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FDB507" w14:textId="4C23B2B8" w:rsidR="00CA102F" w:rsidRDefault="00CA102F">
      <w:pPr>
        <w:tabs>
          <w:tab w:val="clear" w:pos="360"/>
          <w:tab w:val="clear" w:pos="720"/>
          <w:tab w:val="clear" w:pos="1080"/>
        </w:tabs>
        <w:spacing w:after="160" w:line="278" w:lineRule="auto"/>
        <w:rPr>
          <w:ins w:id="0" w:author="Song, Xuehang" w:date="2026-01-07T11:50:00Z" w16du:dateUtc="2026-01-07T19:50:00Z"/>
        </w:rPr>
      </w:pPr>
    </w:p>
    <w:sdt>
      <w:sdtPr>
        <w:rPr>
          <w:rFonts w:ascii="Times New Roman" w:hAnsi="Times New Roman"/>
          <w:noProof w:val="0"/>
          <w:color w:val="000000"/>
          <w:sz w:val="2"/>
          <w:szCs w:val="20"/>
        </w:rPr>
        <w:id w:val="1572081545"/>
        <w:docPartObj>
          <w:docPartGallery w:val="Cover Pages"/>
          <w:docPartUnique/>
        </w:docPartObj>
      </w:sdtPr>
      <w:sdtEndPr>
        <w:rPr>
          <w:color w:val="000000" w:themeColor="text1"/>
          <w:sz w:val="20"/>
        </w:rPr>
      </w:sdtEndPr>
      <w:sdtContent>
        <w:sdt>
          <w:sdtPr>
            <w:rPr>
              <w:sz w:val="2"/>
              <w:szCs w:val="2"/>
            </w:rPr>
            <w:id w:val="1393083042"/>
            <w:lock w:val="contentLocked"/>
            <w:placeholder>
              <w:docPart w:val="3D774529067442199439D35A74218570"/>
            </w:placeholder>
            <w:group/>
          </w:sdtPr>
          <w:sdtEndPr/>
          <w:sdtContent>
            <w:p w14:paraId="3E3424A1" w14:textId="77777777" w:rsidR="003568C0" w:rsidRDefault="003568C0">
              <w:pPr>
                <w:pStyle w:val="CoverImage"/>
              </w:pPr>
              <w:r>
                <w:rPr>
                  <w:sz w:val="2"/>
                </w:rPr>
                <w:drawing>
                  <wp:anchor distT="0" distB="0" distL="114300" distR="114300" simplePos="0" relativeHeight="251658240" behindDoc="0" locked="0" layoutInCell="1" allowOverlap="1" wp14:anchorId="34E2F3C2" wp14:editId="01AE3A10">
                    <wp:simplePos x="0" y="0"/>
                    <wp:positionH relativeFrom="column">
                      <wp:posOffset>-404037</wp:posOffset>
                    </wp:positionH>
                    <wp:positionV relativeFrom="paragraph">
                      <wp:posOffset>-202019</wp:posOffset>
                    </wp:positionV>
                    <wp:extent cx="1358264" cy="1325136"/>
                    <wp:effectExtent l="0" t="0" r="0" b="8890"/>
                    <wp:wrapNone/>
                    <wp:docPr id="77700755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1">
                              <a:extLst>
                                <a:ext uri="{96DAC541-7B7A-43D3-8B79-37D633B846F1}">
                                  <asvg:svgBlip xmlns:asvg="http://schemas.microsoft.com/office/drawing/2016/SVG/main" r:embed="rId12"/>
                                </a:ext>
                              </a:extLst>
                            </a:blip>
                            <a:stretch>
                              <a:fillRect/>
                            </a:stretch>
                          </pic:blipFill>
                          <pic:spPr bwMode="auto">
                            <a:xfrm>
                              <a:off x="0" y="0"/>
                              <a:ext cx="1358264" cy="1325136"/>
                            </a:xfrm>
                            <a:prstGeom prst="rect">
                              <a:avLst/>
                            </a:prstGeom>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dtContent>
        </w:sdt>
        <w:p w14:paraId="716E0662" w14:textId="77777777" w:rsidR="003568C0" w:rsidRPr="00E65B38" w:rsidRDefault="003568C0">
          <w:pPr>
            <w:spacing w:before="3840"/>
            <w:rPr>
              <w:sz w:val="4"/>
            </w:rPr>
          </w:pPr>
        </w:p>
        <w:tbl>
          <w:tblPr>
            <w:tblW w:w="10800" w:type="dxa"/>
            <w:jc w:val="center"/>
            <w:tblBorders>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700"/>
            <w:gridCol w:w="2340"/>
            <w:gridCol w:w="5760"/>
          </w:tblGrid>
          <w:tr w:rsidR="003568C0" w14:paraId="6A27EDBF" w14:textId="77777777">
            <w:trPr>
              <w:trHeight w:val="17"/>
              <w:jc w:val="center"/>
            </w:trPr>
            <w:tc>
              <w:tcPr>
                <w:tcW w:w="2700" w:type="dxa"/>
                <w:tcBorders>
                  <w:top w:val="nil"/>
                  <w:bottom w:val="single" w:sz="4" w:space="0" w:color="auto"/>
                  <w:right w:val="single" w:sz="4" w:space="0" w:color="auto"/>
                </w:tcBorders>
              </w:tcPr>
              <w:p w14:paraId="24F7CBE6" w14:textId="77777777" w:rsidR="003568C0" w:rsidRDefault="00353D4F">
                <w:pPr>
                  <w:pStyle w:val="PNNLCoverNumber"/>
                  <w:rPr>
                    <w:rFonts w:eastAsiaTheme="minorEastAsia" w:cstheme="minorBidi"/>
                  </w:rPr>
                </w:pPr>
                <w:sdt>
                  <w:sdtPr>
                    <w:alias w:val="PNNL_Number"/>
                    <w:tag w:val="PNNL_Number"/>
                    <w:id w:val="612477335"/>
                    <w:dataBinding w:prefixMappings="xmlns:ns0='PNNL_Template' " w:xpath="/ns0:projectDoc[1]/ns0:PNNL_Template[1]/ns0:PNNL_Content_Controls[1]/ns0:PNNL_Number[1]" w:storeItemID="{02D18313-9A4D-4C49-BBB5-7012767DE606}"/>
                    <w:text/>
                  </w:sdtPr>
                  <w:sdtEndPr/>
                  <w:sdtContent>
                    <w:r w:rsidR="003568C0" w:rsidRPr="001F1D25">
                      <w:t>PNNL-XXXXX</w:t>
                    </w:r>
                  </w:sdtContent>
                </w:sdt>
              </w:p>
            </w:tc>
            <w:tc>
              <w:tcPr>
                <w:tcW w:w="8100" w:type="dxa"/>
                <w:gridSpan w:val="2"/>
                <w:tcBorders>
                  <w:top w:val="nil"/>
                  <w:left w:val="single" w:sz="4" w:space="0" w:color="auto"/>
                  <w:bottom w:val="single" w:sz="4" w:space="0" w:color="auto"/>
                </w:tcBorders>
              </w:tcPr>
              <w:p w14:paraId="5155F86A" w14:textId="77777777" w:rsidR="003568C0" w:rsidRDefault="003568C0"/>
            </w:tc>
          </w:tr>
          <w:tr w:rsidR="003568C0" w14:paraId="2937B5DD" w14:textId="77777777">
            <w:trPr>
              <w:trHeight w:hRule="exact" w:val="8136"/>
              <w:jc w:val="center"/>
            </w:trPr>
            <w:tc>
              <w:tcPr>
                <w:tcW w:w="2700" w:type="dxa"/>
                <w:tcBorders>
                  <w:top w:val="single" w:sz="4" w:space="0" w:color="auto"/>
                  <w:bottom w:val="nil"/>
                  <w:right w:val="single" w:sz="4" w:space="0" w:color="auto"/>
                </w:tcBorders>
              </w:tcPr>
              <w:p w14:paraId="18D8A02A" w14:textId="77777777" w:rsidR="003568C0" w:rsidRDefault="003568C0"/>
            </w:tc>
            <w:tc>
              <w:tcPr>
                <w:tcW w:w="8100" w:type="dxa"/>
                <w:gridSpan w:val="2"/>
                <w:tcBorders>
                  <w:top w:val="single" w:sz="4" w:space="0" w:color="auto"/>
                  <w:left w:val="single" w:sz="4" w:space="0" w:color="auto"/>
                  <w:bottom w:val="nil"/>
                </w:tcBorders>
                <w:tcMar>
                  <w:top w:w="576" w:type="dxa"/>
                  <w:left w:w="576" w:type="dxa"/>
                  <w:bottom w:w="576" w:type="dxa"/>
                  <w:right w:w="576" w:type="dxa"/>
                </w:tcMar>
              </w:tcPr>
              <w:p w14:paraId="498534B0" w14:textId="77777777" w:rsidR="003568C0" w:rsidRPr="00BD7716" w:rsidRDefault="003568C0">
                <w:pPr>
                  <w:pStyle w:val="CoverImage"/>
                  <w:rPr>
                    <w:sz w:val="2"/>
                  </w:rPr>
                </w:pPr>
              </w:p>
              <w:p w14:paraId="16431E14" w14:textId="6BA596F1" w:rsidR="003568C0" w:rsidRPr="00040136" w:rsidRDefault="00353D4F">
                <w:pPr>
                  <w:pStyle w:val="PNNLCoverTitle"/>
                </w:pPr>
                <w:sdt>
                  <w:sdtPr>
                    <w:alias w:val="PNNL_Title"/>
                    <w:tag w:val="PNNL_Title"/>
                    <w:id w:val="1756474107"/>
                    <w:placeholder>
                      <w:docPart w:val="93C15C84591B442388A6B266AD3E5158"/>
                    </w:placeholder>
                    <w:dataBinding w:prefixMappings="xmlns:ns0='PNNL_Template' " w:xpath="/ns0:projectDoc[1]/ns0:PNNL_Template[1]/ns0:PNNL_Content_Controls[1]/ns0:PNNL_Title[1]" w:storeItemID="{02D18313-9A4D-4C49-BBB5-7012767DE606}"/>
                    <w:text/>
                  </w:sdtPr>
                  <w:sdtEndPr/>
                  <w:sdtContent>
                    <w:del w:id="1" w:author="Song, Xuehang" w:date="2026-01-07T11:51:00Z" w16du:dateUtc="2026-01-07T19:51:00Z">
                      <w:r w:rsidR="007F1746" w:rsidRPr="007F1746" w:rsidDel="007F1746">
                        <w:delText>Enter Title Here</w:delText>
                      </w:r>
                    </w:del>
                    <w:ins w:id="2" w:author="Song, Xuehang" w:date="2026-01-07T11:51:00Z" w16du:dateUtc="2026-01-07T19:51:00Z">
                      <w:r w:rsidR="007F1746" w:rsidRPr="007F1746">
                        <w:t>Keeping Deep-Learning Surrogates Accurate for Long-Term Groundwater Remediation: Concept &amp; Prototype Plan</w:t>
                      </w:r>
                    </w:ins>
                  </w:sdtContent>
                </w:sdt>
              </w:p>
              <w:p w14:paraId="27E5AC73" w14:textId="77777777" w:rsidR="003568C0" w:rsidRPr="001F1D25" w:rsidRDefault="00353D4F">
                <w:pPr>
                  <w:pStyle w:val="PNNLCoverSubtitle"/>
                </w:pPr>
                <w:sdt>
                  <w:sdtPr>
                    <w:alias w:val="PNNL_Subtitle"/>
                    <w:tag w:val="PNNL_Subtitle"/>
                    <w:id w:val="-1055695140"/>
                    <w:placeholder>
                      <w:docPart w:val="93C15C84591B442388A6B266AD3E5158"/>
                    </w:placeholder>
                    <w:dataBinding w:prefixMappings="xmlns:ns0='PNNL_Template' " w:xpath="/ns0:projectDoc[1]/ns0:PNNL_Template[1]/ns0:PNNL_Content_Controls[1]/ns0:PNNL_Subtitle[1]" w:storeItemID="{02D18313-9A4D-4C49-BBB5-7012767DE606}"/>
                    <w:text/>
                  </w:sdtPr>
                  <w:sdtEndPr/>
                  <w:sdtContent>
                    <w:r w:rsidR="003568C0">
                      <w:t>Enter Subtitle Here (or delete)</w:t>
                    </w:r>
                  </w:sdtContent>
                </w:sdt>
              </w:p>
              <w:p w14:paraId="311580AF" w14:textId="77777777" w:rsidR="003568C0" w:rsidRPr="001F1D25" w:rsidRDefault="00353D4F">
                <w:pPr>
                  <w:pStyle w:val="PNNLCoverDate"/>
                </w:pPr>
                <w:sdt>
                  <w:sdtPr>
                    <w:alias w:val="PNNL_Publish Date"/>
                    <w:tag w:val="PNNL_Publish Date"/>
                    <w:id w:val="1911801387"/>
                    <w:placeholder>
                      <w:docPart w:val="C4593B14B3B84D858F68E90287B59229"/>
                    </w:placeholder>
                    <w:dataBinding w:prefixMappings="xmlns:ns0='PNNL_Template' " w:xpath="/ns0:projectDoc[1]/ns0:PNNL_Template[1]/ns0:PNNL_Content_Controls[1]/ns0:PNNL_Date[1]" w:storeItemID="{02D18313-9A4D-4C49-BBB5-7012767DE606}"/>
                    <w:date>
                      <w:dateFormat w:val="MMMM yyyy"/>
                      <w:lid w:val="en-US"/>
                      <w:storeMappedDataAs w:val="dateTime"/>
                      <w:calendar w:val="gregorian"/>
                    </w:date>
                  </w:sdtPr>
                  <w:sdtEndPr/>
                  <w:sdtContent>
                    <w:r w:rsidR="003568C0">
                      <w:t>Publish Date (Month Year)</w:t>
                    </w:r>
                  </w:sdtContent>
                </w:sdt>
              </w:p>
              <w:p w14:paraId="20F6894D" w14:textId="77777777" w:rsidR="003568C0" w:rsidRDefault="00353D4F">
                <w:pPr>
                  <w:pStyle w:val="PNNLCoverAuthors"/>
                </w:pPr>
                <w:sdt>
                  <w:sdtPr>
                    <w:alias w:val="PNNL_Authors"/>
                    <w:tag w:val="PNNL_Authors"/>
                    <w:id w:val="-1132865911"/>
                    <w:placeholder>
                      <w:docPart w:val="AD63144F3DD14D43A08E19694CFCB9B1"/>
                    </w:placeholder>
                    <w:dataBinding w:prefixMappings="xmlns:ns0='PNNL_Template' " w:xpath="/ns0:projectDoc[1]/ns0:PNNL_Template[1]/ns0:PNNL_Content_Controls[1]/ns0:PNNL_Authors[1]" w:storeItemID="{02D18313-9A4D-4C49-BBB5-7012767DE606}"/>
                    <w:text w:multiLine="1"/>
                  </w:sdtPr>
                  <w:sdtEndPr/>
                  <w:sdtContent>
                    <w:r w:rsidR="003568C0">
                      <w:t xml:space="preserve">1First M Last </w:t>
                    </w:r>
                    <w:r w:rsidR="003568C0">
                      <w:br/>
                      <w:t>2First M Last</w:t>
                    </w:r>
                    <w:r w:rsidR="003568C0">
                      <w:br/>
                      <w:t>3First M Last</w:t>
                    </w:r>
                    <w:r w:rsidR="003568C0">
                      <w:br/>
                      <w:t>4First M Last</w:t>
                    </w:r>
                    <w:r w:rsidR="003568C0">
                      <w:br/>
                    </w:r>
                  </w:sdtContent>
                </w:sdt>
              </w:p>
              <w:p w14:paraId="2CFE0CA4" w14:textId="77777777" w:rsidR="003568C0" w:rsidRDefault="003568C0"/>
            </w:tc>
          </w:tr>
          <w:tr w:rsidR="003568C0" w14:paraId="61CE38BE" w14:textId="77777777">
            <w:trPr>
              <w:trHeight w:val="50"/>
              <w:jc w:val="center"/>
            </w:trPr>
            <w:tc>
              <w:tcPr>
                <w:tcW w:w="2700" w:type="dxa"/>
                <w:vMerge w:val="restart"/>
                <w:tcBorders>
                  <w:top w:val="nil"/>
                  <w:bottom w:val="nil"/>
                  <w:right w:val="single" w:sz="4" w:space="0" w:color="auto"/>
                </w:tcBorders>
                <w:vAlign w:val="bottom"/>
              </w:tcPr>
              <w:p w14:paraId="5948A14C" w14:textId="77777777" w:rsidR="003568C0" w:rsidRDefault="003568C0"/>
            </w:tc>
            <w:tc>
              <w:tcPr>
                <w:tcW w:w="2340" w:type="dxa"/>
                <w:vMerge w:val="restart"/>
                <w:tcBorders>
                  <w:top w:val="nil"/>
                  <w:left w:val="single" w:sz="4" w:space="0" w:color="auto"/>
                  <w:bottom w:val="nil"/>
                  <w:right w:val="nil"/>
                </w:tcBorders>
                <w:tcMar>
                  <w:left w:w="576" w:type="dxa"/>
                </w:tcMar>
                <w:vAlign w:val="bottom"/>
              </w:tcPr>
              <w:p w14:paraId="5260BB6C" w14:textId="77777777" w:rsidR="003568C0" w:rsidRPr="00BD7716" w:rsidRDefault="003568C0">
                <w:pPr>
                  <w:pStyle w:val="CoverImage"/>
                  <w:ind w:left="0" w:right="0"/>
                  <w:jc w:val="center"/>
                  <w:rPr>
                    <w:sz w:val="2"/>
                  </w:rPr>
                </w:pPr>
                <w:r>
                  <w:rPr>
                    <w:sz w:val="2"/>
                  </w:rPr>
                  <w:drawing>
                    <wp:inline distT="0" distB="0" distL="0" distR="0" wp14:anchorId="13F63076" wp14:editId="262A4C8D">
                      <wp:extent cx="1005840" cy="288666"/>
                      <wp:effectExtent l="0" t="0" r="3810" b="0"/>
                      <wp:docPr id="591664999" name="Picture 2" descr="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64999" name="Picture 2" descr="Text&#10;&#10;AI-generated content may be incorrect."/>
                              <pic:cNvPicPr/>
                            </pic:nvPicPr>
                            <pic:blipFill>
                              <a:blip r:embed="rId13"/>
                              <a:stretch>
                                <a:fillRect/>
                              </a:stretch>
                            </pic:blipFill>
                            <pic:spPr>
                              <a:xfrm>
                                <a:off x="0" y="0"/>
                                <a:ext cx="1005840" cy="288666"/>
                              </a:xfrm>
                              <a:prstGeom prst="rect">
                                <a:avLst/>
                              </a:prstGeom>
                            </pic:spPr>
                          </pic:pic>
                        </a:graphicData>
                      </a:graphic>
                    </wp:inline>
                  </w:drawing>
                </w:r>
              </w:p>
            </w:tc>
            <w:tc>
              <w:tcPr>
                <w:tcW w:w="5760" w:type="dxa"/>
                <w:tcBorders>
                  <w:top w:val="nil"/>
                  <w:left w:val="nil"/>
                  <w:bottom w:val="nil"/>
                </w:tcBorders>
              </w:tcPr>
              <w:p w14:paraId="6402FDC4" w14:textId="77777777" w:rsidR="003568C0" w:rsidRPr="00BD7716" w:rsidRDefault="003568C0">
                <w:pPr>
                  <w:pStyle w:val="CoverImage"/>
                  <w:rPr>
                    <w:sz w:val="2"/>
                  </w:rPr>
                </w:pPr>
              </w:p>
            </w:tc>
          </w:tr>
          <w:tr w:rsidR="003568C0" w14:paraId="108F6F90" w14:textId="77777777">
            <w:trPr>
              <w:trHeight w:val="220"/>
              <w:jc w:val="center"/>
            </w:trPr>
            <w:tc>
              <w:tcPr>
                <w:tcW w:w="2700" w:type="dxa"/>
                <w:vMerge/>
                <w:tcBorders>
                  <w:top w:val="single" w:sz="4" w:space="0" w:color="auto"/>
                  <w:bottom w:val="nil"/>
                  <w:right w:val="single" w:sz="4" w:space="0" w:color="auto"/>
                </w:tcBorders>
              </w:tcPr>
              <w:p w14:paraId="3F63CA7C" w14:textId="77777777" w:rsidR="003568C0" w:rsidRDefault="003568C0"/>
            </w:tc>
            <w:tc>
              <w:tcPr>
                <w:tcW w:w="2340" w:type="dxa"/>
                <w:vMerge/>
                <w:tcBorders>
                  <w:top w:val="single" w:sz="4" w:space="0" w:color="auto"/>
                  <w:left w:val="single" w:sz="4" w:space="0" w:color="auto"/>
                  <w:bottom w:val="nil"/>
                  <w:right w:val="single" w:sz="4" w:space="0" w:color="auto"/>
                </w:tcBorders>
                <w:vAlign w:val="bottom"/>
              </w:tcPr>
              <w:p w14:paraId="725BBB61" w14:textId="77777777" w:rsidR="003568C0" w:rsidRPr="00E65B38" w:rsidRDefault="003568C0">
                <w:pPr>
                  <w:pStyle w:val="CoverImage"/>
                  <w:ind w:left="0" w:right="0"/>
                  <w:rPr>
                    <w:sz w:val="14"/>
                    <w:szCs w:val="14"/>
                  </w:rPr>
                </w:pPr>
              </w:p>
            </w:tc>
            <w:tc>
              <w:tcPr>
                <w:tcW w:w="5760" w:type="dxa"/>
                <w:tcBorders>
                  <w:top w:val="nil"/>
                  <w:left w:val="single" w:sz="4" w:space="0" w:color="auto"/>
                  <w:bottom w:val="nil"/>
                </w:tcBorders>
                <w:vAlign w:val="bottom"/>
              </w:tcPr>
              <w:p w14:paraId="44306B41" w14:textId="77777777" w:rsidR="003568C0" w:rsidRPr="0091430F" w:rsidRDefault="003568C0">
                <w:pPr>
                  <w:pStyle w:val="PNNLCoverContract"/>
                </w:pPr>
                <w:r w:rsidRPr="0091430F">
                  <w:t xml:space="preserve">Prepared for the U.S. Department of Energy </w:t>
                </w:r>
                <w:r w:rsidRPr="0091430F">
                  <w:br/>
                  <w:t>under Contract DE-AC05-76RL01830</w:t>
                </w:r>
              </w:p>
            </w:tc>
          </w:tr>
        </w:tbl>
        <w:p w14:paraId="69B79DB5" w14:textId="77777777" w:rsidR="003568C0" w:rsidRDefault="003568C0">
          <w:pPr>
            <w:pStyle w:val="disclaimer"/>
            <w:spacing w:before="2400"/>
            <w:jc w:val="center"/>
          </w:pPr>
          <w:r>
            <w:lastRenderedPageBreak/>
            <w:br w:type="page"/>
          </w:r>
        </w:p>
      </w:sdtContent>
    </w:sdt>
    <w:sdt>
      <w:sdtPr>
        <w:rPr>
          <w:rFonts w:asciiTheme="minorHAnsi" w:hAnsiTheme="minorHAnsi"/>
          <w:b/>
          <w:bCs/>
          <w:color w:val="auto"/>
          <w:sz w:val="16"/>
          <w:szCs w:val="16"/>
        </w:rPr>
        <w:alias w:val="Disclaimer"/>
        <w:tag w:val="Disclaimer"/>
        <w:id w:val="-1669090927"/>
        <w:docPartList>
          <w:docPartGallery w:val="Custom 2"/>
          <w:docPartCategory w:val="PNNL_Disclaimer"/>
        </w:docPartList>
      </w:sdtPr>
      <w:sdtEndPr/>
      <w:sdtContent>
        <w:p w14:paraId="442A2403" w14:textId="77777777" w:rsidR="003568C0" w:rsidRDefault="003568C0">
          <w:pPr>
            <w:pStyle w:val="disclaimer"/>
            <w:spacing w:before="2400"/>
            <w:jc w:val="center"/>
            <w:rPr>
              <w:b/>
              <w:bCs/>
              <w:sz w:val="16"/>
              <w:szCs w:val="16"/>
            </w:rPr>
          </w:pPr>
        </w:p>
        <w:sdt>
          <w:sdtPr>
            <w:rPr>
              <w:rFonts w:asciiTheme="minorHAnsi" w:eastAsiaTheme="minorEastAsia" w:hAnsiTheme="minorHAnsi" w:cstheme="minorBidi"/>
              <w:b/>
              <w:color w:val="auto"/>
              <w:sz w:val="22"/>
              <w:szCs w:val="22"/>
            </w:rPr>
            <w:id w:val="-1063709198"/>
            <w:lock w:val="contentLocked"/>
            <w:placeholder>
              <w:docPart w:val="B9F36DDD16C948839AAE00ECD897ED01"/>
            </w:placeholder>
            <w:group/>
          </w:sdtPr>
          <w:sdtEndPr>
            <w:rPr>
              <w:rFonts w:ascii="Times New Roman" w:eastAsia="Times New Roman" w:hAnsi="Times New Roman" w:cs="Times New Roman"/>
              <w:b w:val="0"/>
              <w:color w:val="000000"/>
              <w:sz w:val="20"/>
              <w:szCs w:val="20"/>
            </w:rPr>
          </w:sdtEndPr>
          <w:sdtContent>
            <w:p w14:paraId="1FB45937" w14:textId="77777777" w:rsidR="003568C0" w:rsidRPr="006022C1" w:rsidRDefault="003568C0">
              <w:pPr>
                <w:pStyle w:val="disclaimer"/>
                <w:spacing w:before="2400"/>
                <w:jc w:val="center"/>
                <w:rPr>
                  <w:b/>
                </w:rPr>
              </w:pPr>
              <w:r w:rsidRPr="006022C1">
                <w:rPr>
                  <w:b/>
                </w:rPr>
                <w:t>DISCLAIMER</w:t>
              </w:r>
            </w:p>
            <w:p w14:paraId="64CF4974" w14:textId="77777777" w:rsidR="003568C0" w:rsidRDefault="003568C0">
              <w:pPr>
                <w:pStyle w:val="disclaimer"/>
              </w:pPr>
              <w:r>
                <w:t xml:space="preserve">This report was prepared as an account of work sponsored by an agency of the United States Government. Neither the United States Government nor any agency thereof, nor Battelle Memorial Institute, nor any of their employees, makes </w:t>
              </w:r>
              <w:r>
                <w:rPr>
                  <w:b/>
                  <w:bCs/>
                </w:rPr>
                <w:t>any warranty, express or implied, or assumes any legal liability or responsibility for the accuracy, completeness, or usefulness of any information, apparatus, product, or process disclosed, or represents that its use would not infringe privately owned rights</w:t>
              </w:r>
              <w:r>
                <w:t>. Reference herein to any specific commercial product, process, or service by trade name, trademark, manufacturer, or otherwise does not necessarily constitute or imply its endorsement, recommendation, or favoring by the United States Government or any agency thereof, or Battelle Memorial Institute. The views and opinions of authors expressed herein do not necessarily state or reflect those of the United States Government or any agency thereof.</w:t>
              </w:r>
            </w:p>
            <w:p w14:paraId="7F41C300" w14:textId="77777777" w:rsidR="003568C0" w:rsidRPr="006022C1" w:rsidRDefault="003568C0">
              <w:pPr>
                <w:pStyle w:val="disclaimer"/>
                <w:jc w:val="center"/>
                <w:rPr>
                  <w:b/>
                  <w:sz w:val="16"/>
                </w:rPr>
              </w:pPr>
            </w:p>
            <w:p w14:paraId="18E2CB5E" w14:textId="77777777" w:rsidR="003568C0" w:rsidRDefault="003568C0">
              <w:pPr>
                <w:pStyle w:val="disclaimer"/>
                <w:jc w:val="center"/>
              </w:pPr>
              <w:r>
                <w:t>PACIFIC NORTHWEST NATIONAL LABORATORY</w:t>
              </w:r>
            </w:p>
            <w:p w14:paraId="4FA08C12" w14:textId="77777777" w:rsidR="003568C0" w:rsidRPr="006022C1" w:rsidRDefault="003568C0">
              <w:pPr>
                <w:pStyle w:val="disclaimer"/>
                <w:spacing w:before="0"/>
                <w:jc w:val="center"/>
                <w:rPr>
                  <w:i/>
                </w:rPr>
              </w:pPr>
              <w:r w:rsidRPr="006022C1">
                <w:rPr>
                  <w:i/>
                </w:rPr>
                <w:t>operated by</w:t>
              </w:r>
            </w:p>
            <w:p w14:paraId="5D2A6DD9" w14:textId="77777777" w:rsidR="003568C0" w:rsidRDefault="003568C0">
              <w:pPr>
                <w:pStyle w:val="disclaimer"/>
                <w:spacing w:before="0"/>
                <w:jc w:val="center"/>
              </w:pPr>
              <w:r>
                <w:t>BATTELLE</w:t>
              </w:r>
            </w:p>
            <w:p w14:paraId="3FC4F978" w14:textId="77777777" w:rsidR="003568C0" w:rsidRPr="006022C1" w:rsidRDefault="003568C0">
              <w:pPr>
                <w:pStyle w:val="disclaimer"/>
                <w:spacing w:before="0"/>
                <w:jc w:val="center"/>
                <w:rPr>
                  <w:i/>
                </w:rPr>
              </w:pPr>
              <w:r w:rsidRPr="006022C1">
                <w:rPr>
                  <w:i/>
                </w:rPr>
                <w:t>for the</w:t>
              </w:r>
            </w:p>
            <w:p w14:paraId="02A3500E" w14:textId="77777777" w:rsidR="003568C0" w:rsidRDefault="003568C0">
              <w:pPr>
                <w:pStyle w:val="disclaimer"/>
                <w:spacing w:before="0"/>
                <w:jc w:val="center"/>
              </w:pPr>
              <w:r>
                <w:t>UNITED STATES DEPARTMENT OF ENERGY</w:t>
              </w:r>
            </w:p>
            <w:p w14:paraId="4E42EC4C" w14:textId="77777777" w:rsidR="003568C0" w:rsidRPr="006022C1" w:rsidRDefault="003568C0">
              <w:pPr>
                <w:pStyle w:val="disclaimer"/>
                <w:spacing w:before="0"/>
                <w:jc w:val="center"/>
                <w:rPr>
                  <w:i/>
                </w:rPr>
              </w:pPr>
              <w:r w:rsidRPr="006022C1">
                <w:rPr>
                  <w:i/>
                </w:rPr>
                <w:t>under Contract DE-AC05-76RL01830</w:t>
              </w:r>
            </w:p>
            <w:p w14:paraId="786FF6D3" w14:textId="77777777" w:rsidR="003568C0" w:rsidRPr="006022C1" w:rsidRDefault="003568C0">
              <w:pPr>
                <w:pStyle w:val="disclaimer"/>
                <w:jc w:val="center"/>
                <w:rPr>
                  <w:b/>
                  <w:sz w:val="16"/>
                </w:rPr>
              </w:pPr>
            </w:p>
            <w:p w14:paraId="7A5CFDFA" w14:textId="77777777" w:rsidR="003568C0" w:rsidRDefault="003568C0">
              <w:pPr>
                <w:pStyle w:val="disclaimer"/>
                <w:jc w:val="center"/>
                <w:rPr>
                  <w:b/>
                  <w:sz w:val="16"/>
                </w:rPr>
              </w:pPr>
              <w:r w:rsidRPr="006022C1">
                <w:rPr>
                  <w:b/>
                  <w:sz w:val="16"/>
                </w:rPr>
                <w:t>Printed in the United States of America</w:t>
              </w:r>
            </w:p>
            <w:p w14:paraId="5C884D70" w14:textId="77777777" w:rsidR="003568C0" w:rsidRDefault="003568C0">
              <w:pPr>
                <w:pStyle w:val="disclaimer"/>
                <w:jc w:val="center"/>
                <w:rPr>
                  <w:b/>
                  <w:bCs/>
                  <w:sz w:val="16"/>
                </w:rPr>
              </w:pPr>
              <w:r w:rsidRPr="00AD1A36">
                <w:rPr>
                  <w:b/>
                  <w:bCs/>
                  <w:sz w:val="16"/>
                </w:rPr>
                <w:t xml:space="preserve">Available to DOE and DOE contractors from </w:t>
              </w:r>
            </w:p>
            <w:p w14:paraId="740FB7FF" w14:textId="77777777" w:rsidR="003568C0" w:rsidRPr="00AD1A36" w:rsidRDefault="003568C0">
              <w:pPr>
                <w:pStyle w:val="disclaimer"/>
                <w:spacing w:before="0"/>
                <w:jc w:val="center"/>
                <w:rPr>
                  <w:b/>
                  <w:sz w:val="16"/>
                </w:rPr>
              </w:pPr>
              <w:r w:rsidRPr="00AD1A36">
                <w:rPr>
                  <w:b/>
                  <w:bCs/>
                  <w:sz w:val="16"/>
                </w:rPr>
                <w:t xml:space="preserve">the Office of Scientific and Technical Information, </w:t>
              </w:r>
            </w:p>
            <w:p w14:paraId="1A12AA93" w14:textId="77777777" w:rsidR="003568C0" w:rsidRPr="00AD1A36" w:rsidRDefault="003568C0">
              <w:pPr>
                <w:pStyle w:val="disclaimer"/>
                <w:spacing w:before="0"/>
                <w:jc w:val="center"/>
                <w:rPr>
                  <w:b/>
                  <w:sz w:val="16"/>
                </w:rPr>
              </w:pPr>
              <w:r w:rsidRPr="00AD1A36">
                <w:rPr>
                  <w:b/>
                  <w:bCs/>
                  <w:sz w:val="16"/>
                </w:rPr>
                <w:t xml:space="preserve">P.O. Box 62, Oak Ridge, TN 37831-0062 </w:t>
              </w:r>
            </w:p>
            <w:p w14:paraId="59268378" w14:textId="77777777" w:rsidR="003568C0" w:rsidRPr="00AD1A36" w:rsidRDefault="003568C0">
              <w:pPr>
                <w:pStyle w:val="disclaimer"/>
                <w:spacing w:before="0"/>
                <w:jc w:val="center"/>
                <w:rPr>
                  <w:b/>
                  <w:sz w:val="16"/>
                </w:rPr>
              </w:pPr>
              <w:hyperlink r:id="rId14" w:history="1">
                <w:r w:rsidRPr="00AD1A36">
                  <w:rPr>
                    <w:rStyle w:val="Hyperlink"/>
                    <w:b/>
                    <w:sz w:val="16"/>
                  </w:rPr>
                  <w:t>www.osti.gov</w:t>
                </w:r>
              </w:hyperlink>
              <w:r w:rsidRPr="00AD1A36">
                <w:rPr>
                  <w:b/>
                  <w:sz w:val="16"/>
                </w:rPr>
                <w:t xml:space="preserve"> </w:t>
              </w:r>
            </w:p>
            <w:p w14:paraId="358E8A08" w14:textId="77777777" w:rsidR="003568C0" w:rsidRPr="00AD1A36" w:rsidRDefault="003568C0">
              <w:pPr>
                <w:pStyle w:val="disclaimer"/>
                <w:spacing w:before="0"/>
                <w:jc w:val="center"/>
                <w:rPr>
                  <w:b/>
                  <w:sz w:val="16"/>
                </w:rPr>
              </w:pPr>
              <w:r w:rsidRPr="00AD1A36">
                <w:rPr>
                  <w:b/>
                  <w:bCs/>
                  <w:sz w:val="16"/>
                </w:rPr>
                <w:t xml:space="preserve">ph: (865) 576-8401 </w:t>
              </w:r>
            </w:p>
            <w:p w14:paraId="38521CEA" w14:textId="77777777" w:rsidR="003568C0" w:rsidRPr="00AD1A36" w:rsidRDefault="003568C0">
              <w:pPr>
                <w:pStyle w:val="disclaimer"/>
                <w:spacing w:before="0"/>
                <w:jc w:val="center"/>
                <w:rPr>
                  <w:b/>
                  <w:sz w:val="16"/>
                </w:rPr>
              </w:pPr>
              <w:r w:rsidRPr="00AD1A36">
                <w:rPr>
                  <w:b/>
                  <w:bCs/>
                  <w:sz w:val="16"/>
                </w:rPr>
                <w:t xml:space="preserve">fox: (865) 576-5728 </w:t>
              </w:r>
            </w:p>
            <w:p w14:paraId="412C05D7" w14:textId="77777777" w:rsidR="003568C0" w:rsidRPr="00AD1A36" w:rsidRDefault="003568C0">
              <w:pPr>
                <w:pStyle w:val="disclaimer"/>
                <w:spacing w:before="0"/>
                <w:jc w:val="center"/>
                <w:rPr>
                  <w:b/>
                  <w:sz w:val="16"/>
                </w:rPr>
              </w:pPr>
              <w:r w:rsidRPr="00AD1A36">
                <w:rPr>
                  <w:b/>
                  <w:bCs/>
                  <w:sz w:val="16"/>
                </w:rPr>
                <w:t xml:space="preserve">email: </w:t>
              </w:r>
              <w:hyperlink r:id="rId15" w:history="1">
                <w:r w:rsidRPr="00AD1A36">
                  <w:rPr>
                    <w:rStyle w:val="Hyperlink"/>
                    <w:b/>
                    <w:bCs/>
                    <w:sz w:val="16"/>
                  </w:rPr>
                  <w:t>reports@osti.gov</w:t>
                </w:r>
              </w:hyperlink>
              <w:r w:rsidRPr="00AD1A36">
                <w:rPr>
                  <w:b/>
                  <w:bCs/>
                  <w:sz w:val="16"/>
                </w:rPr>
                <w:t xml:space="preserve"> </w:t>
              </w:r>
            </w:p>
            <w:p w14:paraId="50E8D1DC" w14:textId="77777777" w:rsidR="003568C0" w:rsidRDefault="003568C0">
              <w:pPr>
                <w:pStyle w:val="disclaimer"/>
                <w:spacing w:before="0"/>
                <w:jc w:val="center"/>
                <w:rPr>
                  <w:b/>
                  <w:bCs/>
                  <w:sz w:val="16"/>
                </w:rPr>
              </w:pPr>
            </w:p>
            <w:p w14:paraId="0EC7CD13" w14:textId="77777777" w:rsidR="003568C0" w:rsidRPr="00AD1A36" w:rsidRDefault="003568C0">
              <w:pPr>
                <w:pStyle w:val="disclaimer"/>
                <w:spacing w:before="0"/>
                <w:jc w:val="center"/>
                <w:rPr>
                  <w:b/>
                  <w:sz w:val="16"/>
                </w:rPr>
              </w:pPr>
              <w:r w:rsidRPr="00AD1A36">
                <w:rPr>
                  <w:b/>
                  <w:bCs/>
                  <w:sz w:val="16"/>
                </w:rPr>
                <w:t xml:space="preserve">Available to the public from the National Technical Information Service </w:t>
              </w:r>
            </w:p>
            <w:p w14:paraId="221317D0" w14:textId="77777777" w:rsidR="003568C0" w:rsidRDefault="003568C0">
              <w:pPr>
                <w:pStyle w:val="disclaimer"/>
                <w:spacing w:before="0"/>
                <w:jc w:val="center"/>
                <w:rPr>
                  <w:b/>
                  <w:bCs/>
                  <w:sz w:val="16"/>
                </w:rPr>
              </w:pPr>
              <w:r w:rsidRPr="00AD1A36">
                <w:rPr>
                  <w:b/>
                  <w:bCs/>
                  <w:sz w:val="16"/>
                </w:rPr>
                <w:t xml:space="preserve">5301 Shawnee Rd., Alexandria, VA 22312 </w:t>
              </w:r>
            </w:p>
            <w:p w14:paraId="51854C18" w14:textId="77777777" w:rsidR="003568C0" w:rsidRPr="00AD1A36" w:rsidRDefault="003568C0">
              <w:pPr>
                <w:pStyle w:val="disclaimer"/>
                <w:spacing w:before="0"/>
                <w:jc w:val="center"/>
                <w:rPr>
                  <w:b/>
                  <w:sz w:val="16"/>
                </w:rPr>
              </w:pPr>
              <w:r w:rsidRPr="00AD1A36">
                <w:rPr>
                  <w:b/>
                  <w:bCs/>
                  <w:sz w:val="16"/>
                </w:rPr>
                <w:t xml:space="preserve">ph: (800) 553-NTIS (6847) </w:t>
              </w:r>
            </w:p>
            <w:p w14:paraId="01C52424" w14:textId="77777777" w:rsidR="003568C0" w:rsidRPr="00AD1A36" w:rsidRDefault="003568C0">
              <w:pPr>
                <w:pStyle w:val="disclaimer"/>
                <w:spacing w:before="0"/>
                <w:jc w:val="center"/>
                <w:rPr>
                  <w:b/>
                  <w:sz w:val="16"/>
                </w:rPr>
              </w:pPr>
              <w:r w:rsidRPr="00AD1A36">
                <w:rPr>
                  <w:b/>
                  <w:bCs/>
                  <w:sz w:val="16"/>
                </w:rPr>
                <w:t xml:space="preserve">or (703) 605-6000 </w:t>
              </w:r>
            </w:p>
            <w:p w14:paraId="03083061" w14:textId="77777777" w:rsidR="003568C0" w:rsidRPr="00AD1A36" w:rsidRDefault="003568C0">
              <w:pPr>
                <w:pStyle w:val="disclaimer"/>
                <w:spacing w:before="0"/>
                <w:jc w:val="center"/>
                <w:rPr>
                  <w:b/>
                  <w:sz w:val="16"/>
                </w:rPr>
              </w:pPr>
              <w:r w:rsidRPr="00AD1A36">
                <w:rPr>
                  <w:b/>
                  <w:bCs/>
                  <w:sz w:val="16"/>
                </w:rPr>
                <w:t xml:space="preserve">email: </w:t>
              </w:r>
              <w:hyperlink r:id="rId16" w:history="1">
                <w:r w:rsidRPr="00AD1A36">
                  <w:rPr>
                    <w:rStyle w:val="Hyperlink"/>
                    <w:b/>
                    <w:bCs/>
                    <w:sz w:val="16"/>
                  </w:rPr>
                  <w:t>info@ntis.gov</w:t>
                </w:r>
              </w:hyperlink>
              <w:r>
                <w:rPr>
                  <w:b/>
                  <w:bCs/>
                  <w:sz w:val="16"/>
                </w:rPr>
                <w:t xml:space="preserve"> </w:t>
              </w:r>
            </w:p>
            <w:p w14:paraId="6C34AEAA" w14:textId="77777777" w:rsidR="003568C0" w:rsidRDefault="003568C0">
              <w:pPr>
                <w:pStyle w:val="disclaimer"/>
                <w:spacing w:before="0"/>
                <w:jc w:val="center"/>
              </w:pPr>
              <w:r w:rsidRPr="00AD1A36">
                <w:rPr>
                  <w:b/>
                  <w:bCs/>
                  <w:sz w:val="16"/>
                </w:rPr>
                <w:t xml:space="preserve">Online ordering: </w:t>
              </w:r>
              <w:hyperlink r:id="rId17" w:history="1">
                <w:r w:rsidRPr="008F14D2">
                  <w:rPr>
                    <w:rStyle w:val="Hyperlink"/>
                    <w:b/>
                    <w:bCs/>
                    <w:sz w:val="16"/>
                  </w:rPr>
                  <w:t>http://www.ntis.gov</w:t>
                </w:r>
              </w:hyperlink>
            </w:p>
          </w:sdtContent>
        </w:sdt>
        <w:p w14:paraId="3C1D8DCA" w14:textId="77777777" w:rsidR="003568C0" w:rsidRDefault="003568C0">
          <w:pPr>
            <w:autoSpaceDE w:val="0"/>
            <w:autoSpaceDN w:val="0"/>
            <w:adjustRightInd w:val="0"/>
            <w:spacing w:before="240"/>
            <w:jc w:val="center"/>
            <w:rPr>
              <w:rFonts w:ascii="Times New Roman" w:hAnsi="Times New Roman"/>
              <w:b/>
              <w:bCs/>
              <w:color w:val="000000"/>
              <w:sz w:val="16"/>
              <w:szCs w:val="16"/>
            </w:rPr>
          </w:pPr>
        </w:p>
        <w:p w14:paraId="54D54F14" w14:textId="77777777" w:rsidR="003568C0" w:rsidRDefault="00353D4F">
          <w:pPr>
            <w:tabs>
              <w:tab w:val="clear" w:pos="360"/>
              <w:tab w:val="clear" w:pos="720"/>
              <w:tab w:val="clear" w:pos="1080"/>
            </w:tabs>
            <w:autoSpaceDE w:val="0"/>
            <w:autoSpaceDN w:val="0"/>
            <w:adjustRightInd w:val="0"/>
            <w:spacing w:before="240"/>
            <w:jc w:val="center"/>
            <w:rPr>
              <w:rFonts w:ascii="Times New Roman" w:hAnsi="Times New Roman"/>
              <w:b/>
              <w:bCs/>
              <w:color w:val="000000"/>
              <w:sz w:val="16"/>
              <w:szCs w:val="16"/>
            </w:rPr>
          </w:pPr>
        </w:p>
      </w:sdtContent>
    </w:sdt>
    <w:p w14:paraId="1647A429" w14:textId="77777777" w:rsidR="003568C0" w:rsidRPr="009D1747" w:rsidRDefault="003568C0"/>
    <w:p w14:paraId="55716FF7" w14:textId="77777777" w:rsidR="003568C0" w:rsidRPr="009D1747" w:rsidRDefault="003568C0">
      <w:pPr>
        <w:sectPr w:rsidR="003568C0" w:rsidRPr="009D1747" w:rsidSect="003568C0">
          <w:footerReference w:type="even" r:id="rId18"/>
          <w:footerReference w:type="default" r:id="rId19"/>
          <w:headerReference w:type="first" r:id="rId20"/>
          <w:footerReference w:type="first" r:id="rId21"/>
          <w:footnotePr>
            <w:numRestart w:val="eachPage"/>
          </w:footnotePr>
          <w:type w:val="evenPage"/>
          <w:pgSz w:w="12240" w:h="15840" w:code="1"/>
          <w:pgMar w:top="720" w:right="1440" w:bottom="720" w:left="1440" w:header="360" w:footer="360" w:gutter="0"/>
          <w:pgNumType w:start="0" w:chapStyle="1" w:chapSep="period"/>
          <w:cols w:space="720"/>
          <w:titlePg/>
          <w:docGrid w:linePitch="299"/>
        </w:sectPr>
      </w:pPr>
    </w:p>
    <w:p w14:paraId="7BE143F9" w14:textId="77777777" w:rsidR="003568C0" w:rsidRPr="00A14454" w:rsidRDefault="003568C0">
      <w:pPr>
        <w:pStyle w:val="PNNLTitle-PageText"/>
        <w:rPr>
          <w:rFonts w:cs="Arial"/>
        </w:rPr>
      </w:pPr>
    </w:p>
    <w:p w14:paraId="0BF9A138" w14:textId="77777777" w:rsidR="003568C0" w:rsidRPr="00A14454" w:rsidRDefault="003568C0">
      <w:pPr>
        <w:pStyle w:val="PNNLTitle-PageText"/>
        <w:rPr>
          <w:rFonts w:cs="Arial"/>
        </w:rPr>
      </w:pPr>
    </w:p>
    <w:p w14:paraId="02AA9B44" w14:textId="77777777" w:rsidR="003568C0" w:rsidRPr="00A14454" w:rsidRDefault="003568C0">
      <w:pPr>
        <w:pStyle w:val="PNNLTitle-PageText"/>
        <w:rPr>
          <w:rFonts w:cs="Arial"/>
        </w:rPr>
      </w:pPr>
    </w:p>
    <w:p w14:paraId="661342D6" w14:textId="77777777" w:rsidR="003568C0" w:rsidRPr="00A14454" w:rsidRDefault="003568C0">
      <w:pPr>
        <w:pStyle w:val="PNNLTitle-PageText"/>
        <w:rPr>
          <w:rFonts w:cs="Arial"/>
        </w:rPr>
      </w:pPr>
    </w:p>
    <w:p w14:paraId="0BF8025C" w14:textId="77777777" w:rsidR="003568C0" w:rsidRPr="00A14454" w:rsidRDefault="003568C0">
      <w:pPr>
        <w:pStyle w:val="PNNLTitle-PageText"/>
        <w:rPr>
          <w:rFonts w:cs="Arial"/>
        </w:rPr>
      </w:pPr>
    </w:p>
    <w:p w14:paraId="447F3C25" w14:textId="77777777" w:rsidR="003568C0" w:rsidRPr="00A14454" w:rsidRDefault="003568C0">
      <w:pPr>
        <w:pStyle w:val="PNNLTitle-PageText"/>
        <w:rPr>
          <w:rFonts w:cs="Arial"/>
        </w:rPr>
      </w:pPr>
    </w:p>
    <w:p w14:paraId="60331E2C" w14:textId="77777777" w:rsidR="003568C0" w:rsidRPr="00A14454" w:rsidRDefault="003568C0">
      <w:pPr>
        <w:pStyle w:val="BodyText"/>
        <w:spacing w:before="0"/>
      </w:pPr>
    </w:p>
    <w:p w14:paraId="241969CF" w14:textId="77777777" w:rsidR="003568C0" w:rsidRPr="00A14454" w:rsidRDefault="003568C0">
      <w:pPr>
        <w:pStyle w:val="PNNLTitle-PageText"/>
        <w:rPr>
          <w:rFonts w:cs="Arial"/>
        </w:rPr>
      </w:pPr>
    </w:p>
    <w:p w14:paraId="7DFCEC48" w14:textId="77777777" w:rsidR="003568C0" w:rsidRPr="00A14454" w:rsidRDefault="003568C0">
      <w:pPr>
        <w:pStyle w:val="PNNLTitle-PageText"/>
        <w:rPr>
          <w:rFonts w:cs="Arial"/>
        </w:rPr>
      </w:pPr>
    </w:p>
    <w:p w14:paraId="6B018E4C" w14:textId="77777777" w:rsidR="003568C0" w:rsidRPr="00A14454" w:rsidRDefault="003568C0">
      <w:pPr>
        <w:pStyle w:val="PNNLTitle-PageText"/>
        <w:rPr>
          <w:rFonts w:cs="Arial"/>
        </w:rPr>
      </w:pPr>
    </w:p>
    <w:sdt>
      <w:sdtPr>
        <w:alias w:val="PNNL_Title"/>
        <w:tag w:val="PNNL_Title"/>
        <w:id w:val="714007189"/>
        <w:placeholder>
          <w:docPart w:val="19102BFF7DA74BE58B1900A542E60FE8"/>
        </w:placeholder>
        <w:dataBinding w:prefixMappings="xmlns:ns0='PNNL_Template' " w:xpath="/ns0:projectDoc[1]/ns0:PNNL_Template[1]/ns0:PNNL_Content_Controls[1]/ns0:PNNL_Title[1]" w:storeItemID="{02D18313-9A4D-4C49-BBB5-7012767DE606}"/>
        <w:text/>
      </w:sdtPr>
      <w:sdtEndPr/>
      <w:sdtContent>
        <w:p w14:paraId="35BCFB76" w14:textId="3AAF3329" w:rsidR="003568C0" w:rsidRPr="00604F91" w:rsidRDefault="000E425C">
          <w:pPr>
            <w:pStyle w:val="PNNLTitlePageTitle"/>
          </w:pPr>
          <w:del w:id="3" w:author="Song, Xuehang" w:date="2026-01-07T11:52:00Z" w16du:dateUtc="2026-01-07T19:52:00Z">
            <w:r w:rsidRPr="000E425C" w:rsidDel="000E425C">
              <w:delText>Enter Title Here</w:delText>
            </w:r>
          </w:del>
          <w:ins w:id="4" w:author="Song, Xuehang" w:date="2026-01-07T11:52:00Z" w16du:dateUtc="2026-01-07T19:52:00Z">
            <w:r w:rsidRPr="000E425C">
              <w:t>Keeping Deep-Learning Surrogates Accurate for Long-Term Groundwater Remediation: Concept &amp; Prototype Plan</w:t>
            </w:r>
          </w:ins>
        </w:p>
      </w:sdtContent>
    </w:sdt>
    <w:p w14:paraId="2E07AF77" w14:textId="77777777" w:rsidR="003568C0" w:rsidRPr="00604F91" w:rsidRDefault="00353D4F">
      <w:pPr>
        <w:pStyle w:val="PNNLTitlePageSubtitle"/>
      </w:pPr>
      <w:sdt>
        <w:sdtPr>
          <w:alias w:val="PNNL_Subtitle"/>
          <w:tag w:val="PNNL_Subtitle"/>
          <w:id w:val="-831292504"/>
          <w:placeholder>
            <w:docPart w:val="19102BFF7DA74BE58B1900A542E60FE8"/>
          </w:placeholder>
          <w:dataBinding w:prefixMappings="xmlns:ns0='PNNL_Template' " w:xpath="/ns0:projectDoc[1]/ns0:PNNL_Template[1]/ns0:PNNL_Content_Controls[1]/ns0:PNNL_Subtitle[1]" w:storeItemID="{02D18313-9A4D-4C49-BBB5-7012767DE606}"/>
          <w:text/>
        </w:sdtPr>
        <w:sdtEndPr/>
        <w:sdtContent>
          <w:r w:rsidR="003568C0">
            <w:t>Enter Subtitle Here (or delete)</w:t>
          </w:r>
        </w:sdtContent>
      </w:sdt>
    </w:p>
    <w:p w14:paraId="77E33AA6" w14:textId="77777777" w:rsidR="003568C0" w:rsidRDefault="003568C0">
      <w:pPr>
        <w:pStyle w:val="PNNLTitle-PageText"/>
      </w:pPr>
    </w:p>
    <w:p w14:paraId="634DEB03" w14:textId="77777777" w:rsidR="003568C0" w:rsidRDefault="003568C0">
      <w:pPr>
        <w:pStyle w:val="PNNLTitle-PageText"/>
      </w:pPr>
    </w:p>
    <w:p w14:paraId="3F3DC3E8" w14:textId="77777777" w:rsidR="003568C0" w:rsidRDefault="003568C0">
      <w:pPr>
        <w:pStyle w:val="PNNLTitle-PageText"/>
      </w:pPr>
    </w:p>
    <w:p w14:paraId="3F9171C0" w14:textId="77777777" w:rsidR="003568C0" w:rsidRDefault="003568C0">
      <w:pPr>
        <w:pStyle w:val="PNNLTitle-PageText"/>
      </w:pPr>
    </w:p>
    <w:sdt>
      <w:sdtPr>
        <w:alias w:val="PNNL_Publish Date"/>
        <w:tag w:val="PNNL_Publish Date"/>
        <w:id w:val="1246773380"/>
        <w:placeholder>
          <w:docPart w:val="EB390FDD74D34B9EA5B8EC43DF4D1EA3"/>
        </w:placeholder>
        <w:dataBinding w:prefixMappings="xmlns:ns0='PNNL_Template' " w:xpath="/ns0:projectDoc[1]/ns0:PNNL_Template[1]/ns0:PNNL_Content_Controls[1]/ns0:PNNL_Date[1]" w:storeItemID="{02D18313-9A4D-4C49-BBB5-7012767DE606}"/>
        <w:date>
          <w:dateFormat w:val="MMMM yyyy"/>
          <w:lid w:val="en-US"/>
          <w:storeMappedDataAs w:val="dateTime"/>
          <w:calendar w:val="gregorian"/>
        </w:date>
      </w:sdtPr>
      <w:sdtEndPr/>
      <w:sdtContent>
        <w:p w14:paraId="49C59DC1" w14:textId="77777777" w:rsidR="003568C0" w:rsidRPr="00604F91" w:rsidRDefault="003568C0">
          <w:pPr>
            <w:pStyle w:val="PNNLTitle-PageText"/>
          </w:pPr>
          <w:r>
            <w:t>Publish Date (Month Year)</w:t>
          </w:r>
        </w:p>
      </w:sdtContent>
    </w:sdt>
    <w:p w14:paraId="3D41C822" w14:textId="77777777" w:rsidR="003568C0" w:rsidRDefault="003568C0">
      <w:pPr>
        <w:pStyle w:val="PNNLTitle-PageText"/>
      </w:pPr>
    </w:p>
    <w:p w14:paraId="1FA7A415" w14:textId="77777777" w:rsidR="003568C0" w:rsidRDefault="003568C0">
      <w:pPr>
        <w:pStyle w:val="PNNLTitle-PageText"/>
      </w:pPr>
    </w:p>
    <w:p w14:paraId="7D4E8A66" w14:textId="77777777" w:rsidR="003568C0" w:rsidRDefault="003568C0">
      <w:pPr>
        <w:pStyle w:val="PNNLTitle-PageText"/>
      </w:pPr>
    </w:p>
    <w:p w14:paraId="492063EA" w14:textId="77777777" w:rsidR="003568C0" w:rsidRPr="00C4461B" w:rsidRDefault="00353D4F">
      <w:pPr>
        <w:pStyle w:val="PNNLTitle-PageText"/>
      </w:pPr>
      <w:sdt>
        <w:sdtPr>
          <w:alias w:val="PNNL_Authors"/>
          <w:tag w:val="PNNL_Authors"/>
          <w:id w:val="-1384867852"/>
          <w:placeholder>
            <w:docPart w:val="3AA8724D2D9C4A71BA32B1188B2E2F50"/>
          </w:placeholder>
          <w:dataBinding w:prefixMappings="xmlns:ns0='PNNL_Template' " w:xpath="/ns0:projectDoc[1]/ns0:PNNL_Template[1]/ns0:PNNL_Content_Controls[1]/ns0:PNNL_Authors[1]" w:storeItemID="{02D18313-9A4D-4C49-BBB5-7012767DE606}"/>
          <w:text w:multiLine="1"/>
        </w:sdtPr>
        <w:sdtEndPr/>
        <w:sdtContent>
          <w:r w:rsidR="003568C0">
            <w:t xml:space="preserve">1First M Last </w:t>
          </w:r>
          <w:r w:rsidR="003568C0">
            <w:br/>
            <w:t>2First M Last</w:t>
          </w:r>
          <w:r w:rsidR="003568C0">
            <w:br/>
            <w:t>3First M Last</w:t>
          </w:r>
          <w:r w:rsidR="003568C0">
            <w:br/>
            <w:t>4First M Last</w:t>
          </w:r>
          <w:r w:rsidR="003568C0">
            <w:br/>
          </w:r>
        </w:sdtContent>
      </w:sdt>
    </w:p>
    <w:p w14:paraId="7AA5E165" w14:textId="77777777" w:rsidR="003568C0" w:rsidRPr="00C4461B" w:rsidRDefault="003568C0">
      <w:pPr>
        <w:pStyle w:val="PNNLTitle-PageText"/>
      </w:pPr>
    </w:p>
    <w:p w14:paraId="48C4D448" w14:textId="77777777" w:rsidR="003568C0" w:rsidRPr="00C4461B" w:rsidRDefault="003568C0">
      <w:pPr>
        <w:pStyle w:val="PNNLTitle-PageText"/>
      </w:pPr>
    </w:p>
    <w:p w14:paraId="421099E9" w14:textId="77777777" w:rsidR="003568C0" w:rsidRPr="00C4461B" w:rsidRDefault="003568C0">
      <w:pPr>
        <w:pStyle w:val="PNNLTitle-PageText"/>
      </w:pPr>
    </w:p>
    <w:p w14:paraId="11ED4BA0" w14:textId="77777777" w:rsidR="003568C0" w:rsidRPr="004D41A2" w:rsidRDefault="003568C0">
      <w:pPr>
        <w:pStyle w:val="PNNLTitle-PageText"/>
      </w:pPr>
      <w:r w:rsidRPr="004D41A2">
        <w:t>Prepared for</w:t>
      </w:r>
      <w:r>
        <w:br/>
      </w:r>
      <w:r w:rsidRPr="004D41A2">
        <w:t>the U.S. Department of Energy</w:t>
      </w:r>
      <w:r>
        <w:br/>
      </w:r>
      <w:r w:rsidRPr="004D41A2">
        <w:t>under Contract DE</w:t>
      </w:r>
      <w:r w:rsidRPr="004D41A2">
        <w:noBreakHyphen/>
        <w:t>AC05</w:t>
      </w:r>
      <w:r w:rsidRPr="004D41A2">
        <w:noBreakHyphen/>
        <w:t>76RL01830</w:t>
      </w:r>
    </w:p>
    <w:p w14:paraId="577AF3A5" w14:textId="77777777" w:rsidR="003568C0" w:rsidRPr="00C4461B" w:rsidRDefault="003568C0">
      <w:pPr>
        <w:pStyle w:val="PNNLTitle-PageText"/>
      </w:pPr>
    </w:p>
    <w:p w14:paraId="22E1D576" w14:textId="77777777" w:rsidR="003568C0" w:rsidRPr="00C4461B" w:rsidRDefault="003568C0">
      <w:pPr>
        <w:pStyle w:val="PNNLTitle-PageText"/>
      </w:pPr>
    </w:p>
    <w:p w14:paraId="4CC6E583" w14:textId="77777777" w:rsidR="003568C0" w:rsidRPr="00C4461B" w:rsidRDefault="003568C0">
      <w:pPr>
        <w:pStyle w:val="PNNLTitle-PageText"/>
      </w:pPr>
    </w:p>
    <w:p w14:paraId="055F9DAC" w14:textId="77777777" w:rsidR="003568C0" w:rsidRPr="00C4461B" w:rsidRDefault="003568C0">
      <w:pPr>
        <w:pStyle w:val="PNNLTitle-PageText"/>
      </w:pPr>
    </w:p>
    <w:p w14:paraId="4030831C" w14:textId="55E97EFF" w:rsidR="003568C0" w:rsidRPr="00C4461B" w:rsidDel="001F267F" w:rsidRDefault="003568C0">
      <w:pPr>
        <w:pStyle w:val="PNNLTitle-PageText"/>
        <w:rPr>
          <w:del w:id="5" w:author="Song, Xuehang" w:date="2026-01-07T11:52:00Z" w16du:dateUtc="2026-01-07T19:52:00Z"/>
        </w:rPr>
      </w:pPr>
    </w:p>
    <w:p w14:paraId="2022A8C8" w14:textId="3E9B49E4" w:rsidR="003568C0" w:rsidRPr="00C4461B" w:rsidDel="00027061" w:rsidRDefault="003568C0">
      <w:pPr>
        <w:pStyle w:val="PNNLTitle-PageText"/>
        <w:rPr>
          <w:del w:id="6" w:author="Song, Xuehang" w:date="2026-01-07T11:52:00Z" w16du:dateUtc="2026-01-07T19:52:00Z"/>
        </w:rPr>
      </w:pPr>
    </w:p>
    <w:p w14:paraId="6CB1D1CD" w14:textId="77777777" w:rsidR="003568C0" w:rsidRPr="00C4461B" w:rsidRDefault="003568C0">
      <w:pPr>
        <w:pStyle w:val="PNNLTitle-PageText"/>
      </w:pPr>
    </w:p>
    <w:p w14:paraId="7CCA9ACF" w14:textId="77777777" w:rsidR="003568C0" w:rsidRPr="00C4461B" w:rsidRDefault="003568C0">
      <w:pPr>
        <w:pStyle w:val="PNNLTitle-PageText"/>
      </w:pPr>
      <w:r w:rsidRPr="00C4461B">
        <w:t>Pacific Northwest National Laboratory</w:t>
      </w:r>
    </w:p>
    <w:p w14:paraId="03A1E26D" w14:textId="77777777" w:rsidR="003568C0" w:rsidRDefault="003568C0">
      <w:pPr>
        <w:pStyle w:val="PNNLTitle-PageText"/>
      </w:pPr>
      <w:r w:rsidRPr="00C4461B">
        <w:t>Richland, Washington</w:t>
      </w:r>
      <w:r>
        <w:t xml:space="preserve"> </w:t>
      </w:r>
      <w:r w:rsidRPr="00C4461B">
        <w:t>9935</w:t>
      </w:r>
      <w:r>
        <w:t>4</w:t>
      </w:r>
    </w:p>
    <w:p w14:paraId="74782060" w14:textId="77777777" w:rsidR="003568C0" w:rsidRPr="00C4461B" w:rsidRDefault="003568C0">
      <w:pPr>
        <w:pStyle w:val="PNNLTitle-PageText"/>
      </w:pPr>
    </w:p>
    <w:p w14:paraId="3F7EE63B" w14:textId="77777777" w:rsidR="003568C0" w:rsidRPr="00C4461B" w:rsidRDefault="003568C0">
      <w:pPr>
        <w:pStyle w:val="PNNLTitle-PageText"/>
        <w:sectPr w:rsidR="003568C0" w:rsidRPr="00C4461B" w:rsidSect="003568C0">
          <w:headerReference w:type="default" r:id="rId22"/>
          <w:footerReference w:type="even" r:id="rId23"/>
          <w:footerReference w:type="default" r:id="rId24"/>
          <w:footnotePr>
            <w:numRestart w:val="eachPage"/>
          </w:footnotePr>
          <w:pgSz w:w="12240" w:h="15840" w:code="1"/>
          <w:pgMar w:top="1440" w:right="1440" w:bottom="1440" w:left="1440" w:header="720" w:footer="720" w:gutter="0"/>
          <w:pgNumType w:fmt="lowerRoman"/>
          <w:cols w:space="720"/>
        </w:sectPr>
      </w:pPr>
    </w:p>
    <w:p w14:paraId="025339E2" w14:textId="77777777" w:rsidR="003568C0" w:rsidRDefault="003568C0">
      <w:pPr>
        <w:pStyle w:val="Heading-FrontTOC"/>
      </w:pPr>
      <w:bookmarkStart w:id="7" w:name="_Toc195079663"/>
      <w:bookmarkStart w:id="8" w:name="_Toc220495381"/>
      <w:r>
        <w:lastRenderedPageBreak/>
        <w:t>Abstract</w:t>
      </w:r>
      <w:bookmarkEnd w:id="7"/>
      <w:bookmarkEnd w:id="8"/>
    </w:p>
    <w:sdt>
      <w:sdtPr>
        <w:id w:val="867026764"/>
        <w:placeholder>
          <w:docPart w:val="1DF2863102F04DE48DADCFA2D94F6047"/>
        </w:placeholder>
        <w:temporary/>
        <w:showingPlcHdr/>
        <w:text/>
      </w:sdtPr>
      <w:sdtEndPr/>
      <w:sdtContent>
        <w:p w14:paraId="4DE03B6A" w14:textId="77777777" w:rsidR="003568C0" w:rsidRPr="00F55786" w:rsidRDefault="003568C0">
          <w:pPr>
            <w:pStyle w:val="BodyText"/>
          </w:pPr>
          <w:r w:rsidRPr="001316CE">
            <w:rPr>
              <w:rStyle w:val="PlaceholderText"/>
            </w:rPr>
            <w:t>Use Body Text for paragraphs in this section. PNNL reports use</w:t>
          </w:r>
          <w:r>
            <w:t xml:space="preserve"> </w:t>
          </w:r>
          <w:hyperlink r:id="rId25" w:history="1">
            <w:r w:rsidRPr="00EF5210">
              <w:rPr>
                <w:rStyle w:val="Hyperlink"/>
              </w:rPr>
              <w:t>http://www.chicagomanualofstyle.org/home.html</w:t>
            </w:r>
          </w:hyperlink>
          <w:r>
            <w:rPr>
              <w:rStyle w:val="PlaceholderText"/>
            </w:rPr>
            <w:t xml:space="preserve"> for document style. Right-click and choose open hyperlink to view the style guide.</w:t>
          </w:r>
        </w:p>
      </w:sdtContent>
    </w:sdt>
    <w:p w14:paraId="2E5420B6" w14:textId="77777777" w:rsidR="003568C0" w:rsidRDefault="003568C0">
      <w:pPr>
        <w:pStyle w:val="Heading-FrontTOC"/>
      </w:pPr>
      <w:bookmarkStart w:id="9" w:name="_Toc195079664"/>
      <w:bookmarkStart w:id="10" w:name="_Toc512508454"/>
      <w:bookmarkStart w:id="11" w:name="_Toc220495382"/>
      <w:r>
        <w:lastRenderedPageBreak/>
        <w:t>Summary</w:t>
      </w:r>
      <w:bookmarkEnd w:id="9"/>
      <w:bookmarkEnd w:id="10"/>
      <w:bookmarkEnd w:id="11"/>
    </w:p>
    <w:p w14:paraId="3A757781" w14:textId="77777777" w:rsidR="00A52C93" w:rsidRPr="00E853E6" w:rsidRDefault="005A6BF7" w:rsidP="00830075">
      <w:pPr>
        <w:pStyle w:val="BodyText"/>
        <w:rPr>
          <w:rFonts w:ascii="Times New Roman" w:hAnsi="Times New Roman"/>
          <w:spacing w:val="1"/>
        </w:rPr>
      </w:pPr>
      <w:r w:rsidRPr="00E853E6">
        <w:t>Groundwater remediation at legacy waste sites demands fast, reliable long-term predictions of contaminant behavior. Physics-based simulators (MODFLOW, TOUGH2, STOMP, PFLOTRAN, et al.) provide high-fidelity forecasts but are too slow for real-time decision support. Deep learning (DL) surrogates—trained on prior simulation output—can predict very rapidly, but lose accuracy over time as site conditions evolve. This project develops a hybrid recalibration framework that combines physics and ML: it continuously monitors surrogate uncertainty and triggers targeted physics runs to update the DL model only when needed. In essence, the deep-learning networks serve as "sophisticated surrogates" of the true physics model, and the framework automates "smart surrogate updating" so that predictions remain accurate without retraining from scratch.</w:t>
      </w:r>
    </w:p>
    <w:p w14:paraId="47765D6A" w14:textId="77777777" w:rsidR="001F5BE1" w:rsidRPr="00E853E6" w:rsidRDefault="00EA2894" w:rsidP="00830075">
      <w:pPr>
        <w:pStyle w:val="BodyText"/>
        <w:rPr>
          <w:rFonts w:ascii="Times New Roman" w:hAnsi="Times New Roman"/>
          <w:spacing w:val="1"/>
        </w:rPr>
      </w:pPr>
      <w:r w:rsidRPr="00E853E6">
        <w:t>The framework is organized around three core pillars that interact in a feedback loop. A Conceptual Governance pillar sets objectives, success metrics and regulatory constraints while defining essential concepts like uncertainty quantification, active learning triggers, and continual learning strategies. A Modeling Engines pillar includes the physics-based simulator (the "truth" model) and the DL surrogate (e.g. U-Net, LSTM or diffusion networks) for fast inference. A Recalibration Mechanisms pillar continuously monitors surrogate performance via uncertainty quantification and initiates active learning updates (e.g. additional simulator runs and</w:t>
      </w:r>
      <w:r w:rsidR="00BA5B76" w:rsidRPr="00E853E6">
        <w:rPr>
          <w:rFonts w:ascii="Times New Roman" w:hAnsi="Times New Roman"/>
          <w:spacing w:val="1"/>
        </w:rPr>
        <w:t>/or</w:t>
      </w:r>
      <w:r w:rsidRPr="00E853E6">
        <w:rPr>
          <w:rFonts w:ascii="Times New Roman" w:hAnsi="Times New Roman"/>
          <w:spacing w:val="1"/>
        </w:rPr>
        <w:t xml:space="preserve"> incremental model fine-tuning) when new data or conditions lie outside the original training domain. By integrating these pillars in a dynamic feedback loop, the project balances physical consistency, computational efficiency, and adaptability.</w:t>
      </w:r>
    </w:p>
    <w:p w14:paraId="22EA90BD" w14:textId="77777777" w:rsidR="0059104C" w:rsidRPr="00E853E6" w:rsidRDefault="00EB558B" w:rsidP="00830075">
      <w:pPr>
        <w:pStyle w:val="BodyText"/>
        <w:rPr>
          <w:rFonts w:ascii="Times New Roman" w:hAnsi="Times New Roman"/>
          <w:spacing w:val="1"/>
        </w:rPr>
      </w:pPr>
      <w:r w:rsidRPr="00E853E6">
        <w:t>This approach transforms deep learning models from static "interpolation tools" into adaptive, physics-aware forecasting systems capable of maintaining reliability across multi-year operational periods while providing the</w:t>
      </w:r>
      <w:r w:rsidRPr="00E853E6">
        <w:rPr>
          <w:rFonts w:ascii="Times New Roman" w:hAnsi="Times New Roman"/>
          <w:spacing w:val="1"/>
        </w:rPr>
        <w:t xml:space="preserve"> speed necessary for responsive remediation management. The framework enables near-real-time groundwater scenario analysis with </w:t>
      </w:r>
      <w:r w:rsidRPr="00E853E6">
        <w:rPr>
          <w:rFonts w:ascii="Times New Roman" w:hAnsi="Times New Roman"/>
          <w:i/>
          <w:color w:val="FF0000"/>
          <w:spacing w:val="1"/>
          <w:highlight w:val="yellow"/>
        </w:rPr>
        <w:t>10³–10⁴×</w:t>
      </w:r>
      <w:r w:rsidRPr="00E853E6">
        <w:rPr>
          <w:rFonts w:ascii="Times New Roman" w:hAnsi="Times New Roman"/>
          <w:color w:val="FF0000"/>
          <w:spacing w:val="1"/>
        </w:rPr>
        <w:t xml:space="preserve"> </w:t>
      </w:r>
      <w:r w:rsidRPr="00E853E6">
        <w:rPr>
          <w:rFonts w:ascii="Times New Roman" w:hAnsi="Times New Roman"/>
          <w:spacing w:val="1"/>
        </w:rPr>
        <w:t xml:space="preserve">speed improvements over direct physics simulation while maintaining prediction accuracy within acceptable thresholds through systematic recalibration. By coupling uncertainty quantification with active learning principles, the system focuses expensive physics-based simulations only on high-uncertainty conditions where model updates provide maximum value, potentially reducing computational costs by </w:t>
      </w:r>
      <w:r w:rsidR="00CF637B" w:rsidRPr="00E853E6">
        <w:rPr>
          <w:rFonts w:ascii="Times New Roman" w:hAnsi="Times New Roman"/>
          <w:spacing w:val="1"/>
          <w:highlight w:val="yellow"/>
        </w:rPr>
        <w:t>xx</w:t>
      </w:r>
      <w:r w:rsidRPr="00E853E6">
        <w:rPr>
          <w:rFonts w:ascii="Times New Roman" w:hAnsi="Times New Roman"/>
          <w:spacing w:val="1"/>
          <w:highlight w:val="yellow"/>
        </w:rPr>
        <w:t>-</w:t>
      </w:r>
      <w:r w:rsidR="00CF637B" w:rsidRPr="00E853E6">
        <w:rPr>
          <w:rFonts w:ascii="Times New Roman" w:hAnsi="Times New Roman"/>
          <w:spacing w:val="1"/>
          <w:highlight w:val="yellow"/>
        </w:rPr>
        <w:t>xx</w:t>
      </w:r>
      <w:r w:rsidRPr="00E853E6">
        <w:rPr>
          <w:rFonts w:ascii="Times New Roman" w:hAnsi="Times New Roman"/>
          <w:spacing w:val="1"/>
          <w:highlight w:val="yellow"/>
        </w:rPr>
        <w:t>%</w:t>
      </w:r>
      <w:r w:rsidRPr="00E853E6">
        <w:rPr>
          <w:rFonts w:ascii="Times New Roman" w:hAnsi="Times New Roman"/>
          <w:spacing w:val="1"/>
        </w:rPr>
        <w:t xml:space="preserve"> over traditional approaches.</w:t>
      </w:r>
      <w:r w:rsidR="009E755B" w:rsidRPr="00E853E6">
        <w:rPr>
          <w:rFonts w:ascii="Times New Roman" w:hAnsi="Times New Roman"/>
          <w:spacing w:val="1"/>
        </w:rPr>
        <w:t xml:space="preserve"> (</w:t>
      </w:r>
      <w:r w:rsidR="009E755B" w:rsidRPr="00E853E6">
        <w:rPr>
          <w:rFonts w:ascii="Times New Roman" w:hAnsi="Times New Roman"/>
          <w:spacing w:val="1"/>
          <w:highlight w:val="yellow"/>
        </w:rPr>
        <w:t>up</w:t>
      </w:r>
      <w:r w:rsidR="00EC281E" w:rsidRPr="00E853E6">
        <w:rPr>
          <w:rFonts w:ascii="Times New Roman" w:hAnsi="Times New Roman"/>
          <w:spacing w:val="1"/>
          <w:highlight w:val="yellow"/>
        </w:rPr>
        <w:t xml:space="preserve"> to change, as we may not active training</w:t>
      </w:r>
      <w:r w:rsidR="009E755B" w:rsidRPr="00E853E6">
        <w:rPr>
          <w:rFonts w:ascii="Times New Roman" w:hAnsi="Times New Roman"/>
          <w:spacing w:val="1"/>
        </w:rPr>
        <w:t>)</w:t>
      </w:r>
    </w:p>
    <w:p w14:paraId="1BBF6559" w14:textId="77777777" w:rsidR="00105953" w:rsidRPr="00E853E6" w:rsidRDefault="00105953" w:rsidP="00830075">
      <w:pPr>
        <w:pStyle w:val="BodyText"/>
        <w:rPr>
          <w:rFonts w:ascii="Times New Roman" w:hAnsi="Times New Roman"/>
          <w:spacing w:val="1"/>
        </w:rPr>
      </w:pPr>
      <w:r w:rsidRPr="00CB3A56">
        <w:rPr>
          <w:highlight w:val="yellow"/>
        </w:rPr>
        <w:t>Some implication (add later)</w:t>
      </w:r>
    </w:p>
    <w:p w14:paraId="292EAEDA" w14:textId="18528455" w:rsidR="00FD292E" w:rsidRDefault="00FD292E">
      <w:pPr>
        <w:pStyle w:val="BodyText"/>
      </w:pPr>
    </w:p>
    <w:p w14:paraId="46B60693" w14:textId="77777777" w:rsidR="003568C0" w:rsidRDefault="003568C0">
      <w:pPr>
        <w:pStyle w:val="Heading-FrontTOC"/>
      </w:pPr>
      <w:bookmarkStart w:id="12" w:name="_Toc195079665"/>
      <w:bookmarkStart w:id="13" w:name="_Toc512508455"/>
      <w:bookmarkStart w:id="14" w:name="_Toc220495383"/>
      <w:r>
        <w:lastRenderedPageBreak/>
        <w:t>Acknowledgments</w:t>
      </w:r>
      <w:bookmarkEnd w:id="12"/>
      <w:bookmarkEnd w:id="13"/>
      <w:bookmarkEnd w:id="14"/>
    </w:p>
    <w:sdt>
      <w:sdtPr>
        <w:id w:val="-1412000200"/>
        <w:placeholder>
          <w:docPart w:val="2E21E3C3F7204447B01CCAB465C29459"/>
        </w:placeholder>
        <w:temporary/>
        <w:showingPlcHdr/>
        <w:text/>
      </w:sdtPr>
      <w:sdtEndPr/>
      <w:sdtContent>
        <w:p w14:paraId="50271C21" w14:textId="77777777" w:rsidR="003568C0" w:rsidRPr="007A033A" w:rsidRDefault="003568C0">
          <w:pPr>
            <w:pStyle w:val="BodyText"/>
          </w:pPr>
          <w:r w:rsidRPr="001316CE">
            <w:rPr>
              <w:rStyle w:val="PlaceholderText"/>
            </w:rPr>
            <w:t xml:space="preserve">Use Body Text for paragraphs in this section. PNNL reports </w:t>
          </w:r>
          <w:r>
            <w:rPr>
              <w:rStyle w:val="PlaceholderText"/>
            </w:rPr>
            <w:t>use</w:t>
          </w:r>
          <w:r>
            <w:t xml:space="preserve"> </w:t>
          </w:r>
          <w:hyperlink r:id="rId26" w:history="1">
            <w:r w:rsidRPr="00EF5210">
              <w:rPr>
                <w:rStyle w:val="Hyperlink"/>
              </w:rPr>
              <w:t>http://www.chicagomanualofstyle.org/home.html</w:t>
            </w:r>
          </w:hyperlink>
          <w:r>
            <w:rPr>
              <w:rStyle w:val="PlaceholderText"/>
            </w:rPr>
            <w:t xml:space="preserve"> for document style. Right-click and choose open hyperlink to view the style guide.</w:t>
          </w:r>
        </w:p>
      </w:sdtContent>
    </w:sdt>
    <w:p w14:paraId="076EF8F4" w14:textId="77777777" w:rsidR="003568C0" w:rsidRDefault="003568C0">
      <w:pPr>
        <w:pStyle w:val="Heading-FrontTOC"/>
      </w:pPr>
      <w:bookmarkStart w:id="15" w:name="_Toc195079666"/>
      <w:bookmarkStart w:id="16" w:name="_Toc512508456"/>
      <w:bookmarkStart w:id="17" w:name="_Toc220495384"/>
      <w:r>
        <w:lastRenderedPageBreak/>
        <w:t>Acronyms and Abbreviations</w:t>
      </w:r>
      <w:bookmarkEnd w:id="15"/>
      <w:bookmarkEnd w:id="16"/>
      <w:bookmarkEnd w:id="17"/>
    </w:p>
    <w:sdt>
      <w:sdtPr>
        <w:id w:val="888769512"/>
        <w:placeholder>
          <w:docPart w:val="B2EDEE8F91FA488391A3006466C7C8EF"/>
        </w:placeholder>
        <w:temporary/>
        <w:showingPlcHdr/>
        <w:text/>
      </w:sdtPr>
      <w:sdtEndPr/>
      <w:sdtContent>
        <w:p w14:paraId="47516FBF" w14:textId="77777777" w:rsidR="003568C0" w:rsidRPr="007A033A" w:rsidRDefault="003568C0">
          <w:pPr>
            <w:pStyle w:val="Acronyms"/>
            <w:ind w:left="0" w:firstLine="0"/>
          </w:pPr>
          <w:r w:rsidRPr="001316CE">
            <w:rPr>
              <w:rStyle w:val="PlaceholderText"/>
            </w:rPr>
            <w:t xml:space="preserve">Use </w:t>
          </w:r>
          <w:r>
            <w:rPr>
              <w:rStyle w:val="PlaceholderText"/>
            </w:rPr>
            <w:t>Acronyms Word style</w:t>
          </w:r>
          <w:r w:rsidRPr="001316CE">
            <w:rPr>
              <w:rStyle w:val="PlaceholderText"/>
            </w:rPr>
            <w:t xml:space="preserve"> for paragraphs in this section. </w:t>
          </w:r>
          <w:r>
            <w:rPr>
              <w:rStyle w:val="PlaceholderText"/>
            </w:rPr>
            <w:t xml:space="preserve">Acronym use in </w:t>
          </w:r>
          <w:r w:rsidRPr="001316CE">
            <w:rPr>
              <w:rStyle w:val="PlaceholderText"/>
            </w:rPr>
            <w:t xml:space="preserve">PNNL reports </w:t>
          </w:r>
          <w:r>
            <w:rPr>
              <w:rStyle w:val="PlaceholderText"/>
            </w:rPr>
            <w:t xml:space="preserve">follows </w:t>
          </w:r>
          <w:hyperlink r:id="rId27" w:history="1">
            <w:r w:rsidRPr="00EF5210">
              <w:rPr>
                <w:rStyle w:val="Hyperlink"/>
              </w:rPr>
              <w:t>http://www.chicagomanualofstyle.org/book/ed17/part2/ch10/toc.html</w:t>
            </w:r>
          </w:hyperlink>
          <w:r>
            <w:rPr>
              <w:rStyle w:val="PlaceholderText"/>
            </w:rPr>
            <w:t>. Right-click and choose open hyperlink to view the style guide.</w:t>
          </w:r>
        </w:p>
      </w:sdtContent>
    </w:sdt>
    <w:p w14:paraId="1A38DAB1" w14:textId="77777777" w:rsidR="003568C0" w:rsidRDefault="003568C0">
      <w:pPr>
        <w:pStyle w:val="Heading-FrontTOC"/>
        <w:rPr>
          <w:rFonts w:ascii="Times New Roman" w:hAnsi="Times New Roman"/>
          <w:b w:val="0"/>
          <w:noProof/>
          <w:color w:val="auto"/>
          <w:kern w:val="0"/>
          <w:sz w:val="22"/>
        </w:rPr>
        <w:sectPr w:rsidR="003568C0" w:rsidSect="003568C0">
          <w:footerReference w:type="default" r:id="rId28"/>
          <w:footnotePr>
            <w:numRestart w:val="eachPage"/>
          </w:footnotePr>
          <w:pgSz w:w="12240" w:h="15840" w:code="1"/>
          <w:pgMar w:top="1440" w:right="1440" w:bottom="1440" w:left="1440" w:header="720" w:footer="720" w:gutter="0"/>
          <w:pgNumType w:fmt="lowerRoman" w:start="2" w:chapSep="period"/>
          <w:cols w:space="720"/>
        </w:sectPr>
      </w:pPr>
      <w:bookmarkStart w:id="18" w:name="_Toc512508457"/>
    </w:p>
    <w:sdt>
      <w:sdtPr>
        <w:rPr>
          <w:rFonts w:ascii="Times New Roman" w:hAnsi="Times New Roman"/>
          <w:b w:val="0"/>
          <w:noProof/>
          <w:color w:val="auto"/>
          <w:kern w:val="0"/>
          <w:sz w:val="22"/>
        </w:rPr>
        <w:id w:val="479653150"/>
        <w:docPartObj>
          <w:docPartGallery w:val="Table of Contents"/>
          <w:docPartUnique/>
        </w:docPartObj>
      </w:sdtPr>
      <w:sdtEndPr>
        <w:rPr>
          <w:rFonts w:asciiTheme="minorHAnsi" w:hAnsiTheme="minorHAnsi"/>
          <w:bCs/>
        </w:rPr>
      </w:sdtEndPr>
      <w:sdtContent>
        <w:p w14:paraId="122A65C9" w14:textId="77777777" w:rsidR="003568C0" w:rsidRPr="000E2E38" w:rsidRDefault="003568C0">
          <w:pPr>
            <w:pStyle w:val="HeadingFrontNoTOC"/>
          </w:pPr>
          <w:r w:rsidRPr="000E2E38">
            <w:t>Contents</w:t>
          </w:r>
          <w:bookmarkEnd w:id="18"/>
        </w:p>
        <w:p w14:paraId="4BFB892F" w14:textId="26D0D3F3" w:rsidR="00AD6E50" w:rsidRDefault="003568C0">
          <w:pPr>
            <w:pStyle w:val="TOC1"/>
            <w:rPr>
              <w:rFonts w:eastAsiaTheme="minorEastAsia" w:cstheme="minorBidi"/>
              <w:kern w:val="2"/>
              <w:sz w:val="24"/>
              <w:szCs w:val="24"/>
              <w14:ligatures w14:val="standardContextual"/>
            </w:rPr>
          </w:pPr>
          <w:r>
            <w:fldChar w:fldCharType="begin"/>
          </w:r>
          <w:r>
            <w:instrText xml:space="preserve"> TOC \o "2-3" \h \z \t "Heading 1,1,Heading 6,1,Heading-Front (TOC),1" </w:instrText>
          </w:r>
          <w:r>
            <w:fldChar w:fldCharType="separate"/>
          </w:r>
          <w:hyperlink w:anchor="_Toc220495381" w:history="1">
            <w:r w:rsidR="00AD6E50" w:rsidRPr="00372DEF">
              <w:rPr>
                <w:rStyle w:val="Hyperlink"/>
              </w:rPr>
              <w:t>Abstract</w:t>
            </w:r>
            <w:r w:rsidR="00AD6E50">
              <w:rPr>
                <w:webHidden/>
              </w:rPr>
              <w:tab/>
            </w:r>
            <w:r w:rsidR="00AD6E50">
              <w:rPr>
                <w:webHidden/>
              </w:rPr>
              <w:fldChar w:fldCharType="begin"/>
            </w:r>
            <w:r w:rsidR="00AD6E50">
              <w:rPr>
                <w:webHidden/>
              </w:rPr>
              <w:instrText xml:space="preserve"> PAGEREF _Toc220495381 \h </w:instrText>
            </w:r>
            <w:r w:rsidR="00AD6E50">
              <w:rPr>
                <w:webHidden/>
              </w:rPr>
            </w:r>
            <w:r w:rsidR="00AD6E50">
              <w:rPr>
                <w:webHidden/>
              </w:rPr>
              <w:fldChar w:fldCharType="separate"/>
            </w:r>
            <w:r w:rsidR="009E72F4">
              <w:rPr>
                <w:webHidden/>
              </w:rPr>
              <w:t>ii</w:t>
            </w:r>
            <w:r w:rsidR="00AD6E50">
              <w:rPr>
                <w:webHidden/>
              </w:rPr>
              <w:fldChar w:fldCharType="end"/>
            </w:r>
          </w:hyperlink>
        </w:p>
        <w:p w14:paraId="0BCAA93E" w14:textId="5EDCEECB" w:rsidR="00AD6E50" w:rsidRDefault="00AD6E50">
          <w:pPr>
            <w:pStyle w:val="TOC1"/>
            <w:rPr>
              <w:rFonts w:eastAsiaTheme="minorEastAsia" w:cstheme="minorBidi"/>
              <w:kern w:val="2"/>
              <w:sz w:val="24"/>
              <w:szCs w:val="24"/>
              <w14:ligatures w14:val="standardContextual"/>
            </w:rPr>
          </w:pPr>
          <w:hyperlink w:anchor="_Toc220495382" w:history="1">
            <w:r w:rsidRPr="00372DEF">
              <w:rPr>
                <w:rStyle w:val="Hyperlink"/>
              </w:rPr>
              <w:t>Summary</w:t>
            </w:r>
            <w:r>
              <w:rPr>
                <w:webHidden/>
              </w:rPr>
              <w:tab/>
            </w:r>
            <w:r>
              <w:rPr>
                <w:webHidden/>
              </w:rPr>
              <w:fldChar w:fldCharType="begin"/>
            </w:r>
            <w:r>
              <w:rPr>
                <w:webHidden/>
              </w:rPr>
              <w:instrText xml:space="preserve"> PAGEREF _Toc220495382 \h </w:instrText>
            </w:r>
            <w:r>
              <w:rPr>
                <w:webHidden/>
              </w:rPr>
            </w:r>
            <w:r>
              <w:rPr>
                <w:webHidden/>
              </w:rPr>
              <w:fldChar w:fldCharType="separate"/>
            </w:r>
            <w:r w:rsidR="009E72F4">
              <w:rPr>
                <w:webHidden/>
              </w:rPr>
              <w:t>iii</w:t>
            </w:r>
            <w:r>
              <w:rPr>
                <w:webHidden/>
              </w:rPr>
              <w:fldChar w:fldCharType="end"/>
            </w:r>
          </w:hyperlink>
        </w:p>
        <w:p w14:paraId="78CB68D7" w14:textId="11402468" w:rsidR="00AD6E50" w:rsidRDefault="00AD6E50">
          <w:pPr>
            <w:pStyle w:val="TOC1"/>
            <w:rPr>
              <w:rFonts w:eastAsiaTheme="minorEastAsia" w:cstheme="minorBidi"/>
              <w:kern w:val="2"/>
              <w:sz w:val="24"/>
              <w:szCs w:val="24"/>
              <w14:ligatures w14:val="standardContextual"/>
            </w:rPr>
          </w:pPr>
          <w:hyperlink w:anchor="_Toc220495383" w:history="1">
            <w:r w:rsidRPr="00372DEF">
              <w:rPr>
                <w:rStyle w:val="Hyperlink"/>
              </w:rPr>
              <w:t>Acknowledgments</w:t>
            </w:r>
            <w:r>
              <w:rPr>
                <w:webHidden/>
              </w:rPr>
              <w:tab/>
            </w:r>
            <w:r>
              <w:rPr>
                <w:webHidden/>
              </w:rPr>
              <w:fldChar w:fldCharType="begin"/>
            </w:r>
            <w:r>
              <w:rPr>
                <w:webHidden/>
              </w:rPr>
              <w:instrText xml:space="preserve"> PAGEREF _Toc220495383 \h </w:instrText>
            </w:r>
            <w:r>
              <w:rPr>
                <w:webHidden/>
              </w:rPr>
            </w:r>
            <w:r>
              <w:rPr>
                <w:webHidden/>
              </w:rPr>
              <w:fldChar w:fldCharType="separate"/>
            </w:r>
            <w:r w:rsidR="009E72F4">
              <w:rPr>
                <w:webHidden/>
              </w:rPr>
              <w:t>iv</w:t>
            </w:r>
            <w:r>
              <w:rPr>
                <w:webHidden/>
              </w:rPr>
              <w:fldChar w:fldCharType="end"/>
            </w:r>
          </w:hyperlink>
        </w:p>
        <w:p w14:paraId="2E81FE96" w14:textId="699C3937" w:rsidR="00AD6E50" w:rsidRDefault="00AD6E50">
          <w:pPr>
            <w:pStyle w:val="TOC1"/>
            <w:rPr>
              <w:rFonts w:eastAsiaTheme="minorEastAsia" w:cstheme="minorBidi"/>
              <w:kern w:val="2"/>
              <w:sz w:val="24"/>
              <w:szCs w:val="24"/>
              <w14:ligatures w14:val="standardContextual"/>
            </w:rPr>
          </w:pPr>
          <w:hyperlink w:anchor="_Toc220495384" w:history="1">
            <w:r w:rsidRPr="00372DEF">
              <w:rPr>
                <w:rStyle w:val="Hyperlink"/>
              </w:rPr>
              <w:t>Acronyms and Abbreviations</w:t>
            </w:r>
            <w:r>
              <w:rPr>
                <w:webHidden/>
              </w:rPr>
              <w:tab/>
            </w:r>
            <w:r>
              <w:rPr>
                <w:webHidden/>
              </w:rPr>
              <w:fldChar w:fldCharType="begin"/>
            </w:r>
            <w:r>
              <w:rPr>
                <w:webHidden/>
              </w:rPr>
              <w:instrText xml:space="preserve"> PAGEREF _Toc220495384 \h </w:instrText>
            </w:r>
            <w:r>
              <w:rPr>
                <w:webHidden/>
              </w:rPr>
            </w:r>
            <w:r>
              <w:rPr>
                <w:webHidden/>
              </w:rPr>
              <w:fldChar w:fldCharType="separate"/>
            </w:r>
            <w:r w:rsidR="009E72F4">
              <w:rPr>
                <w:webHidden/>
              </w:rPr>
              <w:t>v</w:t>
            </w:r>
            <w:r>
              <w:rPr>
                <w:webHidden/>
              </w:rPr>
              <w:fldChar w:fldCharType="end"/>
            </w:r>
          </w:hyperlink>
        </w:p>
        <w:p w14:paraId="4C108B58" w14:textId="5EBAC667" w:rsidR="00AD6E50" w:rsidRDefault="00AD6E50">
          <w:pPr>
            <w:pStyle w:val="TOC1"/>
            <w:rPr>
              <w:rFonts w:eastAsiaTheme="minorEastAsia" w:cstheme="minorBidi"/>
              <w:kern w:val="2"/>
              <w:sz w:val="24"/>
              <w:szCs w:val="24"/>
              <w14:ligatures w14:val="standardContextual"/>
            </w:rPr>
          </w:pPr>
          <w:hyperlink w:anchor="_Toc220495385" w:history="1">
            <w:r w:rsidRPr="00372DEF">
              <w:rPr>
                <w:rStyle w:val="Hyperlink"/>
                <w:rFonts w:cs="Arial"/>
              </w:rPr>
              <w:t>1.0</w:t>
            </w:r>
            <w:r>
              <w:rPr>
                <w:rFonts w:eastAsiaTheme="minorEastAsia" w:cstheme="minorBidi"/>
                <w:kern w:val="2"/>
                <w:sz w:val="24"/>
                <w:szCs w:val="24"/>
                <w14:ligatures w14:val="standardContextual"/>
              </w:rPr>
              <w:tab/>
            </w:r>
            <w:r w:rsidRPr="00372DEF">
              <w:rPr>
                <w:rStyle w:val="Hyperlink"/>
              </w:rPr>
              <w:t>Introduction</w:t>
            </w:r>
            <w:r>
              <w:rPr>
                <w:webHidden/>
              </w:rPr>
              <w:tab/>
            </w:r>
            <w:r>
              <w:rPr>
                <w:webHidden/>
              </w:rPr>
              <w:fldChar w:fldCharType="begin"/>
            </w:r>
            <w:r>
              <w:rPr>
                <w:webHidden/>
              </w:rPr>
              <w:instrText xml:space="preserve"> PAGEREF _Toc220495385 \h </w:instrText>
            </w:r>
            <w:r>
              <w:rPr>
                <w:webHidden/>
              </w:rPr>
            </w:r>
            <w:r>
              <w:rPr>
                <w:webHidden/>
              </w:rPr>
              <w:fldChar w:fldCharType="separate"/>
            </w:r>
            <w:r w:rsidR="009E72F4">
              <w:rPr>
                <w:webHidden/>
              </w:rPr>
              <w:t>10</w:t>
            </w:r>
            <w:r>
              <w:rPr>
                <w:webHidden/>
              </w:rPr>
              <w:fldChar w:fldCharType="end"/>
            </w:r>
          </w:hyperlink>
        </w:p>
        <w:p w14:paraId="31BE9A6B" w14:textId="2A7EBD2E" w:rsidR="00AD6E50" w:rsidRDefault="00AD6E50">
          <w:pPr>
            <w:pStyle w:val="TOC1"/>
            <w:rPr>
              <w:rFonts w:eastAsiaTheme="minorEastAsia" w:cstheme="minorBidi"/>
              <w:kern w:val="2"/>
              <w:sz w:val="24"/>
              <w:szCs w:val="24"/>
              <w14:ligatures w14:val="standardContextual"/>
            </w:rPr>
          </w:pPr>
          <w:hyperlink w:anchor="_Toc220495386" w:history="1">
            <w:r w:rsidRPr="00372DEF">
              <w:rPr>
                <w:rStyle w:val="Hyperlink"/>
                <w:rFonts w:cs="Arial"/>
              </w:rPr>
              <w:t>2.0</w:t>
            </w:r>
            <w:r>
              <w:rPr>
                <w:rFonts w:eastAsiaTheme="minorEastAsia" w:cstheme="minorBidi"/>
                <w:kern w:val="2"/>
                <w:sz w:val="24"/>
                <w:szCs w:val="24"/>
                <w14:ligatures w14:val="standardContextual"/>
              </w:rPr>
              <w:tab/>
            </w:r>
            <w:r w:rsidRPr="00372DEF">
              <w:rPr>
                <w:rStyle w:val="Hyperlink"/>
              </w:rPr>
              <w:t>Framework Overview (Xuehang et. all)</w:t>
            </w:r>
            <w:r>
              <w:rPr>
                <w:webHidden/>
              </w:rPr>
              <w:tab/>
            </w:r>
            <w:r>
              <w:rPr>
                <w:webHidden/>
              </w:rPr>
              <w:fldChar w:fldCharType="begin"/>
            </w:r>
            <w:r>
              <w:rPr>
                <w:webHidden/>
              </w:rPr>
              <w:instrText xml:space="preserve"> PAGEREF _Toc220495386 \h </w:instrText>
            </w:r>
            <w:r>
              <w:rPr>
                <w:webHidden/>
              </w:rPr>
            </w:r>
            <w:r>
              <w:rPr>
                <w:webHidden/>
              </w:rPr>
              <w:fldChar w:fldCharType="separate"/>
            </w:r>
            <w:r w:rsidR="009E72F4">
              <w:rPr>
                <w:webHidden/>
              </w:rPr>
              <w:t>12</w:t>
            </w:r>
            <w:r>
              <w:rPr>
                <w:webHidden/>
              </w:rPr>
              <w:fldChar w:fldCharType="end"/>
            </w:r>
          </w:hyperlink>
        </w:p>
        <w:p w14:paraId="7836C07A" w14:textId="4D269097" w:rsidR="00AD6E50" w:rsidRDefault="00AD6E50">
          <w:pPr>
            <w:pStyle w:val="TOC2"/>
            <w:rPr>
              <w:rFonts w:eastAsiaTheme="minorEastAsia" w:cstheme="minorBidi"/>
              <w:kern w:val="2"/>
              <w:sz w:val="24"/>
              <w:szCs w:val="24"/>
              <w14:ligatures w14:val="standardContextual"/>
            </w:rPr>
          </w:pPr>
          <w:hyperlink w:anchor="_Toc220495387" w:history="1">
            <w:r w:rsidRPr="00372DEF">
              <w:rPr>
                <w:rStyle w:val="Hyperlink"/>
                <w:rFonts w:cs="Arial"/>
              </w:rPr>
              <w:t>2.1</w:t>
            </w:r>
            <w:r>
              <w:rPr>
                <w:rFonts w:eastAsiaTheme="minorEastAsia" w:cstheme="minorBidi"/>
                <w:kern w:val="2"/>
                <w:sz w:val="24"/>
                <w:szCs w:val="24"/>
                <w14:ligatures w14:val="standardContextual"/>
              </w:rPr>
              <w:tab/>
            </w:r>
            <w:r w:rsidRPr="00372DEF">
              <w:rPr>
                <w:rStyle w:val="Hyperlink"/>
              </w:rPr>
              <w:t>Three Pillars Structure</w:t>
            </w:r>
            <w:r>
              <w:rPr>
                <w:webHidden/>
              </w:rPr>
              <w:tab/>
            </w:r>
            <w:r>
              <w:rPr>
                <w:webHidden/>
              </w:rPr>
              <w:fldChar w:fldCharType="begin"/>
            </w:r>
            <w:r>
              <w:rPr>
                <w:webHidden/>
              </w:rPr>
              <w:instrText xml:space="preserve"> PAGEREF _Toc220495387 \h </w:instrText>
            </w:r>
            <w:r>
              <w:rPr>
                <w:webHidden/>
              </w:rPr>
            </w:r>
            <w:r>
              <w:rPr>
                <w:webHidden/>
              </w:rPr>
              <w:fldChar w:fldCharType="separate"/>
            </w:r>
            <w:r w:rsidR="009E72F4">
              <w:rPr>
                <w:webHidden/>
              </w:rPr>
              <w:t>12</w:t>
            </w:r>
            <w:r>
              <w:rPr>
                <w:webHidden/>
              </w:rPr>
              <w:fldChar w:fldCharType="end"/>
            </w:r>
          </w:hyperlink>
        </w:p>
        <w:p w14:paraId="6782FEB4" w14:textId="374D99DF" w:rsidR="00AD6E50" w:rsidRDefault="00AD6E50">
          <w:pPr>
            <w:pStyle w:val="TOC2"/>
            <w:rPr>
              <w:rFonts w:eastAsiaTheme="minorEastAsia" w:cstheme="minorBidi"/>
              <w:kern w:val="2"/>
              <w:sz w:val="24"/>
              <w:szCs w:val="24"/>
              <w14:ligatures w14:val="standardContextual"/>
            </w:rPr>
          </w:pPr>
          <w:hyperlink w:anchor="_Toc220495388" w:history="1">
            <w:r w:rsidRPr="00372DEF">
              <w:rPr>
                <w:rStyle w:val="Hyperlink"/>
                <w:rFonts w:cs="Arial"/>
              </w:rPr>
              <w:t>2.2</w:t>
            </w:r>
            <w:r>
              <w:rPr>
                <w:rFonts w:eastAsiaTheme="minorEastAsia" w:cstheme="minorBidi"/>
                <w:kern w:val="2"/>
                <w:sz w:val="24"/>
                <w:szCs w:val="24"/>
                <w14:ligatures w14:val="standardContextual"/>
              </w:rPr>
              <w:tab/>
            </w:r>
            <w:r w:rsidRPr="00372DEF">
              <w:rPr>
                <w:rStyle w:val="Hyperlink"/>
                <w:rFonts w:eastAsiaTheme="majorEastAsia"/>
              </w:rPr>
              <w:t>Seven Steps Operational Workflow</w:t>
            </w:r>
            <w:r>
              <w:rPr>
                <w:webHidden/>
              </w:rPr>
              <w:tab/>
            </w:r>
            <w:r>
              <w:rPr>
                <w:webHidden/>
              </w:rPr>
              <w:fldChar w:fldCharType="begin"/>
            </w:r>
            <w:r>
              <w:rPr>
                <w:webHidden/>
              </w:rPr>
              <w:instrText xml:space="preserve"> PAGEREF _Toc220495388 \h </w:instrText>
            </w:r>
            <w:r>
              <w:rPr>
                <w:webHidden/>
              </w:rPr>
            </w:r>
            <w:r>
              <w:rPr>
                <w:webHidden/>
              </w:rPr>
              <w:fldChar w:fldCharType="separate"/>
            </w:r>
            <w:r w:rsidR="009E72F4">
              <w:rPr>
                <w:webHidden/>
              </w:rPr>
              <w:t>13</w:t>
            </w:r>
            <w:r>
              <w:rPr>
                <w:webHidden/>
              </w:rPr>
              <w:fldChar w:fldCharType="end"/>
            </w:r>
          </w:hyperlink>
        </w:p>
        <w:p w14:paraId="27723F4C" w14:textId="33C2EB37" w:rsidR="00AD6E50" w:rsidRDefault="00AD6E50">
          <w:pPr>
            <w:pStyle w:val="TOC1"/>
            <w:rPr>
              <w:rFonts w:eastAsiaTheme="minorEastAsia" w:cstheme="minorBidi"/>
              <w:kern w:val="2"/>
              <w:sz w:val="24"/>
              <w:szCs w:val="24"/>
              <w14:ligatures w14:val="standardContextual"/>
            </w:rPr>
          </w:pPr>
          <w:hyperlink w:anchor="_Toc220495389" w:history="1">
            <w:r w:rsidRPr="00372DEF">
              <w:rPr>
                <w:rStyle w:val="Hyperlink"/>
                <w:rFonts w:cs="Arial"/>
              </w:rPr>
              <w:t>3.0</w:t>
            </w:r>
            <w:r>
              <w:rPr>
                <w:rFonts w:eastAsiaTheme="minorEastAsia" w:cstheme="minorBidi"/>
                <w:kern w:val="2"/>
                <w:sz w:val="24"/>
                <w:szCs w:val="24"/>
                <w14:ligatures w14:val="standardContextual"/>
              </w:rPr>
              <w:tab/>
            </w:r>
            <w:r w:rsidRPr="00372DEF">
              <w:rPr>
                <w:rStyle w:val="Hyperlink"/>
              </w:rPr>
              <w:t>Methods</w:t>
            </w:r>
            <w:r>
              <w:rPr>
                <w:webHidden/>
              </w:rPr>
              <w:tab/>
            </w:r>
            <w:r>
              <w:rPr>
                <w:webHidden/>
              </w:rPr>
              <w:fldChar w:fldCharType="begin"/>
            </w:r>
            <w:r>
              <w:rPr>
                <w:webHidden/>
              </w:rPr>
              <w:instrText xml:space="preserve"> PAGEREF _Toc220495389 \h </w:instrText>
            </w:r>
            <w:r>
              <w:rPr>
                <w:webHidden/>
              </w:rPr>
            </w:r>
            <w:r>
              <w:rPr>
                <w:webHidden/>
              </w:rPr>
              <w:fldChar w:fldCharType="separate"/>
            </w:r>
            <w:r w:rsidR="009E72F4">
              <w:rPr>
                <w:webHidden/>
              </w:rPr>
              <w:t>16</w:t>
            </w:r>
            <w:r>
              <w:rPr>
                <w:webHidden/>
              </w:rPr>
              <w:fldChar w:fldCharType="end"/>
            </w:r>
          </w:hyperlink>
        </w:p>
        <w:p w14:paraId="64F2FC68" w14:textId="7408651D" w:rsidR="00AD6E50" w:rsidRDefault="00AD6E50">
          <w:pPr>
            <w:pStyle w:val="TOC2"/>
            <w:rPr>
              <w:rFonts w:eastAsiaTheme="minorEastAsia" w:cstheme="minorBidi"/>
              <w:kern w:val="2"/>
              <w:sz w:val="24"/>
              <w:szCs w:val="24"/>
              <w14:ligatures w14:val="standardContextual"/>
            </w:rPr>
          </w:pPr>
          <w:hyperlink w:anchor="_Toc220495390" w:history="1">
            <w:r w:rsidRPr="00372DEF">
              <w:rPr>
                <w:rStyle w:val="Hyperlink"/>
                <w:rFonts w:cs="Arial"/>
              </w:rPr>
              <w:t>3.1</w:t>
            </w:r>
            <w:r>
              <w:rPr>
                <w:rFonts w:eastAsiaTheme="minorEastAsia" w:cstheme="minorBidi"/>
                <w:kern w:val="2"/>
                <w:sz w:val="24"/>
                <w:szCs w:val="24"/>
                <w14:ligatures w14:val="standardContextual"/>
              </w:rPr>
              <w:tab/>
            </w:r>
            <w:r w:rsidRPr="00372DEF">
              <w:rPr>
                <w:rStyle w:val="Hyperlink"/>
              </w:rPr>
              <w:t>Governance Essentials (Xuehang)</w:t>
            </w:r>
            <w:r>
              <w:rPr>
                <w:webHidden/>
              </w:rPr>
              <w:tab/>
            </w:r>
            <w:r>
              <w:rPr>
                <w:webHidden/>
              </w:rPr>
              <w:fldChar w:fldCharType="begin"/>
            </w:r>
            <w:r>
              <w:rPr>
                <w:webHidden/>
              </w:rPr>
              <w:instrText xml:space="preserve"> PAGEREF _Toc220495390 \h </w:instrText>
            </w:r>
            <w:r>
              <w:rPr>
                <w:webHidden/>
              </w:rPr>
            </w:r>
            <w:r>
              <w:rPr>
                <w:webHidden/>
              </w:rPr>
              <w:fldChar w:fldCharType="separate"/>
            </w:r>
            <w:r w:rsidR="009E72F4">
              <w:rPr>
                <w:webHidden/>
              </w:rPr>
              <w:t>16</w:t>
            </w:r>
            <w:r>
              <w:rPr>
                <w:webHidden/>
              </w:rPr>
              <w:fldChar w:fldCharType="end"/>
            </w:r>
          </w:hyperlink>
        </w:p>
        <w:p w14:paraId="58CA0BA7" w14:textId="2986823D" w:rsidR="00AD6E50" w:rsidRDefault="00AD6E50">
          <w:pPr>
            <w:pStyle w:val="TOC3"/>
            <w:tabs>
              <w:tab w:val="left" w:pos="2340"/>
            </w:tabs>
            <w:rPr>
              <w:rFonts w:eastAsiaTheme="minorEastAsia" w:cstheme="minorBidi"/>
              <w:kern w:val="2"/>
              <w:sz w:val="24"/>
              <w:szCs w:val="24"/>
              <w14:ligatures w14:val="standardContextual"/>
            </w:rPr>
          </w:pPr>
          <w:hyperlink w:anchor="_Toc220495391" w:history="1">
            <w:r w:rsidRPr="00372DEF">
              <w:rPr>
                <w:rStyle w:val="Hyperlink"/>
                <w:rFonts w:cs="Arial"/>
              </w:rPr>
              <w:t>3.1.1</w:t>
            </w:r>
            <w:r>
              <w:rPr>
                <w:rFonts w:eastAsiaTheme="minorEastAsia" w:cstheme="minorBidi"/>
                <w:kern w:val="2"/>
                <w:sz w:val="24"/>
                <w:szCs w:val="24"/>
                <w14:ligatures w14:val="standardContextual"/>
              </w:rPr>
              <w:tab/>
            </w:r>
            <w:r w:rsidRPr="00372DEF">
              <w:rPr>
                <w:rStyle w:val="Hyperlink"/>
              </w:rPr>
              <w:t>Regulatory Alignment and Quality Assurance Foundations</w:t>
            </w:r>
            <w:r>
              <w:rPr>
                <w:webHidden/>
              </w:rPr>
              <w:tab/>
            </w:r>
            <w:r>
              <w:rPr>
                <w:webHidden/>
              </w:rPr>
              <w:fldChar w:fldCharType="begin"/>
            </w:r>
            <w:r>
              <w:rPr>
                <w:webHidden/>
              </w:rPr>
              <w:instrText xml:space="preserve"> PAGEREF _Toc220495391 \h </w:instrText>
            </w:r>
            <w:r>
              <w:rPr>
                <w:webHidden/>
              </w:rPr>
            </w:r>
            <w:r>
              <w:rPr>
                <w:webHidden/>
              </w:rPr>
              <w:fldChar w:fldCharType="separate"/>
            </w:r>
            <w:r w:rsidR="009E72F4">
              <w:rPr>
                <w:webHidden/>
              </w:rPr>
              <w:t>16</w:t>
            </w:r>
            <w:r>
              <w:rPr>
                <w:webHidden/>
              </w:rPr>
              <w:fldChar w:fldCharType="end"/>
            </w:r>
          </w:hyperlink>
        </w:p>
        <w:p w14:paraId="5A2DF8C2" w14:textId="1B2662C1" w:rsidR="00AD6E50" w:rsidRDefault="00AD6E50">
          <w:pPr>
            <w:pStyle w:val="TOC3"/>
            <w:tabs>
              <w:tab w:val="left" w:pos="2340"/>
            </w:tabs>
            <w:rPr>
              <w:rFonts w:eastAsiaTheme="minorEastAsia" w:cstheme="minorBidi"/>
              <w:kern w:val="2"/>
              <w:sz w:val="24"/>
              <w:szCs w:val="24"/>
              <w14:ligatures w14:val="standardContextual"/>
            </w:rPr>
          </w:pPr>
          <w:hyperlink w:anchor="_Toc220495392" w:history="1">
            <w:r w:rsidRPr="00372DEF">
              <w:rPr>
                <w:rStyle w:val="Hyperlink"/>
                <w:rFonts w:cs="Arial"/>
              </w:rPr>
              <w:t>3.1.2</w:t>
            </w:r>
            <w:r>
              <w:rPr>
                <w:rFonts w:eastAsiaTheme="minorEastAsia" w:cstheme="minorBidi"/>
                <w:kern w:val="2"/>
                <w:sz w:val="24"/>
                <w:szCs w:val="24"/>
                <w14:ligatures w14:val="standardContextual"/>
              </w:rPr>
              <w:tab/>
            </w:r>
            <w:r w:rsidRPr="00372DEF">
              <w:rPr>
                <w:rStyle w:val="Hyperlink"/>
              </w:rPr>
              <w:t>Model Usage Scope and Decision Context</w:t>
            </w:r>
            <w:r>
              <w:rPr>
                <w:webHidden/>
              </w:rPr>
              <w:tab/>
            </w:r>
            <w:r>
              <w:rPr>
                <w:webHidden/>
              </w:rPr>
              <w:fldChar w:fldCharType="begin"/>
            </w:r>
            <w:r>
              <w:rPr>
                <w:webHidden/>
              </w:rPr>
              <w:instrText xml:space="preserve"> PAGEREF _Toc220495392 \h </w:instrText>
            </w:r>
            <w:r>
              <w:rPr>
                <w:webHidden/>
              </w:rPr>
            </w:r>
            <w:r>
              <w:rPr>
                <w:webHidden/>
              </w:rPr>
              <w:fldChar w:fldCharType="separate"/>
            </w:r>
            <w:r w:rsidR="009E72F4">
              <w:rPr>
                <w:webHidden/>
              </w:rPr>
              <w:t>17</w:t>
            </w:r>
            <w:r>
              <w:rPr>
                <w:webHidden/>
              </w:rPr>
              <w:fldChar w:fldCharType="end"/>
            </w:r>
          </w:hyperlink>
        </w:p>
        <w:p w14:paraId="30AD0451" w14:textId="7014EC86" w:rsidR="00AD6E50" w:rsidRDefault="00AD6E50">
          <w:pPr>
            <w:pStyle w:val="TOC3"/>
            <w:tabs>
              <w:tab w:val="left" w:pos="2340"/>
            </w:tabs>
            <w:rPr>
              <w:rFonts w:eastAsiaTheme="minorEastAsia" w:cstheme="minorBidi"/>
              <w:kern w:val="2"/>
              <w:sz w:val="24"/>
              <w:szCs w:val="24"/>
              <w14:ligatures w14:val="standardContextual"/>
            </w:rPr>
          </w:pPr>
          <w:hyperlink w:anchor="_Toc220495393" w:history="1">
            <w:r w:rsidRPr="00372DEF">
              <w:rPr>
                <w:rStyle w:val="Hyperlink"/>
                <w:rFonts w:cs="Arial"/>
              </w:rPr>
              <w:t>3.1.3</w:t>
            </w:r>
            <w:r>
              <w:rPr>
                <w:rFonts w:eastAsiaTheme="minorEastAsia" w:cstheme="minorBidi"/>
                <w:kern w:val="2"/>
                <w:sz w:val="24"/>
                <w:szCs w:val="24"/>
                <w14:ligatures w14:val="standardContextual"/>
              </w:rPr>
              <w:tab/>
            </w:r>
            <w:r w:rsidRPr="00372DEF">
              <w:rPr>
                <w:rStyle w:val="Hyperlink"/>
              </w:rPr>
              <w:t>Acceptance Criteria and Recalibration Triggers</w:t>
            </w:r>
            <w:r>
              <w:rPr>
                <w:webHidden/>
              </w:rPr>
              <w:tab/>
            </w:r>
            <w:r>
              <w:rPr>
                <w:webHidden/>
              </w:rPr>
              <w:fldChar w:fldCharType="begin"/>
            </w:r>
            <w:r>
              <w:rPr>
                <w:webHidden/>
              </w:rPr>
              <w:instrText xml:space="preserve"> PAGEREF _Toc220495393 \h </w:instrText>
            </w:r>
            <w:r>
              <w:rPr>
                <w:webHidden/>
              </w:rPr>
            </w:r>
            <w:r>
              <w:rPr>
                <w:webHidden/>
              </w:rPr>
              <w:fldChar w:fldCharType="separate"/>
            </w:r>
            <w:r w:rsidR="009E72F4">
              <w:rPr>
                <w:webHidden/>
              </w:rPr>
              <w:t>17</w:t>
            </w:r>
            <w:r>
              <w:rPr>
                <w:webHidden/>
              </w:rPr>
              <w:fldChar w:fldCharType="end"/>
            </w:r>
          </w:hyperlink>
        </w:p>
        <w:p w14:paraId="788B6918" w14:textId="64827F01" w:rsidR="00AD6E50" w:rsidRDefault="00AD6E50">
          <w:pPr>
            <w:pStyle w:val="TOC3"/>
            <w:tabs>
              <w:tab w:val="left" w:pos="2340"/>
            </w:tabs>
            <w:rPr>
              <w:rFonts w:eastAsiaTheme="minorEastAsia" w:cstheme="minorBidi"/>
              <w:kern w:val="2"/>
              <w:sz w:val="24"/>
              <w:szCs w:val="24"/>
              <w14:ligatures w14:val="standardContextual"/>
            </w:rPr>
          </w:pPr>
          <w:hyperlink w:anchor="_Toc220495394" w:history="1">
            <w:r w:rsidRPr="00372DEF">
              <w:rPr>
                <w:rStyle w:val="Hyperlink"/>
                <w:rFonts w:cs="Arial"/>
              </w:rPr>
              <w:t>3.1.4</w:t>
            </w:r>
            <w:r>
              <w:rPr>
                <w:rFonts w:eastAsiaTheme="minorEastAsia" w:cstheme="minorBidi"/>
                <w:kern w:val="2"/>
                <w:sz w:val="24"/>
                <w:szCs w:val="24"/>
                <w14:ligatures w14:val="standardContextual"/>
              </w:rPr>
              <w:tab/>
            </w:r>
            <w:r w:rsidRPr="00372DEF">
              <w:rPr>
                <w:rStyle w:val="Hyperlink"/>
              </w:rPr>
              <w:t>Operational Monitoring and Review Schedule</w:t>
            </w:r>
            <w:r>
              <w:rPr>
                <w:webHidden/>
              </w:rPr>
              <w:tab/>
            </w:r>
            <w:r>
              <w:rPr>
                <w:webHidden/>
              </w:rPr>
              <w:fldChar w:fldCharType="begin"/>
            </w:r>
            <w:r>
              <w:rPr>
                <w:webHidden/>
              </w:rPr>
              <w:instrText xml:space="preserve"> PAGEREF _Toc220495394 \h </w:instrText>
            </w:r>
            <w:r>
              <w:rPr>
                <w:webHidden/>
              </w:rPr>
            </w:r>
            <w:r>
              <w:rPr>
                <w:webHidden/>
              </w:rPr>
              <w:fldChar w:fldCharType="separate"/>
            </w:r>
            <w:r w:rsidR="009E72F4">
              <w:rPr>
                <w:webHidden/>
              </w:rPr>
              <w:t>18</w:t>
            </w:r>
            <w:r>
              <w:rPr>
                <w:webHidden/>
              </w:rPr>
              <w:fldChar w:fldCharType="end"/>
            </w:r>
          </w:hyperlink>
        </w:p>
        <w:p w14:paraId="174BBD79" w14:textId="64112501" w:rsidR="00AD6E50" w:rsidRDefault="00AD6E50">
          <w:pPr>
            <w:pStyle w:val="TOC3"/>
            <w:tabs>
              <w:tab w:val="left" w:pos="2340"/>
            </w:tabs>
            <w:rPr>
              <w:rFonts w:eastAsiaTheme="minorEastAsia" w:cstheme="minorBidi"/>
              <w:kern w:val="2"/>
              <w:sz w:val="24"/>
              <w:szCs w:val="24"/>
              <w14:ligatures w14:val="standardContextual"/>
            </w:rPr>
          </w:pPr>
          <w:hyperlink w:anchor="_Toc220495395" w:history="1">
            <w:r w:rsidRPr="00372DEF">
              <w:rPr>
                <w:rStyle w:val="Hyperlink"/>
                <w:rFonts w:cs="Arial"/>
              </w:rPr>
              <w:t>3.1.5</w:t>
            </w:r>
            <w:r>
              <w:rPr>
                <w:rFonts w:eastAsiaTheme="minorEastAsia" w:cstheme="minorBidi"/>
                <w:kern w:val="2"/>
                <w:sz w:val="24"/>
                <w:szCs w:val="24"/>
                <w14:ligatures w14:val="standardContextual"/>
              </w:rPr>
              <w:tab/>
            </w:r>
            <w:r w:rsidRPr="00372DEF">
              <w:rPr>
                <w:rStyle w:val="Hyperlink"/>
              </w:rPr>
              <w:t>Transparency, Auditability, and Configuration Control</w:t>
            </w:r>
            <w:r>
              <w:rPr>
                <w:webHidden/>
              </w:rPr>
              <w:tab/>
            </w:r>
            <w:r>
              <w:rPr>
                <w:webHidden/>
              </w:rPr>
              <w:fldChar w:fldCharType="begin"/>
            </w:r>
            <w:r>
              <w:rPr>
                <w:webHidden/>
              </w:rPr>
              <w:instrText xml:space="preserve"> PAGEREF _Toc220495395 \h </w:instrText>
            </w:r>
            <w:r>
              <w:rPr>
                <w:webHidden/>
              </w:rPr>
            </w:r>
            <w:r>
              <w:rPr>
                <w:webHidden/>
              </w:rPr>
              <w:fldChar w:fldCharType="separate"/>
            </w:r>
            <w:r w:rsidR="009E72F4">
              <w:rPr>
                <w:webHidden/>
              </w:rPr>
              <w:t>18</w:t>
            </w:r>
            <w:r>
              <w:rPr>
                <w:webHidden/>
              </w:rPr>
              <w:fldChar w:fldCharType="end"/>
            </w:r>
          </w:hyperlink>
        </w:p>
        <w:p w14:paraId="4FB09942" w14:textId="336C145B" w:rsidR="00AD6E50" w:rsidRDefault="00AD6E50">
          <w:pPr>
            <w:pStyle w:val="TOC3"/>
            <w:tabs>
              <w:tab w:val="left" w:pos="2340"/>
            </w:tabs>
            <w:rPr>
              <w:rFonts w:eastAsiaTheme="minorEastAsia" w:cstheme="minorBidi"/>
              <w:kern w:val="2"/>
              <w:sz w:val="24"/>
              <w:szCs w:val="24"/>
              <w14:ligatures w14:val="standardContextual"/>
            </w:rPr>
          </w:pPr>
          <w:hyperlink w:anchor="_Toc220495396" w:history="1">
            <w:r w:rsidRPr="00372DEF">
              <w:rPr>
                <w:rStyle w:val="Hyperlink"/>
                <w:rFonts w:cs="Arial"/>
              </w:rPr>
              <w:t>3.1.6</w:t>
            </w:r>
            <w:r>
              <w:rPr>
                <w:rFonts w:eastAsiaTheme="minorEastAsia" w:cstheme="minorBidi"/>
                <w:kern w:val="2"/>
                <w:sz w:val="24"/>
                <w:szCs w:val="24"/>
                <w14:ligatures w14:val="standardContextual"/>
              </w:rPr>
              <w:tab/>
            </w:r>
            <w:r w:rsidRPr="00372DEF">
              <w:rPr>
                <w:rStyle w:val="Hyperlink"/>
              </w:rPr>
              <w:t>Summary</w:t>
            </w:r>
            <w:r>
              <w:rPr>
                <w:webHidden/>
              </w:rPr>
              <w:tab/>
            </w:r>
            <w:r>
              <w:rPr>
                <w:webHidden/>
              </w:rPr>
              <w:fldChar w:fldCharType="begin"/>
            </w:r>
            <w:r>
              <w:rPr>
                <w:webHidden/>
              </w:rPr>
              <w:instrText xml:space="preserve"> PAGEREF _Toc220495396 \h </w:instrText>
            </w:r>
            <w:r>
              <w:rPr>
                <w:webHidden/>
              </w:rPr>
            </w:r>
            <w:r>
              <w:rPr>
                <w:webHidden/>
              </w:rPr>
              <w:fldChar w:fldCharType="separate"/>
            </w:r>
            <w:r w:rsidR="009E72F4">
              <w:rPr>
                <w:webHidden/>
              </w:rPr>
              <w:t>20</w:t>
            </w:r>
            <w:r>
              <w:rPr>
                <w:webHidden/>
              </w:rPr>
              <w:fldChar w:fldCharType="end"/>
            </w:r>
          </w:hyperlink>
        </w:p>
        <w:p w14:paraId="44F44BB3" w14:textId="75387E5E" w:rsidR="00AD6E50" w:rsidRDefault="00AD6E50">
          <w:pPr>
            <w:pStyle w:val="TOC2"/>
            <w:rPr>
              <w:rFonts w:eastAsiaTheme="minorEastAsia" w:cstheme="minorBidi"/>
              <w:kern w:val="2"/>
              <w:sz w:val="24"/>
              <w:szCs w:val="24"/>
              <w14:ligatures w14:val="standardContextual"/>
            </w:rPr>
          </w:pPr>
          <w:hyperlink w:anchor="_Toc220495397" w:history="1">
            <w:r w:rsidRPr="00372DEF">
              <w:rPr>
                <w:rStyle w:val="Hyperlink"/>
                <w:rFonts w:cs="Arial"/>
              </w:rPr>
              <w:t>3.2</w:t>
            </w:r>
            <w:r>
              <w:rPr>
                <w:rFonts w:eastAsiaTheme="minorEastAsia" w:cstheme="minorBidi"/>
                <w:kern w:val="2"/>
                <w:sz w:val="24"/>
                <w:szCs w:val="24"/>
                <w14:ligatures w14:val="standardContextual"/>
              </w:rPr>
              <w:tab/>
            </w:r>
            <w:r w:rsidRPr="00372DEF">
              <w:rPr>
                <w:rStyle w:val="Hyperlink"/>
              </w:rPr>
              <w:t xml:space="preserve">Modeling Engines (Ross, Xuehang, Yilin) </w:t>
            </w:r>
            <w:r>
              <w:rPr>
                <w:webHidden/>
              </w:rPr>
              <w:tab/>
            </w:r>
            <w:r>
              <w:rPr>
                <w:webHidden/>
              </w:rPr>
              <w:fldChar w:fldCharType="begin"/>
            </w:r>
            <w:r>
              <w:rPr>
                <w:webHidden/>
              </w:rPr>
              <w:instrText xml:space="preserve"> PAGEREF _Toc220495397 \h </w:instrText>
            </w:r>
            <w:r>
              <w:rPr>
                <w:webHidden/>
              </w:rPr>
            </w:r>
            <w:r>
              <w:rPr>
                <w:webHidden/>
              </w:rPr>
              <w:fldChar w:fldCharType="separate"/>
            </w:r>
            <w:r w:rsidR="009E72F4">
              <w:rPr>
                <w:webHidden/>
              </w:rPr>
              <w:t>21</w:t>
            </w:r>
            <w:r>
              <w:rPr>
                <w:webHidden/>
              </w:rPr>
              <w:fldChar w:fldCharType="end"/>
            </w:r>
          </w:hyperlink>
        </w:p>
        <w:p w14:paraId="6B08D9E2" w14:textId="3959DD3C" w:rsidR="00AD6E50" w:rsidRDefault="00AD6E50">
          <w:pPr>
            <w:pStyle w:val="TOC3"/>
            <w:tabs>
              <w:tab w:val="left" w:pos="2340"/>
            </w:tabs>
            <w:rPr>
              <w:rFonts w:eastAsiaTheme="minorEastAsia" w:cstheme="minorBidi"/>
              <w:kern w:val="2"/>
              <w:sz w:val="24"/>
              <w:szCs w:val="24"/>
              <w14:ligatures w14:val="standardContextual"/>
            </w:rPr>
          </w:pPr>
          <w:hyperlink w:anchor="_Toc220495398" w:history="1">
            <w:r w:rsidRPr="00372DEF">
              <w:rPr>
                <w:rStyle w:val="Hyperlink"/>
                <w:rFonts w:cs="Arial"/>
              </w:rPr>
              <w:t>3.2.1</w:t>
            </w:r>
            <w:r>
              <w:rPr>
                <w:rFonts w:eastAsiaTheme="minorEastAsia" w:cstheme="minorBidi"/>
                <w:kern w:val="2"/>
                <w:sz w:val="24"/>
                <w:szCs w:val="24"/>
                <w14:ligatures w14:val="standardContextual"/>
              </w:rPr>
              <w:tab/>
            </w:r>
            <w:r w:rsidRPr="00372DEF">
              <w:rPr>
                <w:rStyle w:val="Hyperlink"/>
              </w:rPr>
              <w:t>Site Challenges and Modeling Needs</w:t>
            </w:r>
            <w:r>
              <w:rPr>
                <w:webHidden/>
              </w:rPr>
              <w:tab/>
            </w:r>
            <w:r>
              <w:rPr>
                <w:webHidden/>
              </w:rPr>
              <w:fldChar w:fldCharType="begin"/>
            </w:r>
            <w:r>
              <w:rPr>
                <w:webHidden/>
              </w:rPr>
              <w:instrText xml:space="preserve"> PAGEREF _Toc220495398 \h </w:instrText>
            </w:r>
            <w:r>
              <w:rPr>
                <w:webHidden/>
              </w:rPr>
            </w:r>
            <w:r>
              <w:rPr>
                <w:webHidden/>
              </w:rPr>
              <w:fldChar w:fldCharType="separate"/>
            </w:r>
            <w:r w:rsidR="009E72F4">
              <w:rPr>
                <w:webHidden/>
              </w:rPr>
              <w:t>21</w:t>
            </w:r>
            <w:r>
              <w:rPr>
                <w:webHidden/>
              </w:rPr>
              <w:fldChar w:fldCharType="end"/>
            </w:r>
          </w:hyperlink>
        </w:p>
        <w:p w14:paraId="4D9B945C" w14:textId="707418E1" w:rsidR="00AD6E50" w:rsidRDefault="00AD6E50">
          <w:pPr>
            <w:pStyle w:val="TOC3"/>
            <w:tabs>
              <w:tab w:val="left" w:pos="2340"/>
            </w:tabs>
            <w:rPr>
              <w:rFonts w:eastAsiaTheme="minorEastAsia" w:cstheme="minorBidi"/>
              <w:kern w:val="2"/>
              <w:sz w:val="24"/>
              <w:szCs w:val="24"/>
              <w14:ligatures w14:val="standardContextual"/>
            </w:rPr>
          </w:pPr>
          <w:hyperlink w:anchor="_Toc220495399" w:history="1">
            <w:r w:rsidRPr="00372DEF">
              <w:rPr>
                <w:rStyle w:val="Hyperlink"/>
                <w:rFonts w:cs="Arial"/>
              </w:rPr>
              <w:t>3.2.2</w:t>
            </w:r>
            <w:r>
              <w:rPr>
                <w:rFonts w:eastAsiaTheme="minorEastAsia" w:cstheme="minorBidi"/>
                <w:kern w:val="2"/>
                <w:sz w:val="24"/>
                <w:szCs w:val="24"/>
                <w14:ligatures w14:val="standardContextual"/>
              </w:rPr>
              <w:tab/>
            </w:r>
            <w:r w:rsidRPr="00372DEF">
              <w:rPr>
                <w:rStyle w:val="Hyperlink"/>
              </w:rPr>
              <w:t>Physics-Based Numerical Models</w:t>
            </w:r>
            <w:r>
              <w:rPr>
                <w:webHidden/>
              </w:rPr>
              <w:tab/>
            </w:r>
            <w:r>
              <w:rPr>
                <w:webHidden/>
              </w:rPr>
              <w:fldChar w:fldCharType="begin"/>
            </w:r>
            <w:r>
              <w:rPr>
                <w:webHidden/>
              </w:rPr>
              <w:instrText xml:space="preserve"> PAGEREF _Toc220495399 \h </w:instrText>
            </w:r>
            <w:r>
              <w:rPr>
                <w:webHidden/>
              </w:rPr>
            </w:r>
            <w:r>
              <w:rPr>
                <w:webHidden/>
              </w:rPr>
              <w:fldChar w:fldCharType="separate"/>
            </w:r>
            <w:r w:rsidR="009E72F4">
              <w:rPr>
                <w:webHidden/>
              </w:rPr>
              <w:t>22</w:t>
            </w:r>
            <w:r>
              <w:rPr>
                <w:webHidden/>
              </w:rPr>
              <w:fldChar w:fldCharType="end"/>
            </w:r>
          </w:hyperlink>
        </w:p>
        <w:p w14:paraId="64975E91" w14:textId="50C83E07" w:rsidR="00AD6E50" w:rsidRDefault="00AD6E50">
          <w:pPr>
            <w:pStyle w:val="TOC3"/>
            <w:tabs>
              <w:tab w:val="left" w:pos="2340"/>
            </w:tabs>
            <w:rPr>
              <w:rFonts w:eastAsiaTheme="minorEastAsia" w:cstheme="minorBidi"/>
              <w:kern w:val="2"/>
              <w:sz w:val="24"/>
              <w:szCs w:val="24"/>
              <w14:ligatures w14:val="standardContextual"/>
            </w:rPr>
          </w:pPr>
          <w:hyperlink w:anchor="_Toc220495400" w:history="1">
            <w:r w:rsidRPr="00372DEF">
              <w:rPr>
                <w:rStyle w:val="Hyperlink"/>
                <w:rFonts w:cs="Arial"/>
              </w:rPr>
              <w:t>3.2.3</w:t>
            </w:r>
            <w:r>
              <w:rPr>
                <w:rFonts w:eastAsiaTheme="minorEastAsia" w:cstheme="minorBidi"/>
                <w:kern w:val="2"/>
                <w:sz w:val="24"/>
                <w:szCs w:val="24"/>
                <w14:ligatures w14:val="standardContextual"/>
              </w:rPr>
              <w:tab/>
            </w:r>
            <w:r w:rsidRPr="00372DEF">
              <w:rPr>
                <w:rStyle w:val="Hyperlink"/>
              </w:rPr>
              <w:t>Surrogate Model Landscape</w:t>
            </w:r>
            <w:r>
              <w:rPr>
                <w:webHidden/>
              </w:rPr>
              <w:tab/>
            </w:r>
            <w:r>
              <w:rPr>
                <w:webHidden/>
              </w:rPr>
              <w:fldChar w:fldCharType="begin"/>
            </w:r>
            <w:r>
              <w:rPr>
                <w:webHidden/>
              </w:rPr>
              <w:instrText xml:space="preserve"> PAGEREF _Toc220495400 \h </w:instrText>
            </w:r>
            <w:r>
              <w:rPr>
                <w:webHidden/>
              </w:rPr>
            </w:r>
            <w:r>
              <w:rPr>
                <w:webHidden/>
              </w:rPr>
              <w:fldChar w:fldCharType="separate"/>
            </w:r>
            <w:r w:rsidR="009E72F4">
              <w:rPr>
                <w:webHidden/>
              </w:rPr>
              <w:t>23</w:t>
            </w:r>
            <w:r>
              <w:rPr>
                <w:webHidden/>
              </w:rPr>
              <w:fldChar w:fldCharType="end"/>
            </w:r>
          </w:hyperlink>
        </w:p>
        <w:p w14:paraId="1E13D604" w14:textId="04C657B7" w:rsidR="00AD6E50" w:rsidRDefault="00AD6E50">
          <w:pPr>
            <w:pStyle w:val="TOC3"/>
            <w:tabs>
              <w:tab w:val="left" w:pos="2340"/>
            </w:tabs>
            <w:rPr>
              <w:rFonts w:eastAsiaTheme="minorEastAsia" w:cstheme="minorBidi"/>
              <w:kern w:val="2"/>
              <w:sz w:val="24"/>
              <w:szCs w:val="24"/>
              <w14:ligatures w14:val="standardContextual"/>
            </w:rPr>
          </w:pPr>
          <w:hyperlink w:anchor="_Toc220495401" w:history="1">
            <w:r w:rsidRPr="00372DEF">
              <w:rPr>
                <w:rStyle w:val="Hyperlink"/>
                <w:rFonts w:cs="Arial"/>
                <w:highlight w:val="yellow"/>
              </w:rPr>
              <w:t>3.2.4</w:t>
            </w:r>
            <w:r>
              <w:rPr>
                <w:rFonts w:eastAsiaTheme="minorEastAsia" w:cstheme="minorBidi"/>
                <w:kern w:val="2"/>
                <w:sz w:val="24"/>
                <w:szCs w:val="24"/>
                <w14:ligatures w14:val="standardContextual"/>
              </w:rPr>
              <w:tab/>
            </w:r>
            <w:r w:rsidRPr="00372DEF">
              <w:rPr>
                <w:rStyle w:val="Hyperlink"/>
              </w:rPr>
              <w:t xml:space="preserve">General Surrogate Model </w:t>
            </w:r>
            <w:r w:rsidRPr="00372DEF">
              <w:rPr>
                <w:rStyle w:val="Hyperlink"/>
                <w:highlight w:val="yellow"/>
              </w:rPr>
              <w:t>Training Setup (Xuehang, Ross, TC):</w:t>
            </w:r>
            <w:r>
              <w:rPr>
                <w:webHidden/>
              </w:rPr>
              <w:tab/>
            </w:r>
            <w:r>
              <w:rPr>
                <w:webHidden/>
              </w:rPr>
              <w:fldChar w:fldCharType="begin"/>
            </w:r>
            <w:r>
              <w:rPr>
                <w:webHidden/>
              </w:rPr>
              <w:instrText xml:space="preserve"> PAGEREF _Toc220495401 \h </w:instrText>
            </w:r>
            <w:r>
              <w:rPr>
                <w:webHidden/>
              </w:rPr>
            </w:r>
            <w:r>
              <w:rPr>
                <w:webHidden/>
              </w:rPr>
              <w:fldChar w:fldCharType="separate"/>
            </w:r>
            <w:r w:rsidR="009E72F4">
              <w:rPr>
                <w:webHidden/>
              </w:rPr>
              <w:t>31</w:t>
            </w:r>
            <w:r>
              <w:rPr>
                <w:webHidden/>
              </w:rPr>
              <w:fldChar w:fldCharType="end"/>
            </w:r>
          </w:hyperlink>
        </w:p>
        <w:p w14:paraId="7A061C29" w14:textId="0673623D" w:rsidR="00AD6E50" w:rsidRDefault="00AD6E50">
          <w:pPr>
            <w:pStyle w:val="TOC2"/>
            <w:rPr>
              <w:rFonts w:eastAsiaTheme="minorEastAsia" w:cstheme="minorBidi"/>
              <w:kern w:val="2"/>
              <w:sz w:val="24"/>
              <w:szCs w:val="24"/>
              <w14:ligatures w14:val="standardContextual"/>
            </w:rPr>
          </w:pPr>
          <w:hyperlink w:anchor="_Toc220495403" w:history="1">
            <w:r w:rsidRPr="00372DEF">
              <w:rPr>
                <w:rStyle w:val="Hyperlink"/>
                <w:rFonts w:cs="Arial"/>
              </w:rPr>
              <w:t>3.3</w:t>
            </w:r>
            <w:r>
              <w:rPr>
                <w:rFonts w:eastAsiaTheme="minorEastAsia" w:cstheme="minorBidi"/>
                <w:kern w:val="2"/>
                <w:sz w:val="24"/>
                <w:szCs w:val="24"/>
                <w14:ligatures w14:val="standardContextual"/>
              </w:rPr>
              <w:tab/>
            </w:r>
            <w:r w:rsidRPr="00372DEF">
              <w:rPr>
                <w:rStyle w:val="Hyperlink"/>
              </w:rPr>
              <w:t>Recalibration Mechanisms (TC, Xuehang,  Jason)</w:t>
            </w:r>
            <w:r>
              <w:rPr>
                <w:webHidden/>
              </w:rPr>
              <w:tab/>
            </w:r>
            <w:r>
              <w:rPr>
                <w:webHidden/>
              </w:rPr>
              <w:fldChar w:fldCharType="begin"/>
            </w:r>
            <w:r>
              <w:rPr>
                <w:webHidden/>
              </w:rPr>
              <w:instrText xml:space="preserve"> PAGEREF _Toc220495403 \h </w:instrText>
            </w:r>
            <w:r>
              <w:rPr>
                <w:webHidden/>
              </w:rPr>
            </w:r>
            <w:r>
              <w:rPr>
                <w:webHidden/>
              </w:rPr>
              <w:fldChar w:fldCharType="separate"/>
            </w:r>
            <w:r w:rsidR="009E72F4">
              <w:rPr>
                <w:webHidden/>
              </w:rPr>
              <w:t>32</w:t>
            </w:r>
            <w:r>
              <w:rPr>
                <w:webHidden/>
              </w:rPr>
              <w:fldChar w:fldCharType="end"/>
            </w:r>
          </w:hyperlink>
        </w:p>
        <w:p w14:paraId="57734063" w14:textId="0C2180B6" w:rsidR="00AD6E50" w:rsidRDefault="00AD6E50">
          <w:pPr>
            <w:pStyle w:val="TOC3"/>
            <w:tabs>
              <w:tab w:val="left" w:pos="2340"/>
            </w:tabs>
            <w:rPr>
              <w:rFonts w:eastAsiaTheme="minorEastAsia" w:cstheme="minorBidi"/>
              <w:kern w:val="2"/>
              <w:sz w:val="24"/>
              <w:szCs w:val="24"/>
              <w14:ligatures w14:val="standardContextual"/>
            </w:rPr>
          </w:pPr>
          <w:hyperlink w:anchor="_Toc220495404" w:history="1">
            <w:r w:rsidRPr="00372DEF">
              <w:rPr>
                <w:rStyle w:val="Hyperlink"/>
                <w:rFonts w:eastAsiaTheme="majorEastAsia" w:cs="Arial"/>
              </w:rPr>
              <w:t>3.3.1</w:t>
            </w:r>
            <w:r>
              <w:rPr>
                <w:rFonts w:eastAsiaTheme="minorEastAsia" w:cstheme="minorBidi"/>
                <w:kern w:val="2"/>
                <w:sz w:val="24"/>
                <w:szCs w:val="24"/>
                <w14:ligatures w14:val="standardContextual"/>
              </w:rPr>
              <w:tab/>
            </w:r>
            <w:r w:rsidRPr="00372DEF">
              <w:rPr>
                <w:rStyle w:val="Hyperlink"/>
                <w:rFonts w:eastAsiaTheme="majorEastAsia"/>
              </w:rPr>
              <w:t>Uncertainty Quantification of Surrogate Models (TC &amp; Jason)</w:t>
            </w:r>
            <w:r>
              <w:rPr>
                <w:webHidden/>
              </w:rPr>
              <w:tab/>
            </w:r>
            <w:r>
              <w:rPr>
                <w:webHidden/>
              </w:rPr>
              <w:fldChar w:fldCharType="begin"/>
            </w:r>
            <w:r>
              <w:rPr>
                <w:webHidden/>
              </w:rPr>
              <w:instrText xml:space="preserve"> PAGEREF _Toc220495404 \h </w:instrText>
            </w:r>
            <w:r>
              <w:rPr>
                <w:webHidden/>
              </w:rPr>
            </w:r>
            <w:r>
              <w:rPr>
                <w:webHidden/>
              </w:rPr>
              <w:fldChar w:fldCharType="separate"/>
            </w:r>
            <w:r w:rsidR="009E72F4">
              <w:rPr>
                <w:webHidden/>
              </w:rPr>
              <w:t>32</w:t>
            </w:r>
            <w:r>
              <w:rPr>
                <w:webHidden/>
              </w:rPr>
              <w:fldChar w:fldCharType="end"/>
            </w:r>
          </w:hyperlink>
        </w:p>
        <w:p w14:paraId="7B79FA97" w14:textId="2B0D5B24" w:rsidR="00AD6E50" w:rsidRDefault="00AD6E50">
          <w:pPr>
            <w:pStyle w:val="TOC3"/>
            <w:tabs>
              <w:tab w:val="left" w:pos="2340"/>
            </w:tabs>
            <w:rPr>
              <w:rFonts w:eastAsiaTheme="minorEastAsia" w:cstheme="minorBidi"/>
              <w:kern w:val="2"/>
              <w:sz w:val="24"/>
              <w:szCs w:val="24"/>
              <w14:ligatures w14:val="standardContextual"/>
            </w:rPr>
          </w:pPr>
          <w:hyperlink w:anchor="_Toc220495405" w:history="1">
            <w:r w:rsidRPr="00372DEF">
              <w:rPr>
                <w:rStyle w:val="Hyperlink"/>
                <w:rFonts w:eastAsiaTheme="majorEastAsia" w:cs="Arial"/>
              </w:rPr>
              <w:t>3.3.2</w:t>
            </w:r>
            <w:r>
              <w:rPr>
                <w:rFonts w:eastAsiaTheme="minorEastAsia" w:cstheme="minorBidi"/>
                <w:kern w:val="2"/>
                <w:sz w:val="24"/>
                <w:szCs w:val="24"/>
                <w14:ligatures w14:val="standardContextual"/>
              </w:rPr>
              <w:tab/>
            </w:r>
            <w:r w:rsidRPr="00372DEF">
              <w:rPr>
                <w:rStyle w:val="Hyperlink"/>
                <w:rFonts w:eastAsiaTheme="majorEastAsia"/>
              </w:rPr>
              <w:t>Trigger logic (TC &amp; Jason)</w:t>
            </w:r>
            <w:r>
              <w:rPr>
                <w:webHidden/>
              </w:rPr>
              <w:tab/>
            </w:r>
            <w:r>
              <w:rPr>
                <w:webHidden/>
              </w:rPr>
              <w:fldChar w:fldCharType="begin"/>
            </w:r>
            <w:r>
              <w:rPr>
                <w:webHidden/>
              </w:rPr>
              <w:instrText xml:space="preserve"> PAGEREF _Toc220495405 \h </w:instrText>
            </w:r>
            <w:r>
              <w:rPr>
                <w:webHidden/>
              </w:rPr>
            </w:r>
            <w:r>
              <w:rPr>
                <w:webHidden/>
              </w:rPr>
              <w:fldChar w:fldCharType="separate"/>
            </w:r>
            <w:r w:rsidR="009E72F4">
              <w:rPr>
                <w:webHidden/>
              </w:rPr>
              <w:t>34</w:t>
            </w:r>
            <w:r>
              <w:rPr>
                <w:webHidden/>
              </w:rPr>
              <w:fldChar w:fldCharType="end"/>
            </w:r>
          </w:hyperlink>
        </w:p>
        <w:p w14:paraId="118F70E3" w14:textId="3151A8D8" w:rsidR="00AD6E50" w:rsidRDefault="00AD6E50">
          <w:pPr>
            <w:pStyle w:val="TOC3"/>
            <w:tabs>
              <w:tab w:val="left" w:pos="2340"/>
            </w:tabs>
            <w:rPr>
              <w:rFonts w:eastAsiaTheme="minorEastAsia" w:cstheme="minorBidi"/>
              <w:kern w:val="2"/>
              <w:sz w:val="24"/>
              <w:szCs w:val="24"/>
              <w14:ligatures w14:val="standardContextual"/>
            </w:rPr>
          </w:pPr>
          <w:hyperlink w:anchor="_Toc220495406" w:history="1">
            <w:r w:rsidRPr="00372DEF">
              <w:rPr>
                <w:rStyle w:val="Hyperlink"/>
                <w:rFonts w:ascii="Symbol" w:hAnsi="Symbol"/>
              </w:rPr>
              <w:t></w:t>
            </w:r>
            <w:r>
              <w:rPr>
                <w:rFonts w:eastAsiaTheme="minorEastAsia" w:cstheme="minorBidi"/>
                <w:kern w:val="2"/>
                <w:sz w:val="24"/>
                <w:szCs w:val="24"/>
                <w14:ligatures w14:val="standardContextual"/>
              </w:rPr>
              <w:tab/>
            </w:r>
            <w:r w:rsidRPr="00372DEF">
              <w:rPr>
                <w:rStyle w:val="Hyperlink"/>
                <w:rFonts w:ascii="Times New Roman" w:hAnsi="Times New Roman"/>
              </w:rPr>
              <w:t>Tipping Point–Inspired Resilience Metrics</w:t>
            </w:r>
            <w:r>
              <w:rPr>
                <w:webHidden/>
              </w:rPr>
              <w:tab/>
            </w:r>
            <w:r>
              <w:rPr>
                <w:webHidden/>
              </w:rPr>
              <w:fldChar w:fldCharType="begin"/>
            </w:r>
            <w:r>
              <w:rPr>
                <w:webHidden/>
              </w:rPr>
              <w:instrText xml:space="preserve"> PAGEREF _Toc220495406 \h </w:instrText>
            </w:r>
            <w:r>
              <w:rPr>
                <w:webHidden/>
              </w:rPr>
            </w:r>
            <w:r>
              <w:rPr>
                <w:webHidden/>
              </w:rPr>
              <w:fldChar w:fldCharType="separate"/>
            </w:r>
            <w:r w:rsidR="009E72F4">
              <w:rPr>
                <w:webHidden/>
              </w:rPr>
              <w:t>34</w:t>
            </w:r>
            <w:r>
              <w:rPr>
                <w:webHidden/>
              </w:rPr>
              <w:fldChar w:fldCharType="end"/>
            </w:r>
          </w:hyperlink>
        </w:p>
        <w:p w14:paraId="46EA7C05" w14:textId="06775C5D" w:rsidR="00AD6E50" w:rsidRDefault="00AD6E50">
          <w:pPr>
            <w:pStyle w:val="TOC3"/>
            <w:tabs>
              <w:tab w:val="left" w:pos="2340"/>
            </w:tabs>
            <w:rPr>
              <w:rFonts w:eastAsiaTheme="minorEastAsia" w:cstheme="minorBidi"/>
              <w:kern w:val="2"/>
              <w:sz w:val="24"/>
              <w:szCs w:val="24"/>
              <w14:ligatures w14:val="standardContextual"/>
            </w:rPr>
          </w:pPr>
          <w:hyperlink w:anchor="_Toc220495407" w:history="1">
            <w:r w:rsidRPr="00372DEF">
              <w:rPr>
                <w:rStyle w:val="Hyperlink"/>
                <w:rFonts w:ascii="Symbol" w:hAnsi="Symbol"/>
              </w:rPr>
              <w:t></w:t>
            </w:r>
            <w:r>
              <w:rPr>
                <w:rFonts w:eastAsiaTheme="minorEastAsia" w:cstheme="minorBidi"/>
                <w:kern w:val="2"/>
                <w:sz w:val="24"/>
                <w:szCs w:val="24"/>
                <w14:ligatures w14:val="standardContextual"/>
              </w:rPr>
              <w:tab/>
            </w:r>
            <w:r w:rsidRPr="00372DEF">
              <w:rPr>
                <w:rStyle w:val="Hyperlink"/>
                <w:rFonts w:ascii="Times New Roman" w:hAnsi="Times New Roman"/>
              </w:rPr>
              <w:t>Performance and Uncertainty-Based Metrics</w:t>
            </w:r>
            <w:r>
              <w:rPr>
                <w:webHidden/>
              </w:rPr>
              <w:tab/>
            </w:r>
            <w:r>
              <w:rPr>
                <w:webHidden/>
              </w:rPr>
              <w:fldChar w:fldCharType="begin"/>
            </w:r>
            <w:r>
              <w:rPr>
                <w:webHidden/>
              </w:rPr>
              <w:instrText xml:space="preserve"> PAGEREF _Toc220495407 \h </w:instrText>
            </w:r>
            <w:r>
              <w:rPr>
                <w:webHidden/>
              </w:rPr>
            </w:r>
            <w:r>
              <w:rPr>
                <w:webHidden/>
              </w:rPr>
              <w:fldChar w:fldCharType="separate"/>
            </w:r>
            <w:r w:rsidR="009E72F4">
              <w:rPr>
                <w:webHidden/>
              </w:rPr>
              <w:t>35</w:t>
            </w:r>
            <w:r>
              <w:rPr>
                <w:webHidden/>
              </w:rPr>
              <w:fldChar w:fldCharType="end"/>
            </w:r>
          </w:hyperlink>
        </w:p>
        <w:p w14:paraId="2CA4B791" w14:textId="3F9643A2" w:rsidR="00AD6E50" w:rsidRDefault="00AD6E50">
          <w:pPr>
            <w:pStyle w:val="TOC3"/>
            <w:tabs>
              <w:tab w:val="left" w:pos="2340"/>
            </w:tabs>
            <w:rPr>
              <w:rFonts w:eastAsiaTheme="minorEastAsia" w:cstheme="minorBidi"/>
              <w:kern w:val="2"/>
              <w:sz w:val="24"/>
              <w:szCs w:val="24"/>
              <w14:ligatures w14:val="standardContextual"/>
            </w:rPr>
          </w:pPr>
          <w:hyperlink w:anchor="_Toc220495408" w:history="1">
            <w:r w:rsidRPr="00372DEF">
              <w:rPr>
                <w:rStyle w:val="Hyperlink"/>
                <w:rFonts w:ascii="Symbol" w:hAnsi="Symbol"/>
              </w:rPr>
              <w:t></w:t>
            </w:r>
            <w:r>
              <w:rPr>
                <w:rFonts w:eastAsiaTheme="minorEastAsia" w:cstheme="minorBidi"/>
                <w:kern w:val="2"/>
                <w:sz w:val="24"/>
                <w:szCs w:val="24"/>
                <w14:ligatures w14:val="standardContextual"/>
              </w:rPr>
              <w:tab/>
            </w:r>
            <w:r w:rsidRPr="00372DEF">
              <w:rPr>
                <w:rStyle w:val="Hyperlink"/>
                <w:rFonts w:ascii="Times New Roman" w:hAnsi="Times New Roman"/>
              </w:rPr>
              <w:t>Distributional and Representation-Level Drift Detection</w:t>
            </w:r>
            <w:r>
              <w:rPr>
                <w:webHidden/>
              </w:rPr>
              <w:tab/>
            </w:r>
            <w:r>
              <w:rPr>
                <w:webHidden/>
              </w:rPr>
              <w:fldChar w:fldCharType="begin"/>
            </w:r>
            <w:r>
              <w:rPr>
                <w:webHidden/>
              </w:rPr>
              <w:instrText xml:space="preserve"> PAGEREF _Toc220495408 \h </w:instrText>
            </w:r>
            <w:r>
              <w:rPr>
                <w:webHidden/>
              </w:rPr>
            </w:r>
            <w:r>
              <w:rPr>
                <w:webHidden/>
              </w:rPr>
              <w:fldChar w:fldCharType="separate"/>
            </w:r>
            <w:r w:rsidR="009E72F4">
              <w:rPr>
                <w:webHidden/>
              </w:rPr>
              <w:t>35</w:t>
            </w:r>
            <w:r>
              <w:rPr>
                <w:webHidden/>
              </w:rPr>
              <w:fldChar w:fldCharType="end"/>
            </w:r>
          </w:hyperlink>
        </w:p>
        <w:p w14:paraId="4622F0CB" w14:textId="512971C0" w:rsidR="00AD6E50" w:rsidRDefault="00AD6E50">
          <w:pPr>
            <w:pStyle w:val="TOC3"/>
            <w:tabs>
              <w:tab w:val="left" w:pos="2340"/>
            </w:tabs>
            <w:rPr>
              <w:rFonts w:eastAsiaTheme="minorEastAsia" w:cstheme="minorBidi"/>
              <w:kern w:val="2"/>
              <w:sz w:val="24"/>
              <w:szCs w:val="24"/>
              <w14:ligatures w14:val="standardContextual"/>
            </w:rPr>
          </w:pPr>
          <w:hyperlink w:anchor="_Toc220495409" w:history="1">
            <w:r w:rsidRPr="00372DEF">
              <w:rPr>
                <w:rStyle w:val="Hyperlink"/>
                <w:rFonts w:ascii="Symbol" w:hAnsi="Symbol"/>
              </w:rPr>
              <w:t></w:t>
            </w:r>
            <w:r>
              <w:rPr>
                <w:rFonts w:eastAsiaTheme="minorEastAsia" w:cstheme="minorBidi"/>
                <w:kern w:val="2"/>
                <w:sz w:val="24"/>
                <w:szCs w:val="24"/>
                <w14:ligatures w14:val="standardContextual"/>
              </w:rPr>
              <w:tab/>
            </w:r>
            <w:r w:rsidRPr="00372DEF">
              <w:rPr>
                <w:rStyle w:val="Hyperlink"/>
                <w:rFonts w:ascii="Times New Roman" w:hAnsi="Times New Roman"/>
              </w:rPr>
              <w:t>Probabilistic Integration and Decision Logic</w:t>
            </w:r>
            <w:r>
              <w:rPr>
                <w:webHidden/>
              </w:rPr>
              <w:tab/>
            </w:r>
            <w:r>
              <w:rPr>
                <w:webHidden/>
              </w:rPr>
              <w:fldChar w:fldCharType="begin"/>
            </w:r>
            <w:r>
              <w:rPr>
                <w:webHidden/>
              </w:rPr>
              <w:instrText xml:space="preserve"> PAGEREF _Toc220495409 \h </w:instrText>
            </w:r>
            <w:r>
              <w:rPr>
                <w:webHidden/>
              </w:rPr>
            </w:r>
            <w:r>
              <w:rPr>
                <w:webHidden/>
              </w:rPr>
              <w:fldChar w:fldCharType="separate"/>
            </w:r>
            <w:r w:rsidR="009E72F4">
              <w:rPr>
                <w:webHidden/>
              </w:rPr>
              <w:t>35</w:t>
            </w:r>
            <w:r>
              <w:rPr>
                <w:webHidden/>
              </w:rPr>
              <w:fldChar w:fldCharType="end"/>
            </w:r>
          </w:hyperlink>
        </w:p>
        <w:p w14:paraId="457C81A6" w14:textId="4B0360CD" w:rsidR="00AD6E50" w:rsidRDefault="00AD6E50">
          <w:pPr>
            <w:pStyle w:val="TOC3"/>
            <w:tabs>
              <w:tab w:val="left" w:pos="2340"/>
            </w:tabs>
            <w:rPr>
              <w:rFonts w:eastAsiaTheme="minorEastAsia" w:cstheme="minorBidi"/>
              <w:kern w:val="2"/>
              <w:sz w:val="24"/>
              <w:szCs w:val="24"/>
              <w14:ligatures w14:val="standardContextual"/>
            </w:rPr>
          </w:pPr>
          <w:hyperlink w:anchor="_Toc220495410" w:history="1">
            <w:r w:rsidRPr="00372DEF">
              <w:rPr>
                <w:rStyle w:val="Hyperlink"/>
                <w:rFonts w:eastAsiaTheme="majorEastAsia" w:cs="Arial"/>
              </w:rPr>
              <w:t>3.3.3</w:t>
            </w:r>
            <w:r>
              <w:rPr>
                <w:rFonts w:eastAsiaTheme="minorEastAsia" w:cstheme="minorBidi"/>
                <w:kern w:val="2"/>
                <w:sz w:val="24"/>
                <w:szCs w:val="24"/>
                <w14:ligatures w14:val="standardContextual"/>
              </w:rPr>
              <w:tab/>
            </w:r>
            <w:r w:rsidRPr="00372DEF">
              <w:rPr>
                <w:rStyle w:val="Hyperlink"/>
                <w:rFonts w:eastAsiaTheme="majorEastAsia"/>
              </w:rPr>
              <w:t>Continual Learning (Xuehang)</w:t>
            </w:r>
            <w:r>
              <w:rPr>
                <w:webHidden/>
              </w:rPr>
              <w:tab/>
            </w:r>
            <w:r>
              <w:rPr>
                <w:webHidden/>
              </w:rPr>
              <w:fldChar w:fldCharType="begin"/>
            </w:r>
            <w:r>
              <w:rPr>
                <w:webHidden/>
              </w:rPr>
              <w:instrText xml:space="preserve"> PAGEREF _Toc220495410 \h </w:instrText>
            </w:r>
            <w:r>
              <w:rPr>
                <w:webHidden/>
              </w:rPr>
            </w:r>
            <w:r>
              <w:rPr>
                <w:webHidden/>
              </w:rPr>
              <w:fldChar w:fldCharType="separate"/>
            </w:r>
            <w:r w:rsidR="009E72F4">
              <w:rPr>
                <w:webHidden/>
              </w:rPr>
              <w:t>38</w:t>
            </w:r>
            <w:r>
              <w:rPr>
                <w:webHidden/>
              </w:rPr>
              <w:fldChar w:fldCharType="end"/>
            </w:r>
          </w:hyperlink>
        </w:p>
        <w:p w14:paraId="54869857" w14:textId="76868891" w:rsidR="00AD6E50" w:rsidRDefault="00AD6E50">
          <w:pPr>
            <w:pStyle w:val="TOC3"/>
            <w:tabs>
              <w:tab w:val="left" w:pos="2340"/>
            </w:tabs>
            <w:rPr>
              <w:rFonts w:eastAsiaTheme="minorEastAsia" w:cstheme="minorBidi"/>
              <w:kern w:val="2"/>
              <w:sz w:val="24"/>
              <w:szCs w:val="24"/>
              <w14:ligatures w14:val="standardContextual"/>
            </w:rPr>
          </w:pPr>
          <w:hyperlink w:anchor="_Toc220495411" w:history="1">
            <w:r w:rsidRPr="00372DEF">
              <w:rPr>
                <w:rStyle w:val="Hyperlink"/>
                <w:rFonts w:eastAsiaTheme="majorEastAsia" w:cs="Arial"/>
              </w:rPr>
              <w:t>3.3.4</w:t>
            </w:r>
            <w:r>
              <w:rPr>
                <w:rFonts w:eastAsiaTheme="minorEastAsia" w:cstheme="minorBidi"/>
                <w:kern w:val="2"/>
                <w:sz w:val="24"/>
                <w:szCs w:val="24"/>
                <w14:ligatures w14:val="standardContextual"/>
              </w:rPr>
              <w:tab/>
            </w:r>
            <w:r w:rsidRPr="00372DEF">
              <w:rPr>
                <w:rStyle w:val="Hyperlink"/>
                <w:rFonts w:eastAsiaTheme="majorEastAsia"/>
              </w:rPr>
              <w:t>Active Learning  (Xuehang)</w:t>
            </w:r>
            <w:r>
              <w:rPr>
                <w:webHidden/>
              </w:rPr>
              <w:tab/>
            </w:r>
            <w:r>
              <w:rPr>
                <w:webHidden/>
              </w:rPr>
              <w:fldChar w:fldCharType="begin"/>
            </w:r>
            <w:r>
              <w:rPr>
                <w:webHidden/>
              </w:rPr>
              <w:instrText xml:space="preserve"> PAGEREF _Toc220495411 \h </w:instrText>
            </w:r>
            <w:r>
              <w:rPr>
                <w:webHidden/>
              </w:rPr>
            </w:r>
            <w:r>
              <w:rPr>
                <w:webHidden/>
              </w:rPr>
              <w:fldChar w:fldCharType="separate"/>
            </w:r>
            <w:r w:rsidR="009E72F4">
              <w:rPr>
                <w:webHidden/>
              </w:rPr>
              <w:t>39</w:t>
            </w:r>
            <w:r>
              <w:rPr>
                <w:webHidden/>
              </w:rPr>
              <w:fldChar w:fldCharType="end"/>
            </w:r>
          </w:hyperlink>
        </w:p>
        <w:p w14:paraId="4A8F360B" w14:textId="75EA20A8" w:rsidR="00AD6E50" w:rsidRDefault="00AD6E50">
          <w:pPr>
            <w:pStyle w:val="TOC3"/>
            <w:tabs>
              <w:tab w:val="left" w:pos="2340"/>
            </w:tabs>
            <w:rPr>
              <w:rFonts w:eastAsiaTheme="minorEastAsia" w:cstheme="minorBidi"/>
              <w:kern w:val="2"/>
              <w:sz w:val="24"/>
              <w:szCs w:val="24"/>
              <w14:ligatures w14:val="standardContextual"/>
            </w:rPr>
          </w:pPr>
          <w:hyperlink w:anchor="_Toc220495412" w:history="1">
            <w:r w:rsidRPr="00372DEF">
              <w:rPr>
                <w:rStyle w:val="Hyperlink"/>
                <w:rFonts w:eastAsiaTheme="majorEastAsia" w:cs="Arial"/>
              </w:rPr>
              <w:t>3.3.5</w:t>
            </w:r>
            <w:r>
              <w:rPr>
                <w:rFonts w:eastAsiaTheme="minorEastAsia" w:cstheme="minorBidi"/>
                <w:kern w:val="2"/>
                <w:sz w:val="24"/>
                <w:szCs w:val="24"/>
                <w14:ligatures w14:val="standardContextual"/>
              </w:rPr>
              <w:tab/>
            </w:r>
            <w:r w:rsidRPr="00372DEF">
              <w:rPr>
                <w:rStyle w:val="Hyperlink"/>
                <w:rFonts w:eastAsiaTheme="majorEastAsia"/>
              </w:rPr>
              <w:t xml:space="preserve">Multi-fidelity </w:t>
            </w:r>
            <w:r w:rsidRPr="00372DEF">
              <w:rPr>
                <w:rStyle w:val="Hyperlink"/>
              </w:rPr>
              <w:t>D</w:t>
            </w:r>
            <w:r w:rsidRPr="00372DEF">
              <w:rPr>
                <w:rStyle w:val="Hyperlink"/>
                <w:rFonts w:eastAsiaTheme="majorEastAsia"/>
              </w:rPr>
              <w:t xml:space="preserve">ata </w:t>
            </w:r>
            <w:r w:rsidRPr="00372DEF">
              <w:rPr>
                <w:rStyle w:val="Hyperlink"/>
              </w:rPr>
              <w:t>F</w:t>
            </w:r>
            <w:r w:rsidRPr="00372DEF">
              <w:rPr>
                <w:rStyle w:val="Hyperlink"/>
                <w:rFonts w:eastAsiaTheme="majorEastAsia"/>
              </w:rPr>
              <w:t>usion (Jason, Xuehang):</w:t>
            </w:r>
            <w:r>
              <w:rPr>
                <w:webHidden/>
              </w:rPr>
              <w:tab/>
            </w:r>
            <w:r>
              <w:rPr>
                <w:webHidden/>
              </w:rPr>
              <w:fldChar w:fldCharType="begin"/>
            </w:r>
            <w:r>
              <w:rPr>
                <w:webHidden/>
              </w:rPr>
              <w:instrText xml:space="preserve"> PAGEREF _Toc220495412 \h </w:instrText>
            </w:r>
            <w:r>
              <w:rPr>
                <w:webHidden/>
              </w:rPr>
            </w:r>
            <w:r>
              <w:rPr>
                <w:webHidden/>
              </w:rPr>
              <w:fldChar w:fldCharType="separate"/>
            </w:r>
            <w:r w:rsidR="009E72F4">
              <w:rPr>
                <w:webHidden/>
              </w:rPr>
              <w:t>40</w:t>
            </w:r>
            <w:r>
              <w:rPr>
                <w:webHidden/>
              </w:rPr>
              <w:fldChar w:fldCharType="end"/>
            </w:r>
          </w:hyperlink>
        </w:p>
        <w:p w14:paraId="7319282C" w14:textId="6E55084D" w:rsidR="00AD6E50" w:rsidRDefault="00AD6E50">
          <w:pPr>
            <w:pStyle w:val="TOC1"/>
            <w:rPr>
              <w:rFonts w:eastAsiaTheme="minorEastAsia" w:cstheme="minorBidi"/>
              <w:kern w:val="2"/>
              <w:sz w:val="24"/>
              <w:szCs w:val="24"/>
              <w14:ligatures w14:val="standardContextual"/>
            </w:rPr>
          </w:pPr>
          <w:hyperlink w:anchor="_Toc220495416" w:history="1">
            <w:r w:rsidRPr="00372DEF">
              <w:rPr>
                <w:rStyle w:val="Hyperlink"/>
                <w:rFonts w:cs="Arial"/>
              </w:rPr>
              <w:t>4.0</w:t>
            </w:r>
            <w:r>
              <w:rPr>
                <w:rFonts w:eastAsiaTheme="minorEastAsia" w:cstheme="minorBidi"/>
                <w:kern w:val="2"/>
                <w:sz w:val="24"/>
                <w:szCs w:val="24"/>
                <w14:ligatures w14:val="standardContextual"/>
              </w:rPr>
              <w:tab/>
            </w:r>
            <w:r w:rsidRPr="00372DEF">
              <w:rPr>
                <w:rStyle w:val="Hyperlink"/>
              </w:rPr>
              <w:t>Validation &amp; Metrics (should we move this to 3.0?)</w:t>
            </w:r>
            <w:r>
              <w:rPr>
                <w:webHidden/>
              </w:rPr>
              <w:tab/>
            </w:r>
            <w:r>
              <w:rPr>
                <w:webHidden/>
              </w:rPr>
              <w:fldChar w:fldCharType="begin"/>
            </w:r>
            <w:r>
              <w:rPr>
                <w:webHidden/>
              </w:rPr>
              <w:instrText xml:space="preserve"> PAGEREF _Toc220495416 \h </w:instrText>
            </w:r>
            <w:r>
              <w:rPr>
                <w:webHidden/>
              </w:rPr>
            </w:r>
            <w:r>
              <w:rPr>
                <w:webHidden/>
              </w:rPr>
              <w:fldChar w:fldCharType="separate"/>
            </w:r>
            <w:r w:rsidR="009E72F4">
              <w:rPr>
                <w:webHidden/>
              </w:rPr>
              <w:t>47</w:t>
            </w:r>
            <w:r>
              <w:rPr>
                <w:webHidden/>
              </w:rPr>
              <w:fldChar w:fldCharType="end"/>
            </w:r>
          </w:hyperlink>
        </w:p>
        <w:p w14:paraId="27271A92" w14:textId="753F3006" w:rsidR="00AD6E50" w:rsidRDefault="00AD6E50">
          <w:pPr>
            <w:pStyle w:val="TOC1"/>
            <w:rPr>
              <w:rFonts w:eastAsiaTheme="minorEastAsia" w:cstheme="minorBidi"/>
              <w:kern w:val="2"/>
              <w:sz w:val="24"/>
              <w:szCs w:val="24"/>
              <w14:ligatures w14:val="standardContextual"/>
            </w:rPr>
          </w:pPr>
          <w:hyperlink w:anchor="_Toc220495417" w:history="1">
            <w:r w:rsidRPr="00372DEF">
              <w:rPr>
                <w:rStyle w:val="Hyperlink"/>
                <w:rFonts w:cs="Arial"/>
              </w:rPr>
              <w:t>5.0</w:t>
            </w:r>
            <w:r>
              <w:rPr>
                <w:rFonts w:eastAsiaTheme="minorEastAsia" w:cstheme="minorBidi"/>
                <w:kern w:val="2"/>
                <w:sz w:val="24"/>
                <w:szCs w:val="24"/>
                <w14:ligatures w14:val="standardContextual"/>
              </w:rPr>
              <w:tab/>
            </w:r>
            <w:r w:rsidRPr="00372DEF">
              <w:rPr>
                <w:rStyle w:val="Hyperlink"/>
              </w:rPr>
              <w:t>Software Architecture</w:t>
            </w:r>
            <w:r>
              <w:rPr>
                <w:webHidden/>
              </w:rPr>
              <w:tab/>
            </w:r>
            <w:r>
              <w:rPr>
                <w:webHidden/>
              </w:rPr>
              <w:fldChar w:fldCharType="begin"/>
            </w:r>
            <w:r>
              <w:rPr>
                <w:webHidden/>
              </w:rPr>
              <w:instrText xml:space="preserve"> PAGEREF _Toc220495417 \h </w:instrText>
            </w:r>
            <w:r>
              <w:rPr>
                <w:webHidden/>
              </w:rPr>
            </w:r>
            <w:r>
              <w:rPr>
                <w:webHidden/>
              </w:rPr>
              <w:fldChar w:fldCharType="separate"/>
            </w:r>
            <w:r w:rsidR="009E72F4">
              <w:rPr>
                <w:webHidden/>
              </w:rPr>
              <w:t>48</w:t>
            </w:r>
            <w:r>
              <w:rPr>
                <w:webHidden/>
              </w:rPr>
              <w:fldChar w:fldCharType="end"/>
            </w:r>
          </w:hyperlink>
        </w:p>
        <w:p w14:paraId="22330CD0" w14:textId="01818026" w:rsidR="00AD6E50" w:rsidRDefault="00AD6E50">
          <w:pPr>
            <w:pStyle w:val="TOC2"/>
            <w:rPr>
              <w:rFonts w:eastAsiaTheme="minorEastAsia" w:cstheme="minorBidi"/>
              <w:kern w:val="2"/>
              <w:sz w:val="24"/>
              <w:szCs w:val="24"/>
              <w14:ligatures w14:val="standardContextual"/>
            </w:rPr>
          </w:pPr>
          <w:hyperlink w:anchor="_Toc220495418" w:history="1">
            <w:r w:rsidRPr="00372DEF">
              <w:rPr>
                <w:rStyle w:val="Hyperlink"/>
                <w:rFonts w:cs="Arial"/>
              </w:rPr>
              <w:t>5.1</w:t>
            </w:r>
            <w:r>
              <w:rPr>
                <w:rFonts w:eastAsiaTheme="minorEastAsia" w:cstheme="minorBidi"/>
                <w:kern w:val="2"/>
                <w:sz w:val="24"/>
                <w:szCs w:val="24"/>
                <w14:ligatures w14:val="standardContextual"/>
              </w:rPr>
              <w:tab/>
            </w:r>
            <w:r w:rsidRPr="00372DEF">
              <w:rPr>
                <w:rStyle w:val="Hyperlink"/>
              </w:rPr>
              <w:t>Software Requirements</w:t>
            </w:r>
            <w:r>
              <w:rPr>
                <w:webHidden/>
              </w:rPr>
              <w:tab/>
            </w:r>
            <w:r>
              <w:rPr>
                <w:webHidden/>
              </w:rPr>
              <w:fldChar w:fldCharType="begin"/>
            </w:r>
            <w:r>
              <w:rPr>
                <w:webHidden/>
              </w:rPr>
              <w:instrText xml:space="preserve"> PAGEREF _Toc220495418 \h </w:instrText>
            </w:r>
            <w:r>
              <w:rPr>
                <w:webHidden/>
              </w:rPr>
            </w:r>
            <w:r>
              <w:rPr>
                <w:webHidden/>
              </w:rPr>
              <w:fldChar w:fldCharType="separate"/>
            </w:r>
            <w:r w:rsidR="009E72F4">
              <w:rPr>
                <w:webHidden/>
              </w:rPr>
              <w:t>48</w:t>
            </w:r>
            <w:r>
              <w:rPr>
                <w:webHidden/>
              </w:rPr>
              <w:fldChar w:fldCharType="end"/>
            </w:r>
          </w:hyperlink>
        </w:p>
        <w:p w14:paraId="1B7F3CC4" w14:textId="733D0BFE" w:rsidR="00AD6E50" w:rsidRDefault="00AD6E50">
          <w:pPr>
            <w:pStyle w:val="TOC2"/>
            <w:rPr>
              <w:rFonts w:eastAsiaTheme="minorEastAsia" w:cstheme="minorBidi"/>
              <w:kern w:val="2"/>
              <w:sz w:val="24"/>
              <w:szCs w:val="24"/>
              <w14:ligatures w14:val="standardContextual"/>
            </w:rPr>
          </w:pPr>
          <w:hyperlink w:anchor="_Toc220495419" w:history="1">
            <w:r w:rsidRPr="00372DEF">
              <w:rPr>
                <w:rStyle w:val="Hyperlink"/>
                <w:rFonts w:cs="Arial"/>
              </w:rPr>
              <w:t>5.2</w:t>
            </w:r>
            <w:r>
              <w:rPr>
                <w:rFonts w:eastAsiaTheme="minorEastAsia" w:cstheme="minorBidi"/>
                <w:kern w:val="2"/>
                <w:sz w:val="24"/>
                <w:szCs w:val="24"/>
                <w14:ligatures w14:val="standardContextual"/>
              </w:rPr>
              <w:tab/>
            </w:r>
            <w:r w:rsidRPr="00372DEF">
              <w:rPr>
                <w:rStyle w:val="Hyperlink"/>
              </w:rPr>
              <w:t>System Architecture</w:t>
            </w:r>
            <w:r>
              <w:rPr>
                <w:webHidden/>
              </w:rPr>
              <w:tab/>
            </w:r>
            <w:r>
              <w:rPr>
                <w:webHidden/>
              </w:rPr>
              <w:fldChar w:fldCharType="begin"/>
            </w:r>
            <w:r>
              <w:rPr>
                <w:webHidden/>
              </w:rPr>
              <w:instrText xml:space="preserve"> PAGEREF _Toc220495419 \h </w:instrText>
            </w:r>
            <w:r>
              <w:rPr>
                <w:webHidden/>
              </w:rPr>
            </w:r>
            <w:r>
              <w:rPr>
                <w:webHidden/>
              </w:rPr>
              <w:fldChar w:fldCharType="separate"/>
            </w:r>
            <w:r w:rsidR="009E72F4">
              <w:rPr>
                <w:webHidden/>
              </w:rPr>
              <w:t>49</w:t>
            </w:r>
            <w:r>
              <w:rPr>
                <w:webHidden/>
              </w:rPr>
              <w:fldChar w:fldCharType="end"/>
            </w:r>
          </w:hyperlink>
        </w:p>
        <w:p w14:paraId="7B4ADD54" w14:textId="531B416D" w:rsidR="00AD6E50" w:rsidRDefault="00AD6E50">
          <w:pPr>
            <w:pStyle w:val="TOC3"/>
            <w:tabs>
              <w:tab w:val="left" w:pos="2340"/>
            </w:tabs>
            <w:rPr>
              <w:rFonts w:eastAsiaTheme="minorEastAsia" w:cstheme="minorBidi"/>
              <w:kern w:val="2"/>
              <w:sz w:val="24"/>
              <w:szCs w:val="24"/>
              <w14:ligatures w14:val="standardContextual"/>
            </w:rPr>
          </w:pPr>
          <w:hyperlink w:anchor="_Toc220495420" w:history="1">
            <w:r w:rsidRPr="00372DEF">
              <w:rPr>
                <w:rStyle w:val="Hyperlink"/>
                <w:rFonts w:cs="Arial"/>
              </w:rPr>
              <w:t>5.2.1</w:t>
            </w:r>
            <w:r>
              <w:rPr>
                <w:rFonts w:eastAsiaTheme="minorEastAsia" w:cstheme="minorBidi"/>
                <w:kern w:val="2"/>
                <w:sz w:val="24"/>
                <w:szCs w:val="24"/>
                <w14:ligatures w14:val="standardContextual"/>
              </w:rPr>
              <w:tab/>
            </w:r>
            <w:r w:rsidRPr="00372DEF">
              <w:rPr>
                <w:rStyle w:val="Hyperlink"/>
              </w:rPr>
              <w:t>Independent Software Packages and the M&amp;R Software Package</w:t>
            </w:r>
            <w:r>
              <w:rPr>
                <w:webHidden/>
              </w:rPr>
              <w:tab/>
            </w:r>
            <w:r>
              <w:rPr>
                <w:webHidden/>
              </w:rPr>
              <w:fldChar w:fldCharType="begin"/>
            </w:r>
            <w:r>
              <w:rPr>
                <w:webHidden/>
              </w:rPr>
              <w:instrText xml:space="preserve"> PAGEREF _Toc220495420 \h </w:instrText>
            </w:r>
            <w:r>
              <w:rPr>
                <w:webHidden/>
              </w:rPr>
            </w:r>
            <w:r>
              <w:rPr>
                <w:webHidden/>
              </w:rPr>
              <w:fldChar w:fldCharType="separate"/>
            </w:r>
            <w:r w:rsidR="009E72F4">
              <w:rPr>
                <w:webHidden/>
              </w:rPr>
              <w:t>50</w:t>
            </w:r>
            <w:r>
              <w:rPr>
                <w:webHidden/>
              </w:rPr>
              <w:fldChar w:fldCharType="end"/>
            </w:r>
          </w:hyperlink>
        </w:p>
        <w:p w14:paraId="0219CD37" w14:textId="2AF77520" w:rsidR="00AD6E50" w:rsidRDefault="00AD6E50">
          <w:pPr>
            <w:pStyle w:val="TOC3"/>
            <w:tabs>
              <w:tab w:val="left" w:pos="2340"/>
            </w:tabs>
            <w:rPr>
              <w:rFonts w:eastAsiaTheme="minorEastAsia" w:cstheme="minorBidi"/>
              <w:kern w:val="2"/>
              <w:sz w:val="24"/>
              <w:szCs w:val="24"/>
              <w14:ligatures w14:val="standardContextual"/>
            </w:rPr>
          </w:pPr>
          <w:hyperlink w:anchor="_Toc220495421" w:history="1">
            <w:r w:rsidRPr="00372DEF">
              <w:rPr>
                <w:rStyle w:val="Hyperlink"/>
                <w:rFonts w:cs="Arial"/>
              </w:rPr>
              <w:t>5.2.2</w:t>
            </w:r>
            <w:r>
              <w:rPr>
                <w:rFonts w:eastAsiaTheme="minorEastAsia" w:cstheme="minorBidi"/>
                <w:kern w:val="2"/>
                <w:sz w:val="24"/>
                <w:szCs w:val="24"/>
                <w14:ligatures w14:val="standardContextual"/>
              </w:rPr>
              <w:tab/>
            </w:r>
            <w:r w:rsidRPr="00372DEF">
              <w:rPr>
                <w:rStyle w:val="Hyperlink"/>
              </w:rPr>
              <w:t>On-Line Operational System Architecture</w:t>
            </w:r>
            <w:r>
              <w:rPr>
                <w:webHidden/>
              </w:rPr>
              <w:tab/>
            </w:r>
            <w:r>
              <w:rPr>
                <w:webHidden/>
              </w:rPr>
              <w:fldChar w:fldCharType="begin"/>
            </w:r>
            <w:r>
              <w:rPr>
                <w:webHidden/>
              </w:rPr>
              <w:instrText xml:space="preserve"> PAGEREF _Toc220495421 \h </w:instrText>
            </w:r>
            <w:r>
              <w:rPr>
                <w:webHidden/>
              </w:rPr>
            </w:r>
            <w:r>
              <w:rPr>
                <w:webHidden/>
              </w:rPr>
              <w:fldChar w:fldCharType="separate"/>
            </w:r>
            <w:r w:rsidR="009E72F4">
              <w:rPr>
                <w:webHidden/>
              </w:rPr>
              <w:t>53</w:t>
            </w:r>
            <w:r>
              <w:rPr>
                <w:webHidden/>
              </w:rPr>
              <w:fldChar w:fldCharType="end"/>
            </w:r>
          </w:hyperlink>
        </w:p>
        <w:p w14:paraId="32E26776" w14:textId="44223DE6" w:rsidR="00AD6E50" w:rsidRDefault="00AD6E50">
          <w:pPr>
            <w:pStyle w:val="TOC3"/>
            <w:tabs>
              <w:tab w:val="left" w:pos="2340"/>
            </w:tabs>
            <w:rPr>
              <w:rFonts w:eastAsiaTheme="minorEastAsia" w:cstheme="minorBidi"/>
              <w:kern w:val="2"/>
              <w:sz w:val="24"/>
              <w:szCs w:val="24"/>
              <w14:ligatures w14:val="standardContextual"/>
            </w:rPr>
          </w:pPr>
          <w:hyperlink w:anchor="_Toc220495422" w:history="1">
            <w:r w:rsidRPr="00372DEF">
              <w:rPr>
                <w:rStyle w:val="Hyperlink"/>
                <w:rFonts w:cs="Arial"/>
              </w:rPr>
              <w:t>5.2.3</w:t>
            </w:r>
            <w:r>
              <w:rPr>
                <w:rFonts w:eastAsiaTheme="minorEastAsia" w:cstheme="minorBidi"/>
                <w:kern w:val="2"/>
                <w:sz w:val="24"/>
                <w:szCs w:val="24"/>
                <w14:ligatures w14:val="standardContextual"/>
              </w:rPr>
              <w:tab/>
            </w:r>
            <w:r w:rsidRPr="00372DEF">
              <w:rPr>
                <w:rStyle w:val="Hyperlink"/>
              </w:rPr>
              <w:t>Basic User Interface</w:t>
            </w:r>
            <w:r>
              <w:rPr>
                <w:webHidden/>
              </w:rPr>
              <w:tab/>
            </w:r>
            <w:r>
              <w:rPr>
                <w:webHidden/>
              </w:rPr>
              <w:fldChar w:fldCharType="begin"/>
            </w:r>
            <w:r>
              <w:rPr>
                <w:webHidden/>
              </w:rPr>
              <w:instrText xml:space="preserve"> PAGEREF _Toc220495422 \h </w:instrText>
            </w:r>
            <w:r>
              <w:rPr>
                <w:webHidden/>
              </w:rPr>
            </w:r>
            <w:r>
              <w:rPr>
                <w:webHidden/>
              </w:rPr>
              <w:fldChar w:fldCharType="separate"/>
            </w:r>
            <w:r w:rsidR="009E72F4">
              <w:rPr>
                <w:webHidden/>
              </w:rPr>
              <w:t>55</w:t>
            </w:r>
            <w:r>
              <w:rPr>
                <w:webHidden/>
              </w:rPr>
              <w:fldChar w:fldCharType="end"/>
            </w:r>
          </w:hyperlink>
        </w:p>
        <w:p w14:paraId="32A7E15A" w14:textId="4A7C8385" w:rsidR="00AD6E50" w:rsidRDefault="00AD6E50">
          <w:pPr>
            <w:pStyle w:val="TOC2"/>
            <w:rPr>
              <w:rFonts w:eastAsiaTheme="minorEastAsia" w:cstheme="minorBidi"/>
              <w:kern w:val="2"/>
              <w:sz w:val="24"/>
              <w:szCs w:val="24"/>
              <w14:ligatures w14:val="standardContextual"/>
            </w:rPr>
          </w:pPr>
          <w:hyperlink w:anchor="_Toc220495423" w:history="1">
            <w:r w:rsidRPr="00372DEF">
              <w:rPr>
                <w:rStyle w:val="Hyperlink"/>
                <w:rFonts w:cs="Arial"/>
              </w:rPr>
              <w:t>5.3</w:t>
            </w:r>
            <w:r>
              <w:rPr>
                <w:rFonts w:eastAsiaTheme="minorEastAsia" w:cstheme="minorBidi"/>
                <w:kern w:val="2"/>
                <w:sz w:val="24"/>
                <w:szCs w:val="24"/>
                <w14:ligatures w14:val="standardContextual"/>
              </w:rPr>
              <w:tab/>
            </w:r>
            <w:r w:rsidRPr="00372DEF">
              <w:rPr>
                <w:rStyle w:val="Hyperlink"/>
              </w:rPr>
              <w:t>Software Development Guidelines</w:t>
            </w:r>
            <w:r>
              <w:rPr>
                <w:webHidden/>
              </w:rPr>
              <w:tab/>
            </w:r>
            <w:r>
              <w:rPr>
                <w:webHidden/>
              </w:rPr>
              <w:fldChar w:fldCharType="begin"/>
            </w:r>
            <w:r>
              <w:rPr>
                <w:webHidden/>
              </w:rPr>
              <w:instrText xml:space="preserve"> PAGEREF _Toc220495423 \h </w:instrText>
            </w:r>
            <w:r>
              <w:rPr>
                <w:webHidden/>
              </w:rPr>
            </w:r>
            <w:r>
              <w:rPr>
                <w:webHidden/>
              </w:rPr>
              <w:fldChar w:fldCharType="separate"/>
            </w:r>
            <w:r w:rsidR="009E72F4">
              <w:rPr>
                <w:webHidden/>
              </w:rPr>
              <w:t>55</w:t>
            </w:r>
            <w:r>
              <w:rPr>
                <w:webHidden/>
              </w:rPr>
              <w:fldChar w:fldCharType="end"/>
            </w:r>
          </w:hyperlink>
        </w:p>
        <w:p w14:paraId="6D7D0F1C" w14:textId="76FD6C08" w:rsidR="00AD6E50" w:rsidRDefault="00AD6E50">
          <w:pPr>
            <w:pStyle w:val="TOC3"/>
            <w:tabs>
              <w:tab w:val="left" w:pos="2340"/>
            </w:tabs>
            <w:rPr>
              <w:rFonts w:eastAsiaTheme="minorEastAsia" w:cstheme="minorBidi"/>
              <w:kern w:val="2"/>
              <w:sz w:val="24"/>
              <w:szCs w:val="24"/>
              <w14:ligatures w14:val="standardContextual"/>
            </w:rPr>
          </w:pPr>
          <w:hyperlink w:anchor="_Toc220495424" w:history="1">
            <w:r w:rsidRPr="00372DEF">
              <w:rPr>
                <w:rStyle w:val="Hyperlink"/>
                <w:rFonts w:cs="Arial"/>
              </w:rPr>
              <w:t>5.3.1</w:t>
            </w:r>
            <w:r>
              <w:rPr>
                <w:rFonts w:eastAsiaTheme="minorEastAsia" w:cstheme="minorBidi"/>
                <w:kern w:val="2"/>
                <w:sz w:val="24"/>
                <w:szCs w:val="24"/>
                <w14:ligatures w14:val="standardContextual"/>
              </w:rPr>
              <w:tab/>
            </w:r>
            <w:r w:rsidRPr="00372DEF">
              <w:rPr>
                <w:rStyle w:val="Hyperlink"/>
              </w:rPr>
              <w:t>Version Control</w:t>
            </w:r>
            <w:r>
              <w:rPr>
                <w:webHidden/>
              </w:rPr>
              <w:tab/>
            </w:r>
            <w:r>
              <w:rPr>
                <w:webHidden/>
              </w:rPr>
              <w:fldChar w:fldCharType="begin"/>
            </w:r>
            <w:r>
              <w:rPr>
                <w:webHidden/>
              </w:rPr>
              <w:instrText xml:space="preserve"> PAGEREF _Toc220495424 \h </w:instrText>
            </w:r>
            <w:r>
              <w:rPr>
                <w:webHidden/>
              </w:rPr>
            </w:r>
            <w:r>
              <w:rPr>
                <w:webHidden/>
              </w:rPr>
              <w:fldChar w:fldCharType="separate"/>
            </w:r>
            <w:r w:rsidR="009E72F4">
              <w:rPr>
                <w:webHidden/>
              </w:rPr>
              <w:t>55</w:t>
            </w:r>
            <w:r>
              <w:rPr>
                <w:webHidden/>
              </w:rPr>
              <w:fldChar w:fldCharType="end"/>
            </w:r>
          </w:hyperlink>
        </w:p>
        <w:p w14:paraId="71B9A812" w14:textId="22483087" w:rsidR="00AD6E50" w:rsidRDefault="00AD6E50">
          <w:pPr>
            <w:pStyle w:val="TOC3"/>
            <w:tabs>
              <w:tab w:val="left" w:pos="2340"/>
            </w:tabs>
            <w:rPr>
              <w:rFonts w:eastAsiaTheme="minorEastAsia" w:cstheme="minorBidi"/>
              <w:kern w:val="2"/>
              <w:sz w:val="24"/>
              <w:szCs w:val="24"/>
              <w14:ligatures w14:val="standardContextual"/>
            </w:rPr>
          </w:pPr>
          <w:hyperlink w:anchor="_Toc220495425" w:history="1">
            <w:r w:rsidRPr="00372DEF">
              <w:rPr>
                <w:rStyle w:val="Hyperlink"/>
                <w:rFonts w:cs="Arial"/>
              </w:rPr>
              <w:t>5.3.2</w:t>
            </w:r>
            <w:r>
              <w:rPr>
                <w:rFonts w:eastAsiaTheme="minorEastAsia" w:cstheme="minorBidi"/>
                <w:kern w:val="2"/>
                <w:sz w:val="24"/>
                <w:szCs w:val="24"/>
                <w14:ligatures w14:val="standardContextual"/>
              </w:rPr>
              <w:tab/>
            </w:r>
            <w:r w:rsidRPr="00372DEF">
              <w:rPr>
                <w:rStyle w:val="Hyperlink"/>
              </w:rPr>
              <w:t>Testing and CI/CD</w:t>
            </w:r>
            <w:r>
              <w:rPr>
                <w:webHidden/>
              </w:rPr>
              <w:tab/>
            </w:r>
            <w:r>
              <w:rPr>
                <w:webHidden/>
              </w:rPr>
              <w:fldChar w:fldCharType="begin"/>
            </w:r>
            <w:r>
              <w:rPr>
                <w:webHidden/>
              </w:rPr>
              <w:instrText xml:space="preserve"> PAGEREF _Toc220495425 \h </w:instrText>
            </w:r>
            <w:r>
              <w:rPr>
                <w:webHidden/>
              </w:rPr>
            </w:r>
            <w:r>
              <w:rPr>
                <w:webHidden/>
              </w:rPr>
              <w:fldChar w:fldCharType="separate"/>
            </w:r>
            <w:r w:rsidR="009E72F4">
              <w:rPr>
                <w:webHidden/>
              </w:rPr>
              <w:t>55</w:t>
            </w:r>
            <w:r>
              <w:rPr>
                <w:webHidden/>
              </w:rPr>
              <w:fldChar w:fldCharType="end"/>
            </w:r>
          </w:hyperlink>
        </w:p>
        <w:p w14:paraId="7A71A0F6" w14:textId="621288C2" w:rsidR="00AD6E50" w:rsidRDefault="00AD6E50">
          <w:pPr>
            <w:pStyle w:val="TOC2"/>
            <w:rPr>
              <w:rFonts w:eastAsiaTheme="minorEastAsia" w:cstheme="minorBidi"/>
              <w:kern w:val="2"/>
              <w:sz w:val="24"/>
              <w:szCs w:val="24"/>
              <w14:ligatures w14:val="standardContextual"/>
            </w:rPr>
          </w:pPr>
          <w:hyperlink w:anchor="_Toc220495426" w:history="1">
            <w:r w:rsidRPr="00372DEF">
              <w:rPr>
                <w:rStyle w:val="Hyperlink"/>
                <w:rFonts w:cs="Arial"/>
              </w:rPr>
              <w:t>5.4</w:t>
            </w:r>
            <w:r>
              <w:rPr>
                <w:rFonts w:eastAsiaTheme="minorEastAsia" w:cstheme="minorBidi"/>
                <w:kern w:val="2"/>
                <w:sz w:val="24"/>
                <w:szCs w:val="24"/>
                <w14:ligatures w14:val="standardContextual"/>
              </w:rPr>
              <w:tab/>
            </w:r>
            <w:r w:rsidRPr="00372DEF">
              <w:rPr>
                <w:rStyle w:val="Hyperlink"/>
              </w:rPr>
              <w:t>Not Considered</w:t>
            </w:r>
            <w:r>
              <w:rPr>
                <w:webHidden/>
              </w:rPr>
              <w:tab/>
            </w:r>
            <w:r>
              <w:rPr>
                <w:webHidden/>
              </w:rPr>
              <w:fldChar w:fldCharType="begin"/>
            </w:r>
            <w:r>
              <w:rPr>
                <w:webHidden/>
              </w:rPr>
              <w:instrText xml:space="preserve"> PAGEREF _Toc220495426 \h </w:instrText>
            </w:r>
            <w:r>
              <w:rPr>
                <w:webHidden/>
              </w:rPr>
            </w:r>
            <w:r>
              <w:rPr>
                <w:webHidden/>
              </w:rPr>
              <w:fldChar w:fldCharType="separate"/>
            </w:r>
            <w:r w:rsidR="009E72F4">
              <w:rPr>
                <w:webHidden/>
              </w:rPr>
              <w:t>56</w:t>
            </w:r>
            <w:r>
              <w:rPr>
                <w:webHidden/>
              </w:rPr>
              <w:fldChar w:fldCharType="end"/>
            </w:r>
          </w:hyperlink>
        </w:p>
        <w:p w14:paraId="74390941" w14:textId="5D66CA06" w:rsidR="00AD6E50" w:rsidRDefault="00AD6E50">
          <w:pPr>
            <w:pStyle w:val="TOC3"/>
            <w:tabs>
              <w:tab w:val="left" w:pos="2340"/>
            </w:tabs>
            <w:rPr>
              <w:rFonts w:eastAsiaTheme="minorEastAsia" w:cstheme="minorBidi"/>
              <w:kern w:val="2"/>
              <w:sz w:val="24"/>
              <w:szCs w:val="24"/>
              <w14:ligatures w14:val="standardContextual"/>
            </w:rPr>
          </w:pPr>
          <w:hyperlink w:anchor="_Toc220495427" w:history="1">
            <w:r w:rsidRPr="00372DEF">
              <w:rPr>
                <w:rStyle w:val="Hyperlink"/>
                <w:rFonts w:cs="Arial"/>
              </w:rPr>
              <w:t>5.4.1</w:t>
            </w:r>
            <w:r>
              <w:rPr>
                <w:rFonts w:eastAsiaTheme="minorEastAsia" w:cstheme="minorBidi"/>
                <w:kern w:val="2"/>
                <w:sz w:val="24"/>
                <w:szCs w:val="24"/>
                <w14:ligatures w14:val="standardContextual"/>
              </w:rPr>
              <w:tab/>
            </w:r>
            <w:r w:rsidRPr="00372DEF">
              <w:rPr>
                <w:rStyle w:val="Hyperlink"/>
              </w:rPr>
              <w:t>Framework</w:t>
            </w:r>
            <w:r>
              <w:rPr>
                <w:webHidden/>
              </w:rPr>
              <w:tab/>
            </w:r>
            <w:r>
              <w:rPr>
                <w:webHidden/>
              </w:rPr>
              <w:fldChar w:fldCharType="begin"/>
            </w:r>
            <w:r>
              <w:rPr>
                <w:webHidden/>
              </w:rPr>
              <w:instrText xml:space="preserve"> PAGEREF _Toc220495427 \h </w:instrText>
            </w:r>
            <w:r>
              <w:rPr>
                <w:webHidden/>
              </w:rPr>
            </w:r>
            <w:r>
              <w:rPr>
                <w:webHidden/>
              </w:rPr>
              <w:fldChar w:fldCharType="separate"/>
            </w:r>
            <w:r w:rsidR="009E72F4">
              <w:rPr>
                <w:webHidden/>
              </w:rPr>
              <w:t>56</w:t>
            </w:r>
            <w:r>
              <w:rPr>
                <w:webHidden/>
              </w:rPr>
              <w:fldChar w:fldCharType="end"/>
            </w:r>
          </w:hyperlink>
        </w:p>
        <w:p w14:paraId="4B25079C" w14:textId="67C1F2BA" w:rsidR="00AD6E50" w:rsidRDefault="00AD6E50">
          <w:pPr>
            <w:pStyle w:val="TOC3"/>
            <w:tabs>
              <w:tab w:val="left" w:pos="2340"/>
            </w:tabs>
            <w:rPr>
              <w:rFonts w:eastAsiaTheme="minorEastAsia" w:cstheme="minorBidi"/>
              <w:kern w:val="2"/>
              <w:sz w:val="24"/>
              <w:szCs w:val="24"/>
              <w14:ligatures w14:val="standardContextual"/>
            </w:rPr>
          </w:pPr>
          <w:hyperlink w:anchor="_Toc220495428" w:history="1">
            <w:r w:rsidRPr="00372DEF">
              <w:rPr>
                <w:rStyle w:val="Hyperlink"/>
                <w:rFonts w:cs="Arial"/>
              </w:rPr>
              <w:t>5.4.2</w:t>
            </w:r>
            <w:r>
              <w:rPr>
                <w:rFonts w:eastAsiaTheme="minorEastAsia" w:cstheme="minorBidi"/>
                <w:kern w:val="2"/>
                <w:sz w:val="24"/>
                <w:szCs w:val="24"/>
                <w14:ligatures w14:val="standardContextual"/>
              </w:rPr>
              <w:tab/>
            </w:r>
            <w:r w:rsidRPr="00372DEF">
              <w:rPr>
                <w:rStyle w:val="Hyperlink"/>
                <w:rFonts w:ascii="Times New Roman" w:hAnsi="Times New Roman"/>
              </w:rPr>
              <w:t>Software Maintenance</w:t>
            </w:r>
            <w:r>
              <w:rPr>
                <w:webHidden/>
              </w:rPr>
              <w:tab/>
            </w:r>
            <w:r>
              <w:rPr>
                <w:webHidden/>
              </w:rPr>
              <w:fldChar w:fldCharType="begin"/>
            </w:r>
            <w:r>
              <w:rPr>
                <w:webHidden/>
              </w:rPr>
              <w:instrText xml:space="preserve"> PAGEREF _Toc220495428 \h </w:instrText>
            </w:r>
            <w:r>
              <w:rPr>
                <w:webHidden/>
              </w:rPr>
            </w:r>
            <w:r>
              <w:rPr>
                <w:webHidden/>
              </w:rPr>
              <w:fldChar w:fldCharType="separate"/>
            </w:r>
            <w:r w:rsidR="009E72F4">
              <w:rPr>
                <w:webHidden/>
              </w:rPr>
              <w:t>58</w:t>
            </w:r>
            <w:r>
              <w:rPr>
                <w:webHidden/>
              </w:rPr>
              <w:fldChar w:fldCharType="end"/>
            </w:r>
          </w:hyperlink>
        </w:p>
        <w:p w14:paraId="66A1D565" w14:textId="3F144258" w:rsidR="00AD6E50" w:rsidRDefault="00AD6E50">
          <w:pPr>
            <w:pStyle w:val="TOC3"/>
            <w:tabs>
              <w:tab w:val="left" w:pos="2340"/>
            </w:tabs>
            <w:rPr>
              <w:rFonts w:eastAsiaTheme="minorEastAsia" w:cstheme="minorBidi"/>
              <w:kern w:val="2"/>
              <w:sz w:val="24"/>
              <w:szCs w:val="24"/>
              <w14:ligatures w14:val="standardContextual"/>
            </w:rPr>
          </w:pPr>
          <w:hyperlink w:anchor="_Toc220495429" w:history="1">
            <w:r w:rsidRPr="00372DEF">
              <w:rPr>
                <w:rStyle w:val="Hyperlink"/>
                <w:rFonts w:cs="Arial"/>
              </w:rPr>
              <w:t>5.4.3</w:t>
            </w:r>
            <w:r>
              <w:rPr>
                <w:rFonts w:eastAsiaTheme="minorEastAsia" w:cstheme="minorBidi"/>
                <w:kern w:val="2"/>
                <w:sz w:val="24"/>
                <w:szCs w:val="24"/>
                <w14:ligatures w14:val="standardContextual"/>
              </w:rPr>
              <w:tab/>
            </w:r>
            <w:r w:rsidRPr="00372DEF">
              <w:rPr>
                <w:rStyle w:val="Hyperlink"/>
              </w:rPr>
              <w:t>S</w:t>
            </w:r>
            <w:r w:rsidRPr="00372DEF">
              <w:rPr>
                <w:rStyle w:val="Hyperlink"/>
                <w:rFonts w:ascii="Times New Roman" w:hAnsi="Times New Roman"/>
              </w:rPr>
              <w:t>ystem Architecture</w:t>
            </w:r>
            <w:r>
              <w:rPr>
                <w:webHidden/>
              </w:rPr>
              <w:tab/>
            </w:r>
            <w:r>
              <w:rPr>
                <w:webHidden/>
              </w:rPr>
              <w:fldChar w:fldCharType="begin"/>
            </w:r>
            <w:r>
              <w:rPr>
                <w:webHidden/>
              </w:rPr>
              <w:instrText xml:space="preserve"> PAGEREF _Toc220495429 \h </w:instrText>
            </w:r>
            <w:r>
              <w:rPr>
                <w:webHidden/>
              </w:rPr>
            </w:r>
            <w:r>
              <w:rPr>
                <w:webHidden/>
              </w:rPr>
              <w:fldChar w:fldCharType="separate"/>
            </w:r>
            <w:r w:rsidR="009E72F4">
              <w:rPr>
                <w:webHidden/>
              </w:rPr>
              <w:t>59</w:t>
            </w:r>
            <w:r>
              <w:rPr>
                <w:webHidden/>
              </w:rPr>
              <w:fldChar w:fldCharType="end"/>
            </w:r>
          </w:hyperlink>
        </w:p>
        <w:p w14:paraId="698468D8" w14:textId="094B7CE0" w:rsidR="00AD6E50" w:rsidRDefault="00AD6E50">
          <w:pPr>
            <w:pStyle w:val="TOC1"/>
            <w:rPr>
              <w:rFonts w:eastAsiaTheme="minorEastAsia" w:cstheme="minorBidi"/>
              <w:kern w:val="2"/>
              <w:sz w:val="24"/>
              <w:szCs w:val="24"/>
              <w14:ligatures w14:val="standardContextual"/>
            </w:rPr>
          </w:pPr>
          <w:hyperlink w:anchor="_Toc220495431" w:history="1">
            <w:r w:rsidRPr="00372DEF">
              <w:rPr>
                <w:rStyle w:val="Hyperlink"/>
                <w:rFonts w:cs="Arial"/>
              </w:rPr>
              <w:t>6.0</w:t>
            </w:r>
            <w:r>
              <w:rPr>
                <w:rFonts w:eastAsiaTheme="minorEastAsia" w:cstheme="minorBidi"/>
                <w:kern w:val="2"/>
                <w:sz w:val="24"/>
                <w:szCs w:val="24"/>
                <w14:ligatures w14:val="standardContextual"/>
              </w:rPr>
              <w:tab/>
            </w:r>
            <w:r w:rsidRPr="00372DEF">
              <w:rPr>
                <w:rStyle w:val="Hyperlink"/>
              </w:rPr>
              <w:t>Prototype &amp; Schedule</w:t>
            </w:r>
            <w:r>
              <w:rPr>
                <w:webHidden/>
              </w:rPr>
              <w:tab/>
            </w:r>
            <w:r>
              <w:rPr>
                <w:webHidden/>
              </w:rPr>
              <w:fldChar w:fldCharType="begin"/>
            </w:r>
            <w:r>
              <w:rPr>
                <w:webHidden/>
              </w:rPr>
              <w:instrText xml:space="preserve"> PAGEREF _Toc220495431 \h </w:instrText>
            </w:r>
            <w:r>
              <w:rPr>
                <w:webHidden/>
              </w:rPr>
            </w:r>
            <w:r>
              <w:rPr>
                <w:webHidden/>
              </w:rPr>
              <w:fldChar w:fldCharType="separate"/>
            </w:r>
            <w:r w:rsidR="009E72F4">
              <w:rPr>
                <w:webHidden/>
              </w:rPr>
              <w:t>61</w:t>
            </w:r>
            <w:r>
              <w:rPr>
                <w:webHidden/>
              </w:rPr>
              <w:fldChar w:fldCharType="end"/>
            </w:r>
          </w:hyperlink>
        </w:p>
        <w:p w14:paraId="17B7088D" w14:textId="6679AF1F" w:rsidR="00AD6E50" w:rsidRDefault="00AD6E50">
          <w:pPr>
            <w:pStyle w:val="TOC2"/>
            <w:rPr>
              <w:rFonts w:eastAsiaTheme="minorEastAsia" w:cstheme="minorBidi"/>
              <w:kern w:val="2"/>
              <w:sz w:val="24"/>
              <w:szCs w:val="24"/>
              <w14:ligatures w14:val="standardContextual"/>
            </w:rPr>
          </w:pPr>
          <w:hyperlink w:anchor="_Toc220495432" w:history="1">
            <w:r w:rsidRPr="00372DEF">
              <w:rPr>
                <w:rStyle w:val="Hyperlink"/>
                <w:rFonts w:cs="Arial"/>
              </w:rPr>
              <w:t>6.1</w:t>
            </w:r>
            <w:r>
              <w:rPr>
                <w:rFonts w:eastAsiaTheme="minorEastAsia" w:cstheme="minorBidi"/>
                <w:kern w:val="2"/>
                <w:sz w:val="24"/>
                <w:szCs w:val="24"/>
                <w14:ligatures w14:val="standardContextual"/>
              </w:rPr>
              <w:tab/>
            </w:r>
            <w:r w:rsidRPr="00372DEF">
              <w:rPr>
                <w:rStyle w:val="Hyperlink"/>
              </w:rPr>
              <w:t>U</w:t>
            </w:r>
            <w:r w:rsidRPr="00372DEF">
              <w:rPr>
                <w:rStyle w:val="Hyperlink"/>
              </w:rPr>
              <w:noBreakHyphen/>
              <w:t>FNO Surrogate for 2D cross</w:t>
            </w:r>
            <w:r w:rsidRPr="00372DEF">
              <w:rPr>
                <w:rStyle w:val="Hyperlink"/>
              </w:rPr>
              <w:noBreakHyphen/>
              <w:t>section Transport Prototype</w:t>
            </w:r>
            <w:r>
              <w:rPr>
                <w:webHidden/>
              </w:rPr>
              <w:tab/>
            </w:r>
            <w:r>
              <w:rPr>
                <w:webHidden/>
              </w:rPr>
              <w:fldChar w:fldCharType="begin"/>
            </w:r>
            <w:r>
              <w:rPr>
                <w:webHidden/>
              </w:rPr>
              <w:instrText xml:space="preserve"> PAGEREF _Toc220495432 \h </w:instrText>
            </w:r>
            <w:r>
              <w:rPr>
                <w:webHidden/>
              </w:rPr>
            </w:r>
            <w:r>
              <w:rPr>
                <w:webHidden/>
              </w:rPr>
              <w:fldChar w:fldCharType="separate"/>
            </w:r>
            <w:r w:rsidR="009E72F4">
              <w:rPr>
                <w:webHidden/>
              </w:rPr>
              <w:t>61</w:t>
            </w:r>
            <w:r>
              <w:rPr>
                <w:webHidden/>
              </w:rPr>
              <w:fldChar w:fldCharType="end"/>
            </w:r>
          </w:hyperlink>
        </w:p>
        <w:p w14:paraId="63CFDA25" w14:textId="67A12E7E" w:rsidR="00AD6E50" w:rsidRDefault="00AD6E50">
          <w:pPr>
            <w:pStyle w:val="TOC3"/>
            <w:tabs>
              <w:tab w:val="left" w:pos="2340"/>
            </w:tabs>
            <w:rPr>
              <w:rFonts w:eastAsiaTheme="minorEastAsia" w:cstheme="minorBidi"/>
              <w:kern w:val="2"/>
              <w:sz w:val="24"/>
              <w:szCs w:val="24"/>
              <w14:ligatures w14:val="standardContextual"/>
            </w:rPr>
          </w:pPr>
          <w:hyperlink w:anchor="_Toc220495433" w:history="1">
            <w:r w:rsidRPr="00372DEF">
              <w:rPr>
                <w:rStyle w:val="Hyperlink"/>
                <w:rFonts w:cs="Arial"/>
              </w:rPr>
              <w:t>6.1.1</w:t>
            </w:r>
            <w:r>
              <w:rPr>
                <w:rFonts w:eastAsiaTheme="minorEastAsia" w:cstheme="minorBidi"/>
                <w:kern w:val="2"/>
                <w:sz w:val="24"/>
                <w:szCs w:val="24"/>
                <w14:ligatures w14:val="standardContextual"/>
              </w:rPr>
              <w:tab/>
            </w:r>
            <w:r w:rsidRPr="00372DEF">
              <w:rPr>
                <w:rStyle w:val="Hyperlink"/>
              </w:rPr>
              <w:t>PFLOTRAN Baseline Model</w:t>
            </w:r>
            <w:r>
              <w:rPr>
                <w:webHidden/>
              </w:rPr>
              <w:tab/>
            </w:r>
            <w:r>
              <w:rPr>
                <w:webHidden/>
              </w:rPr>
              <w:fldChar w:fldCharType="begin"/>
            </w:r>
            <w:r>
              <w:rPr>
                <w:webHidden/>
              </w:rPr>
              <w:instrText xml:space="preserve"> PAGEREF _Toc220495433 \h </w:instrText>
            </w:r>
            <w:r>
              <w:rPr>
                <w:webHidden/>
              </w:rPr>
            </w:r>
            <w:r>
              <w:rPr>
                <w:webHidden/>
              </w:rPr>
              <w:fldChar w:fldCharType="separate"/>
            </w:r>
            <w:r w:rsidR="009E72F4">
              <w:rPr>
                <w:webHidden/>
              </w:rPr>
              <w:t>61</w:t>
            </w:r>
            <w:r>
              <w:rPr>
                <w:webHidden/>
              </w:rPr>
              <w:fldChar w:fldCharType="end"/>
            </w:r>
          </w:hyperlink>
        </w:p>
        <w:p w14:paraId="37F09DE0" w14:textId="5CED034E" w:rsidR="00AD6E50" w:rsidRDefault="00AD6E50">
          <w:pPr>
            <w:pStyle w:val="TOC3"/>
            <w:tabs>
              <w:tab w:val="left" w:pos="2340"/>
            </w:tabs>
            <w:rPr>
              <w:rFonts w:eastAsiaTheme="minorEastAsia" w:cstheme="minorBidi"/>
              <w:kern w:val="2"/>
              <w:sz w:val="24"/>
              <w:szCs w:val="24"/>
              <w14:ligatures w14:val="standardContextual"/>
            </w:rPr>
          </w:pPr>
          <w:hyperlink w:anchor="_Toc220495434" w:history="1">
            <w:r w:rsidRPr="00372DEF">
              <w:rPr>
                <w:rStyle w:val="Hyperlink"/>
                <w:rFonts w:cs="Arial"/>
              </w:rPr>
              <w:t>6.1.2</w:t>
            </w:r>
            <w:r>
              <w:rPr>
                <w:rFonts w:eastAsiaTheme="minorEastAsia" w:cstheme="minorBidi"/>
                <w:kern w:val="2"/>
                <w:sz w:val="24"/>
                <w:szCs w:val="24"/>
                <w14:ligatures w14:val="standardContextual"/>
              </w:rPr>
              <w:tab/>
            </w:r>
            <w:r w:rsidRPr="00372DEF">
              <w:rPr>
                <w:rStyle w:val="Hyperlink"/>
              </w:rPr>
              <w:t>U</w:t>
            </w:r>
            <w:r w:rsidRPr="00372DEF">
              <w:rPr>
                <w:rStyle w:val="Hyperlink"/>
              </w:rPr>
              <w:noBreakHyphen/>
              <w:t>FNO Surrogate and Training</w:t>
            </w:r>
            <w:r>
              <w:rPr>
                <w:webHidden/>
              </w:rPr>
              <w:tab/>
            </w:r>
            <w:r>
              <w:rPr>
                <w:webHidden/>
              </w:rPr>
              <w:fldChar w:fldCharType="begin"/>
            </w:r>
            <w:r>
              <w:rPr>
                <w:webHidden/>
              </w:rPr>
              <w:instrText xml:space="preserve"> PAGEREF _Toc220495434 \h </w:instrText>
            </w:r>
            <w:r>
              <w:rPr>
                <w:webHidden/>
              </w:rPr>
            </w:r>
            <w:r>
              <w:rPr>
                <w:webHidden/>
              </w:rPr>
              <w:fldChar w:fldCharType="separate"/>
            </w:r>
            <w:r w:rsidR="009E72F4">
              <w:rPr>
                <w:webHidden/>
              </w:rPr>
              <w:t>63</w:t>
            </w:r>
            <w:r>
              <w:rPr>
                <w:webHidden/>
              </w:rPr>
              <w:fldChar w:fldCharType="end"/>
            </w:r>
          </w:hyperlink>
        </w:p>
        <w:p w14:paraId="24E56B73" w14:textId="4829719A" w:rsidR="00AD6E50" w:rsidRDefault="00AD6E50">
          <w:pPr>
            <w:pStyle w:val="TOC2"/>
            <w:rPr>
              <w:rFonts w:eastAsiaTheme="minorEastAsia" w:cstheme="minorBidi"/>
              <w:kern w:val="2"/>
              <w:sz w:val="24"/>
              <w:szCs w:val="24"/>
              <w14:ligatures w14:val="standardContextual"/>
            </w:rPr>
          </w:pPr>
          <w:hyperlink w:anchor="_Toc220495435" w:history="1">
            <w:r w:rsidRPr="00372DEF">
              <w:rPr>
                <w:rStyle w:val="Hyperlink"/>
                <w:rFonts w:cs="Arial"/>
              </w:rPr>
              <w:t>6.2</w:t>
            </w:r>
            <w:r>
              <w:rPr>
                <w:rFonts w:eastAsiaTheme="minorEastAsia" w:cstheme="minorBidi"/>
                <w:kern w:val="2"/>
                <w:sz w:val="24"/>
                <w:szCs w:val="24"/>
                <w14:ligatures w14:val="standardContextual"/>
              </w:rPr>
              <w:tab/>
            </w:r>
            <w:r w:rsidRPr="00372DEF">
              <w:rPr>
                <w:rStyle w:val="Hyperlink"/>
              </w:rPr>
              <w:t>U</w:t>
            </w:r>
            <w:r w:rsidRPr="00372DEF">
              <w:rPr>
                <w:rStyle w:val="Hyperlink"/>
              </w:rPr>
              <w:noBreakHyphen/>
              <w:t>Net Architecture for 2D Pump</w:t>
            </w:r>
            <w:r w:rsidRPr="00372DEF">
              <w:rPr>
                <w:rStyle w:val="Hyperlink"/>
              </w:rPr>
              <w:noBreakHyphen/>
              <w:t>and</w:t>
            </w:r>
            <w:r w:rsidRPr="00372DEF">
              <w:rPr>
                <w:rStyle w:val="Hyperlink"/>
              </w:rPr>
              <w:noBreakHyphen/>
              <w:t>Treat Plume Prediction</w:t>
            </w:r>
            <w:r>
              <w:rPr>
                <w:webHidden/>
              </w:rPr>
              <w:tab/>
            </w:r>
            <w:r>
              <w:rPr>
                <w:webHidden/>
              </w:rPr>
              <w:fldChar w:fldCharType="begin"/>
            </w:r>
            <w:r>
              <w:rPr>
                <w:webHidden/>
              </w:rPr>
              <w:instrText xml:space="preserve"> PAGEREF _Toc220495435 \h </w:instrText>
            </w:r>
            <w:r>
              <w:rPr>
                <w:webHidden/>
              </w:rPr>
            </w:r>
            <w:r>
              <w:rPr>
                <w:webHidden/>
              </w:rPr>
              <w:fldChar w:fldCharType="separate"/>
            </w:r>
            <w:r w:rsidR="009E72F4">
              <w:rPr>
                <w:webHidden/>
              </w:rPr>
              <w:t>64</w:t>
            </w:r>
            <w:r>
              <w:rPr>
                <w:webHidden/>
              </w:rPr>
              <w:fldChar w:fldCharType="end"/>
            </w:r>
          </w:hyperlink>
        </w:p>
        <w:p w14:paraId="1057E2C9" w14:textId="5D98F477" w:rsidR="00AD6E50" w:rsidRDefault="00AD6E50">
          <w:pPr>
            <w:pStyle w:val="TOC3"/>
            <w:tabs>
              <w:tab w:val="left" w:pos="2340"/>
            </w:tabs>
            <w:rPr>
              <w:rFonts w:eastAsiaTheme="minorEastAsia" w:cstheme="minorBidi"/>
              <w:kern w:val="2"/>
              <w:sz w:val="24"/>
              <w:szCs w:val="24"/>
              <w14:ligatures w14:val="standardContextual"/>
            </w:rPr>
          </w:pPr>
          <w:hyperlink w:anchor="_Toc220495436" w:history="1">
            <w:r w:rsidRPr="00372DEF">
              <w:rPr>
                <w:rStyle w:val="Hyperlink"/>
                <w:rFonts w:cs="Arial"/>
              </w:rPr>
              <w:t>6.2.1</w:t>
            </w:r>
            <w:r>
              <w:rPr>
                <w:rFonts w:eastAsiaTheme="minorEastAsia" w:cstheme="minorBidi"/>
                <w:kern w:val="2"/>
                <w:sz w:val="24"/>
                <w:szCs w:val="24"/>
                <w14:ligatures w14:val="standardContextual"/>
              </w:rPr>
              <w:tab/>
            </w:r>
            <w:r w:rsidRPr="00372DEF">
              <w:rPr>
                <w:rStyle w:val="Hyperlink"/>
              </w:rPr>
              <w:t>2D Training Data Generation</w:t>
            </w:r>
            <w:r>
              <w:rPr>
                <w:webHidden/>
              </w:rPr>
              <w:tab/>
            </w:r>
            <w:r>
              <w:rPr>
                <w:webHidden/>
              </w:rPr>
              <w:fldChar w:fldCharType="begin"/>
            </w:r>
            <w:r>
              <w:rPr>
                <w:webHidden/>
              </w:rPr>
              <w:instrText xml:space="preserve"> PAGEREF _Toc220495436 \h </w:instrText>
            </w:r>
            <w:r>
              <w:rPr>
                <w:webHidden/>
              </w:rPr>
            </w:r>
            <w:r>
              <w:rPr>
                <w:webHidden/>
              </w:rPr>
              <w:fldChar w:fldCharType="separate"/>
            </w:r>
            <w:r w:rsidR="009E72F4">
              <w:rPr>
                <w:webHidden/>
              </w:rPr>
              <w:t>65</w:t>
            </w:r>
            <w:r>
              <w:rPr>
                <w:webHidden/>
              </w:rPr>
              <w:fldChar w:fldCharType="end"/>
            </w:r>
          </w:hyperlink>
        </w:p>
        <w:p w14:paraId="16A401DA" w14:textId="79679FD4" w:rsidR="00AD6E50" w:rsidRDefault="00AD6E50">
          <w:pPr>
            <w:pStyle w:val="TOC3"/>
            <w:tabs>
              <w:tab w:val="left" w:pos="2340"/>
            </w:tabs>
            <w:rPr>
              <w:rFonts w:eastAsiaTheme="minorEastAsia" w:cstheme="minorBidi"/>
              <w:kern w:val="2"/>
              <w:sz w:val="24"/>
              <w:szCs w:val="24"/>
              <w14:ligatures w14:val="standardContextual"/>
            </w:rPr>
          </w:pPr>
          <w:hyperlink w:anchor="_Toc220495437" w:history="1">
            <w:r w:rsidRPr="00372DEF">
              <w:rPr>
                <w:rStyle w:val="Hyperlink"/>
                <w:rFonts w:cs="Arial"/>
              </w:rPr>
              <w:t>6.2.2</w:t>
            </w:r>
            <w:r>
              <w:rPr>
                <w:rFonts w:eastAsiaTheme="minorEastAsia" w:cstheme="minorBidi"/>
                <w:kern w:val="2"/>
                <w:sz w:val="24"/>
                <w:szCs w:val="24"/>
                <w14:ligatures w14:val="standardContextual"/>
              </w:rPr>
              <w:tab/>
            </w:r>
            <w:r w:rsidRPr="00372DEF">
              <w:rPr>
                <w:rStyle w:val="Hyperlink"/>
              </w:rPr>
              <w:t>Architectural Modifications for Improving Spatial Pattern Reconstruction</w:t>
            </w:r>
            <w:r>
              <w:rPr>
                <w:webHidden/>
              </w:rPr>
              <w:tab/>
            </w:r>
            <w:r>
              <w:rPr>
                <w:webHidden/>
              </w:rPr>
              <w:fldChar w:fldCharType="begin"/>
            </w:r>
            <w:r>
              <w:rPr>
                <w:webHidden/>
              </w:rPr>
              <w:instrText xml:space="preserve"> PAGEREF _Toc220495437 \h </w:instrText>
            </w:r>
            <w:r>
              <w:rPr>
                <w:webHidden/>
              </w:rPr>
            </w:r>
            <w:r>
              <w:rPr>
                <w:webHidden/>
              </w:rPr>
              <w:fldChar w:fldCharType="separate"/>
            </w:r>
            <w:r w:rsidR="009E72F4">
              <w:rPr>
                <w:webHidden/>
              </w:rPr>
              <w:t>65</w:t>
            </w:r>
            <w:r>
              <w:rPr>
                <w:webHidden/>
              </w:rPr>
              <w:fldChar w:fldCharType="end"/>
            </w:r>
          </w:hyperlink>
        </w:p>
        <w:p w14:paraId="2CE7D0F4" w14:textId="10A97CE0" w:rsidR="00AD6E50" w:rsidRDefault="00AD6E50">
          <w:pPr>
            <w:pStyle w:val="TOC3"/>
            <w:tabs>
              <w:tab w:val="left" w:pos="2340"/>
            </w:tabs>
            <w:rPr>
              <w:rFonts w:eastAsiaTheme="minorEastAsia" w:cstheme="minorBidi"/>
              <w:kern w:val="2"/>
              <w:sz w:val="24"/>
              <w:szCs w:val="24"/>
              <w14:ligatures w14:val="standardContextual"/>
            </w:rPr>
          </w:pPr>
          <w:hyperlink w:anchor="_Toc220495438" w:history="1">
            <w:r w:rsidRPr="00372DEF">
              <w:rPr>
                <w:rStyle w:val="Hyperlink"/>
                <w:rFonts w:cs="Arial"/>
              </w:rPr>
              <w:t>6.2.3</w:t>
            </w:r>
            <w:r>
              <w:rPr>
                <w:rFonts w:eastAsiaTheme="minorEastAsia" w:cstheme="minorBidi"/>
                <w:kern w:val="2"/>
                <w:sz w:val="24"/>
                <w:szCs w:val="24"/>
                <w14:ligatures w14:val="standardContextual"/>
              </w:rPr>
              <w:tab/>
            </w:r>
            <w:r w:rsidRPr="00372DEF">
              <w:rPr>
                <w:rStyle w:val="Hyperlink"/>
              </w:rPr>
              <w:t>Training Workflow</w:t>
            </w:r>
            <w:r>
              <w:rPr>
                <w:webHidden/>
              </w:rPr>
              <w:tab/>
            </w:r>
            <w:r>
              <w:rPr>
                <w:webHidden/>
              </w:rPr>
              <w:fldChar w:fldCharType="begin"/>
            </w:r>
            <w:r>
              <w:rPr>
                <w:webHidden/>
              </w:rPr>
              <w:instrText xml:space="preserve"> PAGEREF _Toc220495438 \h </w:instrText>
            </w:r>
            <w:r>
              <w:rPr>
                <w:webHidden/>
              </w:rPr>
            </w:r>
            <w:r>
              <w:rPr>
                <w:webHidden/>
              </w:rPr>
              <w:fldChar w:fldCharType="separate"/>
            </w:r>
            <w:r w:rsidR="009E72F4">
              <w:rPr>
                <w:webHidden/>
              </w:rPr>
              <w:t>66</w:t>
            </w:r>
            <w:r>
              <w:rPr>
                <w:webHidden/>
              </w:rPr>
              <w:fldChar w:fldCharType="end"/>
            </w:r>
          </w:hyperlink>
        </w:p>
        <w:p w14:paraId="5447E26D" w14:textId="112E7E54" w:rsidR="00AD6E50" w:rsidRDefault="00AD6E50">
          <w:pPr>
            <w:pStyle w:val="TOC1"/>
            <w:rPr>
              <w:rFonts w:eastAsiaTheme="minorEastAsia" w:cstheme="minorBidi"/>
              <w:kern w:val="2"/>
              <w:sz w:val="24"/>
              <w:szCs w:val="24"/>
              <w14:ligatures w14:val="standardContextual"/>
            </w:rPr>
          </w:pPr>
          <w:hyperlink w:anchor="_Toc220495439" w:history="1">
            <w:r w:rsidRPr="00372DEF">
              <w:rPr>
                <w:rStyle w:val="Hyperlink"/>
                <w:rFonts w:cs="Arial"/>
              </w:rPr>
              <w:t>7.0</w:t>
            </w:r>
            <w:r>
              <w:rPr>
                <w:rFonts w:eastAsiaTheme="minorEastAsia" w:cstheme="minorBidi"/>
                <w:kern w:val="2"/>
                <w:sz w:val="24"/>
                <w:szCs w:val="24"/>
                <w14:ligatures w14:val="standardContextual"/>
              </w:rPr>
              <w:tab/>
            </w:r>
            <w:r w:rsidRPr="00372DEF">
              <w:rPr>
                <w:rStyle w:val="Hyperlink"/>
              </w:rPr>
              <w:t>Roadmap and Impact (Xuehang)</w:t>
            </w:r>
            <w:r>
              <w:rPr>
                <w:webHidden/>
              </w:rPr>
              <w:tab/>
            </w:r>
            <w:r>
              <w:rPr>
                <w:webHidden/>
              </w:rPr>
              <w:fldChar w:fldCharType="begin"/>
            </w:r>
            <w:r>
              <w:rPr>
                <w:webHidden/>
              </w:rPr>
              <w:instrText xml:space="preserve"> PAGEREF _Toc220495439 \h </w:instrText>
            </w:r>
            <w:r>
              <w:rPr>
                <w:webHidden/>
              </w:rPr>
            </w:r>
            <w:r>
              <w:rPr>
                <w:webHidden/>
              </w:rPr>
              <w:fldChar w:fldCharType="separate"/>
            </w:r>
            <w:r w:rsidR="009E72F4">
              <w:rPr>
                <w:webHidden/>
              </w:rPr>
              <w:t>67</w:t>
            </w:r>
            <w:r>
              <w:rPr>
                <w:webHidden/>
              </w:rPr>
              <w:fldChar w:fldCharType="end"/>
            </w:r>
          </w:hyperlink>
        </w:p>
        <w:p w14:paraId="64C65BDE" w14:textId="0990D47D" w:rsidR="00AD6E50" w:rsidRDefault="00AD6E50">
          <w:pPr>
            <w:pStyle w:val="TOC1"/>
            <w:rPr>
              <w:rFonts w:eastAsiaTheme="minorEastAsia" w:cstheme="minorBidi"/>
              <w:kern w:val="2"/>
              <w:sz w:val="24"/>
              <w:szCs w:val="24"/>
              <w14:ligatures w14:val="standardContextual"/>
            </w:rPr>
          </w:pPr>
          <w:hyperlink w:anchor="_Toc220495440" w:history="1">
            <w:r w:rsidRPr="00372DEF">
              <w:rPr>
                <w:rStyle w:val="Hyperlink"/>
                <w:rFonts w:cs="Arial"/>
              </w:rPr>
              <w:t>8.0</w:t>
            </w:r>
            <w:r>
              <w:rPr>
                <w:rFonts w:eastAsiaTheme="minorEastAsia" w:cstheme="minorBidi"/>
                <w:kern w:val="2"/>
                <w:sz w:val="24"/>
                <w:szCs w:val="24"/>
                <w14:ligatures w14:val="standardContextual"/>
              </w:rPr>
              <w:tab/>
            </w:r>
            <w:r w:rsidRPr="00372DEF">
              <w:rPr>
                <w:rStyle w:val="Hyperlink"/>
              </w:rPr>
              <w:t>References</w:t>
            </w:r>
            <w:r>
              <w:rPr>
                <w:webHidden/>
              </w:rPr>
              <w:tab/>
            </w:r>
            <w:r>
              <w:rPr>
                <w:webHidden/>
              </w:rPr>
              <w:fldChar w:fldCharType="begin"/>
            </w:r>
            <w:r>
              <w:rPr>
                <w:webHidden/>
              </w:rPr>
              <w:instrText xml:space="preserve"> PAGEREF _Toc220495440 \h </w:instrText>
            </w:r>
            <w:r>
              <w:rPr>
                <w:webHidden/>
              </w:rPr>
            </w:r>
            <w:r>
              <w:rPr>
                <w:webHidden/>
              </w:rPr>
              <w:fldChar w:fldCharType="separate"/>
            </w:r>
            <w:r w:rsidR="009E72F4">
              <w:rPr>
                <w:webHidden/>
              </w:rPr>
              <w:t>68</w:t>
            </w:r>
            <w:r>
              <w:rPr>
                <w:webHidden/>
              </w:rPr>
              <w:fldChar w:fldCharType="end"/>
            </w:r>
          </w:hyperlink>
        </w:p>
        <w:p w14:paraId="28BF3F8C" w14:textId="3B4D9E75" w:rsidR="00AD6E50" w:rsidRDefault="00AD6E50">
          <w:pPr>
            <w:pStyle w:val="TOC1"/>
            <w:rPr>
              <w:rFonts w:eastAsiaTheme="minorEastAsia" w:cstheme="minorBidi"/>
              <w:kern w:val="2"/>
              <w:sz w:val="24"/>
              <w:szCs w:val="24"/>
              <w14:ligatures w14:val="standardContextual"/>
            </w:rPr>
          </w:pPr>
          <w:hyperlink w:anchor="_Toc220495441" w:history="1">
            <w:r w:rsidRPr="00372DEF">
              <w:rPr>
                <w:rStyle w:val="Hyperlink"/>
                <w:rFonts w:eastAsiaTheme="majorEastAsia" w:cs="Arial"/>
              </w:rPr>
              <w:t>9.0</w:t>
            </w:r>
            <w:r>
              <w:rPr>
                <w:rFonts w:eastAsiaTheme="minorEastAsia" w:cstheme="minorBidi"/>
                <w:kern w:val="2"/>
                <w:sz w:val="24"/>
                <w:szCs w:val="24"/>
                <w14:ligatures w14:val="standardContextual"/>
              </w:rPr>
              <w:tab/>
            </w:r>
            <w:r w:rsidRPr="00372DEF">
              <w:rPr>
                <w:rStyle w:val="Hyperlink"/>
              </w:rPr>
              <w:t>Appendix</w:t>
            </w:r>
            <w:r>
              <w:rPr>
                <w:webHidden/>
              </w:rPr>
              <w:tab/>
            </w:r>
            <w:r>
              <w:rPr>
                <w:webHidden/>
              </w:rPr>
              <w:fldChar w:fldCharType="begin"/>
            </w:r>
            <w:r>
              <w:rPr>
                <w:webHidden/>
              </w:rPr>
              <w:instrText xml:space="preserve"> PAGEREF _Toc220495441 \h </w:instrText>
            </w:r>
            <w:r>
              <w:rPr>
                <w:webHidden/>
              </w:rPr>
            </w:r>
            <w:r>
              <w:rPr>
                <w:webHidden/>
              </w:rPr>
              <w:fldChar w:fldCharType="separate"/>
            </w:r>
            <w:r w:rsidR="009E72F4">
              <w:rPr>
                <w:webHidden/>
              </w:rPr>
              <w:t>74</w:t>
            </w:r>
            <w:r>
              <w:rPr>
                <w:webHidden/>
              </w:rPr>
              <w:fldChar w:fldCharType="end"/>
            </w:r>
          </w:hyperlink>
        </w:p>
        <w:p w14:paraId="4BF5A6EA" w14:textId="34EDE4AC" w:rsidR="00AD6E50" w:rsidRDefault="00AD6E50">
          <w:pPr>
            <w:pStyle w:val="TOC1"/>
            <w:rPr>
              <w:rFonts w:eastAsiaTheme="minorEastAsia" w:cstheme="minorBidi"/>
              <w:kern w:val="2"/>
              <w:sz w:val="24"/>
              <w:szCs w:val="24"/>
              <w14:ligatures w14:val="standardContextual"/>
            </w:rPr>
          </w:pPr>
          <w:hyperlink w:anchor="_Toc220495523" w:history="1">
            <w:r w:rsidRPr="00372DEF">
              <w:rPr>
                <w:rStyle w:val="Hyperlink"/>
              </w:rPr>
              <w:t>Concepts for High-TRL Modeling and Calibration User-Facing Software Interface</w:t>
            </w:r>
            <w:r>
              <w:rPr>
                <w:webHidden/>
              </w:rPr>
              <w:tab/>
            </w:r>
            <w:r>
              <w:rPr>
                <w:webHidden/>
              </w:rPr>
              <w:fldChar w:fldCharType="begin"/>
            </w:r>
            <w:r>
              <w:rPr>
                <w:webHidden/>
              </w:rPr>
              <w:instrText xml:space="preserve"> PAGEREF _Toc220495523 \h </w:instrText>
            </w:r>
            <w:r>
              <w:rPr>
                <w:webHidden/>
              </w:rPr>
            </w:r>
            <w:r>
              <w:rPr>
                <w:webHidden/>
              </w:rPr>
              <w:fldChar w:fldCharType="separate"/>
            </w:r>
            <w:r w:rsidR="009E72F4">
              <w:rPr>
                <w:webHidden/>
              </w:rPr>
              <w:t>170</w:t>
            </w:r>
            <w:r>
              <w:rPr>
                <w:webHidden/>
              </w:rPr>
              <w:fldChar w:fldCharType="end"/>
            </w:r>
          </w:hyperlink>
        </w:p>
        <w:p w14:paraId="7F8F8D4F" w14:textId="2A113CAB" w:rsidR="003568C0" w:rsidRDefault="003568C0">
          <w:pPr>
            <w:pStyle w:val="TOC1"/>
          </w:pPr>
          <w:r>
            <w:fldChar w:fldCharType="end"/>
          </w:r>
        </w:p>
      </w:sdtContent>
    </w:sdt>
    <w:p w14:paraId="412CFFDE" w14:textId="77777777" w:rsidR="003568C0" w:rsidRPr="00C41D3B" w:rsidRDefault="003568C0">
      <w:pPr>
        <w:pStyle w:val="TOC1"/>
      </w:pPr>
    </w:p>
    <w:p w14:paraId="7660BE56" w14:textId="77777777" w:rsidR="003568C0" w:rsidRDefault="003568C0">
      <w:pPr>
        <w:pStyle w:val="HeadingFrontNoTOC"/>
      </w:pPr>
      <w:r>
        <w:t>Figures</w:t>
      </w:r>
    </w:p>
    <w:p w14:paraId="5A4AC859" w14:textId="7CC46AF0" w:rsidR="004B56A8" w:rsidRDefault="003568C0">
      <w:pPr>
        <w:pStyle w:val="TableofFigures"/>
        <w:rPr>
          <w:rFonts w:eastAsiaTheme="minorEastAsia" w:cstheme="minorBidi"/>
          <w:kern w:val="2"/>
          <w:sz w:val="24"/>
          <w:szCs w:val="24"/>
          <w14:ligatures w14:val="standardContextual"/>
        </w:rPr>
      </w:pPr>
      <w:r>
        <w:rPr>
          <w:noProof w:val="0"/>
        </w:rPr>
        <w:fldChar w:fldCharType="begin"/>
      </w:r>
      <w:r>
        <w:rPr>
          <w:noProof w:val="0"/>
        </w:rPr>
        <w:instrText xml:space="preserve"> TOC \h \z \c "Figure" </w:instrText>
      </w:r>
      <w:r>
        <w:rPr>
          <w:noProof w:val="0"/>
        </w:rPr>
        <w:fldChar w:fldCharType="separate"/>
      </w:r>
      <w:hyperlink w:anchor="_Toc219733275" w:history="1">
        <w:r w:rsidR="004B56A8" w:rsidRPr="00FF5761">
          <w:rPr>
            <w:rStyle w:val="Hyperlink"/>
            <w:b/>
            <w:bCs/>
          </w:rPr>
          <w:t xml:space="preserve">Figure </w:t>
        </w:r>
        <w:r w:rsidR="004B56A8" w:rsidRPr="00FF5761">
          <w:rPr>
            <w:rStyle w:val="Hyperlink"/>
            <w:rFonts w:ascii="Times New Roman" w:hAnsi="Times New Roman"/>
            <w:b/>
          </w:rPr>
          <w:t>1.</w:t>
        </w:r>
        <w:r w:rsidR="004B56A8" w:rsidRPr="00FF5761">
          <w:rPr>
            <w:rStyle w:val="Hyperlink"/>
            <w:rFonts w:ascii="Times New Roman" w:hAnsi="Times New Roman"/>
          </w:rPr>
          <w:t xml:space="preserve"> </w:t>
        </w:r>
        <w:r w:rsidR="004B56A8" w:rsidRPr="00FF5761">
          <w:rPr>
            <w:rStyle w:val="Hyperlink"/>
            <w:rFonts w:ascii="Times New Roman" w:hAnsi="Times New Roman"/>
            <w:i/>
          </w:rPr>
          <w:t>The</w:t>
        </w:r>
        <w:r w:rsidR="004B56A8" w:rsidRPr="00FF5761">
          <w:rPr>
            <w:rStyle w:val="Hyperlink"/>
            <w:rFonts w:ascii="Times New Roman" w:hAnsi="Times New Roman"/>
          </w:rPr>
          <w:t xml:space="preserve"> article publication growth in surrogate modeling for groundwater and subsurface transport, based on a Web of Science topic search (2005-2025). We observe a modest number of surrogate studies prior to 2010, followed by a rapid increase after ~2018 as deep learning and operator learning architectures enter the field.</w:t>
        </w:r>
        <w:r w:rsidR="004B56A8">
          <w:rPr>
            <w:webHidden/>
          </w:rPr>
          <w:tab/>
        </w:r>
        <w:r w:rsidR="004B56A8">
          <w:rPr>
            <w:webHidden/>
          </w:rPr>
          <w:fldChar w:fldCharType="begin"/>
        </w:r>
        <w:r w:rsidR="004B56A8">
          <w:rPr>
            <w:webHidden/>
          </w:rPr>
          <w:instrText xml:space="preserve"> PAGEREF _Toc219733275 \h </w:instrText>
        </w:r>
        <w:r w:rsidR="004B56A8">
          <w:rPr>
            <w:webHidden/>
          </w:rPr>
        </w:r>
        <w:r w:rsidR="004B56A8">
          <w:rPr>
            <w:webHidden/>
          </w:rPr>
          <w:fldChar w:fldCharType="separate"/>
        </w:r>
        <w:r w:rsidR="009E72F4">
          <w:rPr>
            <w:webHidden/>
          </w:rPr>
          <w:t>24</w:t>
        </w:r>
        <w:r w:rsidR="004B56A8">
          <w:rPr>
            <w:webHidden/>
          </w:rPr>
          <w:fldChar w:fldCharType="end"/>
        </w:r>
      </w:hyperlink>
    </w:p>
    <w:p w14:paraId="01F4D7BA" w14:textId="4DFD6F2D" w:rsidR="004B56A8" w:rsidRDefault="004B56A8">
      <w:pPr>
        <w:pStyle w:val="TableofFigures"/>
        <w:rPr>
          <w:rFonts w:eastAsiaTheme="minorEastAsia" w:cstheme="minorBidi"/>
          <w:kern w:val="2"/>
          <w:sz w:val="24"/>
          <w:szCs w:val="24"/>
          <w14:ligatures w14:val="standardContextual"/>
        </w:rPr>
      </w:pPr>
      <w:hyperlink w:anchor="_Toc219733276" w:history="1">
        <w:r w:rsidRPr="00FF5761">
          <w:rPr>
            <w:rStyle w:val="Hyperlink"/>
            <w:b/>
            <w:bCs/>
          </w:rPr>
          <w:t>Figure 2</w:t>
        </w:r>
        <w:r w:rsidRPr="00FF5761">
          <w:rPr>
            <w:rStyle w:val="Hyperlink"/>
            <w:b/>
            <w:bCs/>
            <w:i/>
            <w:iCs/>
          </w:rPr>
          <w:t>.</w:t>
        </w:r>
        <w:r w:rsidRPr="00FF5761">
          <w:rPr>
            <w:rStyle w:val="Hyperlink"/>
          </w:rPr>
          <w:t xml:space="preserve"> Method evolution in a screened surrogate modeling publication record. Stacked counts of representative groundwater or subsurface surrogate modeling papers by publication year and primary surrogate family. Papers published from 1994 to 2016 are aggregated into a single bin because the curated set in that period is dominated by regression and classical approaches. Classification is based on the dominant surrogate architecture used for the main modeling task (one primary label per paper), and the figure is intended as a representative method overview that complements the full-corpus publication trend shown in </w:t>
        </w:r>
        <w:r w:rsidRPr="00FF5761">
          <w:rPr>
            <w:rStyle w:val="Hyperlink"/>
            <w:b/>
            <w:bCs/>
            <w:i/>
            <w:iCs/>
          </w:rPr>
          <w:t xml:space="preserve">Figure </w:t>
        </w:r>
        <w:r w:rsidRPr="00FF5761">
          <w:rPr>
            <w:rStyle w:val="Hyperlink"/>
            <w:b/>
            <w:bCs/>
          </w:rPr>
          <w:t>1</w:t>
        </w:r>
        <w:r w:rsidRPr="00FF5761">
          <w:rPr>
            <w:rStyle w:val="Hyperlink"/>
          </w:rPr>
          <w:t>.</w:t>
        </w:r>
        <w:r>
          <w:rPr>
            <w:webHidden/>
          </w:rPr>
          <w:tab/>
        </w:r>
        <w:r>
          <w:rPr>
            <w:webHidden/>
          </w:rPr>
          <w:fldChar w:fldCharType="begin"/>
        </w:r>
        <w:r>
          <w:rPr>
            <w:webHidden/>
          </w:rPr>
          <w:instrText xml:space="preserve"> PAGEREF _Toc219733276 \h </w:instrText>
        </w:r>
        <w:r>
          <w:rPr>
            <w:webHidden/>
          </w:rPr>
        </w:r>
        <w:r>
          <w:rPr>
            <w:webHidden/>
          </w:rPr>
          <w:fldChar w:fldCharType="separate"/>
        </w:r>
        <w:r w:rsidR="009E72F4">
          <w:rPr>
            <w:webHidden/>
          </w:rPr>
          <w:t>25</w:t>
        </w:r>
        <w:r>
          <w:rPr>
            <w:webHidden/>
          </w:rPr>
          <w:fldChar w:fldCharType="end"/>
        </w:r>
      </w:hyperlink>
    </w:p>
    <w:p w14:paraId="2904A26F" w14:textId="03A86B7B" w:rsidR="004B56A8" w:rsidRDefault="004B56A8">
      <w:pPr>
        <w:pStyle w:val="TableofFigures"/>
        <w:rPr>
          <w:rFonts w:eastAsiaTheme="minorEastAsia" w:cstheme="minorBidi"/>
          <w:kern w:val="2"/>
          <w:sz w:val="24"/>
          <w:szCs w:val="24"/>
          <w14:ligatures w14:val="standardContextual"/>
        </w:rPr>
      </w:pPr>
      <w:hyperlink w:anchor="_Toc219733277" w:history="1">
        <w:r w:rsidRPr="00FF5761">
          <w:rPr>
            <w:rStyle w:val="Hyperlink"/>
            <w:b/>
            <w:bCs/>
          </w:rPr>
          <w:t xml:space="preserve">Figure </w:t>
        </w:r>
        <w:r w:rsidRPr="00FF5761">
          <w:rPr>
            <w:rStyle w:val="Hyperlink"/>
            <w:rFonts w:ascii="Times New Roman" w:hAnsi="Times New Roman"/>
            <w:b/>
          </w:rPr>
          <w:t>3</w:t>
        </w:r>
        <w:r w:rsidRPr="00FF5761">
          <w:rPr>
            <w:rStyle w:val="Hyperlink"/>
            <w:b/>
            <w:bCs/>
          </w:rPr>
          <w:t>.</w:t>
        </w:r>
        <w:r w:rsidRPr="00FF5761">
          <w:rPr>
            <w:rStyle w:val="Hyperlink"/>
          </w:rPr>
          <w:t xml:space="preserve"> Conceptual mind-map of surrogate model families in Pillar B, organized by input</w:t>
        </w:r>
        <w:r w:rsidRPr="00FF5761">
          <w:rPr>
            <w:rStyle w:val="Hyperlink"/>
            <w:rFonts w:ascii="Times New Roman" w:hAnsi="Times New Roman"/>
            <w:i/>
            <w:iCs/>
          </w:rPr>
          <w:t>-</w:t>
        </w:r>
        <w:r w:rsidRPr="00FF5761">
          <w:rPr>
            <w:rStyle w:val="Hyperlink"/>
            <w:rFonts w:ascii="Times New Roman" w:hAnsi="Times New Roman"/>
          </w:rPr>
          <w:t>output structure and typical EM use</w:t>
        </w:r>
        <w:r w:rsidRPr="00FF5761">
          <w:rPr>
            <w:rStyle w:val="Hyperlink"/>
            <w:rFonts w:ascii="Times New Roman" w:hAnsi="Times New Roman"/>
            <w:i/>
            <w:iCs/>
          </w:rPr>
          <w:t>-</w:t>
        </w:r>
        <w:r w:rsidRPr="00FF5761">
          <w:rPr>
            <w:rStyle w:val="Hyperlink"/>
            <w:rFonts w:ascii="Times New Roman" w:hAnsi="Times New Roman"/>
          </w:rPr>
          <w:t>cases.</w:t>
        </w:r>
        <w:r w:rsidRPr="00FF5761">
          <w:rPr>
            <w:rStyle w:val="Hyperlink"/>
          </w:rPr>
          <w:t xml:space="preserve"> Synthesized from published reviews of groundwater surrogates (Luo et al., 2023).</w:t>
        </w:r>
        <w:r w:rsidRPr="00FF5761">
          <w:rPr>
            <w:rStyle w:val="Hyperlink"/>
            <w:rFonts w:ascii="Times New Roman" w:hAnsi="Times New Roman"/>
            <w:i/>
            <w:iCs/>
          </w:rPr>
          <w:t>Abbreviations: enc-dec: encoder-decoder, vars: variables, BCs: boundary conditions, ICs: initial conditions.</w:t>
        </w:r>
        <w:r>
          <w:rPr>
            <w:webHidden/>
          </w:rPr>
          <w:tab/>
        </w:r>
        <w:r>
          <w:rPr>
            <w:webHidden/>
          </w:rPr>
          <w:fldChar w:fldCharType="begin"/>
        </w:r>
        <w:r>
          <w:rPr>
            <w:webHidden/>
          </w:rPr>
          <w:instrText xml:space="preserve"> PAGEREF _Toc219733277 \h </w:instrText>
        </w:r>
        <w:r>
          <w:rPr>
            <w:webHidden/>
          </w:rPr>
        </w:r>
        <w:r>
          <w:rPr>
            <w:webHidden/>
          </w:rPr>
          <w:fldChar w:fldCharType="separate"/>
        </w:r>
        <w:r w:rsidR="009E72F4">
          <w:rPr>
            <w:webHidden/>
          </w:rPr>
          <w:t>25</w:t>
        </w:r>
        <w:r>
          <w:rPr>
            <w:webHidden/>
          </w:rPr>
          <w:fldChar w:fldCharType="end"/>
        </w:r>
      </w:hyperlink>
    </w:p>
    <w:p w14:paraId="31D84815" w14:textId="20C02706" w:rsidR="004B56A8" w:rsidRDefault="004B56A8">
      <w:pPr>
        <w:pStyle w:val="TableofFigures"/>
        <w:rPr>
          <w:rFonts w:eastAsiaTheme="minorEastAsia" w:cstheme="minorBidi"/>
          <w:kern w:val="2"/>
          <w:sz w:val="24"/>
          <w:szCs w:val="24"/>
          <w14:ligatures w14:val="standardContextual"/>
        </w:rPr>
      </w:pPr>
      <w:hyperlink w:anchor="_Toc219733278" w:history="1">
        <w:r w:rsidRPr="00FF5761">
          <w:rPr>
            <w:rStyle w:val="Hyperlink"/>
            <w:b/>
            <w:bCs/>
          </w:rPr>
          <w:t xml:space="preserve">Figure </w:t>
        </w:r>
        <w:r w:rsidRPr="00FF5761">
          <w:rPr>
            <w:rStyle w:val="Hyperlink"/>
            <w:rFonts w:ascii="Times New Roman" w:hAnsi="Times New Roman"/>
            <w:b/>
          </w:rPr>
          <w:t>4.</w:t>
        </w:r>
        <w:r w:rsidRPr="00FF5761">
          <w:rPr>
            <w:rStyle w:val="Hyperlink"/>
            <w:rFonts w:ascii="Times New Roman" w:hAnsi="Times New Roman"/>
          </w:rPr>
          <w:t xml:space="preserve"> Heat map summary of the selected, application focused surrogate modeling corpus. Top: counts of papers by surrogate method family versus application. Bottom: counts of papers by surrogate method family versus project domain. Cell values denote the number of papers assigned to each pairing. Each paper is assigned a single primary label per axis to prevent double counting.</w:t>
        </w:r>
        <w:r>
          <w:rPr>
            <w:webHidden/>
          </w:rPr>
          <w:tab/>
        </w:r>
        <w:r>
          <w:rPr>
            <w:webHidden/>
          </w:rPr>
          <w:fldChar w:fldCharType="begin"/>
        </w:r>
        <w:r>
          <w:rPr>
            <w:webHidden/>
          </w:rPr>
          <w:instrText xml:space="preserve"> PAGEREF _Toc219733278 \h </w:instrText>
        </w:r>
        <w:r>
          <w:rPr>
            <w:webHidden/>
          </w:rPr>
        </w:r>
        <w:r>
          <w:rPr>
            <w:webHidden/>
          </w:rPr>
          <w:fldChar w:fldCharType="separate"/>
        </w:r>
        <w:r w:rsidR="009E72F4">
          <w:rPr>
            <w:webHidden/>
          </w:rPr>
          <w:t>30</w:t>
        </w:r>
        <w:r>
          <w:rPr>
            <w:webHidden/>
          </w:rPr>
          <w:fldChar w:fldCharType="end"/>
        </w:r>
      </w:hyperlink>
    </w:p>
    <w:p w14:paraId="51520A3F" w14:textId="23BD8CF1" w:rsidR="004B56A8" w:rsidRDefault="004B56A8">
      <w:pPr>
        <w:pStyle w:val="TableofFigures"/>
        <w:rPr>
          <w:rFonts w:eastAsiaTheme="minorEastAsia" w:cstheme="minorBidi"/>
          <w:kern w:val="2"/>
          <w:sz w:val="24"/>
          <w:szCs w:val="24"/>
          <w14:ligatures w14:val="standardContextual"/>
        </w:rPr>
      </w:pPr>
      <w:hyperlink w:anchor="_Toc219733279" w:history="1">
        <w:r w:rsidRPr="00FF5761">
          <w:rPr>
            <w:rStyle w:val="Hyperlink"/>
            <w:rFonts w:ascii="Times New Roman" w:hAnsi="Times New Roman"/>
          </w:rPr>
          <w:t>Figure : Modeling control panel and landing screen. Buttons transition to dashboards and deeper configuration applications.</w:t>
        </w:r>
        <w:r>
          <w:rPr>
            <w:webHidden/>
          </w:rPr>
          <w:tab/>
        </w:r>
        <w:r>
          <w:rPr>
            <w:webHidden/>
          </w:rPr>
          <w:fldChar w:fldCharType="begin"/>
        </w:r>
        <w:r>
          <w:rPr>
            <w:webHidden/>
          </w:rPr>
          <w:instrText xml:space="preserve"> PAGEREF _Toc219733279 \h </w:instrText>
        </w:r>
        <w:r>
          <w:rPr>
            <w:webHidden/>
          </w:rPr>
        </w:r>
        <w:r>
          <w:rPr>
            <w:webHidden/>
          </w:rPr>
          <w:fldChar w:fldCharType="separate"/>
        </w:r>
        <w:r w:rsidR="009E72F4">
          <w:rPr>
            <w:webHidden/>
          </w:rPr>
          <w:t>170</w:t>
        </w:r>
        <w:r>
          <w:rPr>
            <w:webHidden/>
          </w:rPr>
          <w:fldChar w:fldCharType="end"/>
        </w:r>
      </w:hyperlink>
    </w:p>
    <w:p w14:paraId="535FEAB4" w14:textId="3290CE17" w:rsidR="004B56A8" w:rsidRDefault="004B56A8">
      <w:pPr>
        <w:pStyle w:val="TableofFigures"/>
        <w:rPr>
          <w:rFonts w:eastAsiaTheme="minorEastAsia" w:cstheme="minorBidi"/>
          <w:kern w:val="2"/>
          <w:sz w:val="24"/>
          <w:szCs w:val="24"/>
          <w14:ligatures w14:val="standardContextual"/>
        </w:rPr>
      </w:pPr>
      <w:hyperlink w:anchor="_Toc219733280" w:history="1">
        <w:r w:rsidRPr="00FF5761">
          <w:rPr>
            <w:rStyle w:val="Hyperlink"/>
            <w:rFonts w:ascii="Times New Roman" w:hAnsi="Times New Roman"/>
          </w:rPr>
          <w:t>Figure : Dashboard for interactive modeling metrics and modeling quality view. Metrics can provide coloring based on their state (good, warning, requires recalibration)</w:t>
        </w:r>
        <w:r>
          <w:rPr>
            <w:webHidden/>
          </w:rPr>
          <w:tab/>
        </w:r>
        <w:r>
          <w:rPr>
            <w:webHidden/>
          </w:rPr>
          <w:fldChar w:fldCharType="begin"/>
        </w:r>
        <w:r>
          <w:rPr>
            <w:webHidden/>
          </w:rPr>
          <w:instrText xml:space="preserve"> PAGEREF _Toc219733280 \h </w:instrText>
        </w:r>
        <w:r>
          <w:rPr>
            <w:webHidden/>
          </w:rPr>
        </w:r>
        <w:r>
          <w:rPr>
            <w:webHidden/>
          </w:rPr>
          <w:fldChar w:fldCharType="separate"/>
        </w:r>
        <w:r w:rsidR="009E72F4">
          <w:rPr>
            <w:webHidden/>
          </w:rPr>
          <w:t>170</w:t>
        </w:r>
        <w:r>
          <w:rPr>
            <w:webHidden/>
          </w:rPr>
          <w:fldChar w:fldCharType="end"/>
        </w:r>
      </w:hyperlink>
    </w:p>
    <w:p w14:paraId="21BBD0BC" w14:textId="2812B538" w:rsidR="004B56A8" w:rsidRDefault="004B56A8">
      <w:pPr>
        <w:pStyle w:val="TableofFigures"/>
        <w:rPr>
          <w:rFonts w:eastAsiaTheme="minorEastAsia" w:cstheme="minorBidi"/>
          <w:kern w:val="2"/>
          <w:sz w:val="24"/>
          <w:szCs w:val="24"/>
          <w14:ligatures w14:val="standardContextual"/>
        </w:rPr>
      </w:pPr>
      <w:hyperlink w:anchor="_Toc219733281" w:history="1">
        <w:r w:rsidRPr="00FF5761">
          <w:rPr>
            <w:rStyle w:val="Hyperlink"/>
            <w:rFonts w:ascii="Times New Roman" w:hAnsi="Times New Roman"/>
          </w:rPr>
          <w:t>Figure : Dashboard for viewing sensor measurement histories.</w:t>
        </w:r>
        <w:r>
          <w:rPr>
            <w:webHidden/>
          </w:rPr>
          <w:tab/>
        </w:r>
        <w:r>
          <w:rPr>
            <w:webHidden/>
          </w:rPr>
          <w:fldChar w:fldCharType="begin"/>
        </w:r>
        <w:r>
          <w:rPr>
            <w:webHidden/>
          </w:rPr>
          <w:instrText xml:space="preserve"> PAGEREF _Toc219733281 \h </w:instrText>
        </w:r>
        <w:r>
          <w:rPr>
            <w:webHidden/>
          </w:rPr>
        </w:r>
        <w:r>
          <w:rPr>
            <w:webHidden/>
          </w:rPr>
          <w:fldChar w:fldCharType="separate"/>
        </w:r>
        <w:r w:rsidR="009E72F4">
          <w:rPr>
            <w:webHidden/>
          </w:rPr>
          <w:t>171</w:t>
        </w:r>
        <w:r>
          <w:rPr>
            <w:webHidden/>
          </w:rPr>
          <w:fldChar w:fldCharType="end"/>
        </w:r>
      </w:hyperlink>
    </w:p>
    <w:p w14:paraId="3D4391DE" w14:textId="67202479" w:rsidR="004B56A8" w:rsidRDefault="004B56A8">
      <w:pPr>
        <w:pStyle w:val="TableofFigures"/>
        <w:rPr>
          <w:rFonts w:eastAsiaTheme="minorEastAsia" w:cstheme="minorBidi"/>
          <w:kern w:val="2"/>
          <w:sz w:val="24"/>
          <w:szCs w:val="24"/>
          <w14:ligatures w14:val="standardContextual"/>
        </w:rPr>
      </w:pPr>
      <w:hyperlink w:anchor="_Toc219733282" w:history="1">
        <w:r w:rsidRPr="00FF5761">
          <w:rPr>
            <w:rStyle w:val="Hyperlink"/>
            <w:rFonts w:ascii="Times New Roman" w:hAnsi="Times New Roman"/>
          </w:rPr>
          <w:t>Figure : Dashboard for modeling comparisons.</w:t>
        </w:r>
        <w:r>
          <w:rPr>
            <w:webHidden/>
          </w:rPr>
          <w:tab/>
        </w:r>
        <w:r>
          <w:rPr>
            <w:webHidden/>
          </w:rPr>
          <w:fldChar w:fldCharType="begin"/>
        </w:r>
        <w:r>
          <w:rPr>
            <w:webHidden/>
          </w:rPr>
          <w:instrText xml:space="preserve"> PAGEREF _Toc219733282 \h </w:instrText>
        </w:r>
        <w:r>
          <w:rPr>
            <w:webHidden/>
          </w:rPr>
        </w:r>
        <w:r>
          <w:rPr>
            <w:webHidden/>
          </w:rPr>
          <w:fldChar w:fldCharType="separate"/>
        </w:r>
        <w:r w:rsidR="009E72F4">
          <w:rPr>
            <w:webHidden/>
          </w:rPr>
          <w:t>171</w:t>
        </w:r>
        <w:r>
          <w:rPr>
            <w:webHidden/>
          </w:rPr>
          <w:fldChar w:fldCharType="end"/>
        </w:r>
      </w:hyperlink>
    </w:p>
    <w:p w14:paraId="643FB5C2" w14:textId="205EB5AD" w:rsidR="004B56A8" w:rsidRDefault="004B56A8">
      <w:pPr>
        <w:pStyle w:val="TableofFigures"/>
        <w:rPr>
          <w:rFonts w:eastAsiaTheme="minorEastAsia" w:cstheme="minorBidi"/>
          <w:kern w:val="2"/>
          <w:sz w:val="24"/>
          <w:szCs w:val="24"/>
          <w14:ligatures w14:val="standardContextual"/>
        </w:rPr>
      </w:pPr>
      <w:hyperlink w:anchor="_Toc219733283" w:history="1">
        <w:r w:rsidRPr="00FF5761">
          <w:rPr>
            <w:rStyle w:val="Hyperlink"/>
            <w:rFonts w:ascii="Times New Roman" w:hAnsi="Times New Roman"/>
          </w:rPr>
          <w:t>Figure : Control Flow Diagram for Waterlevel Monitoring and Recalibration System. User interacts with the GUI interface (A). The GUI acts as a visual representation for the state of the system and provides the ability to interact with the system (B).  The monitoring and recalibration software (by schedule or manual initiation) upload new measurements from the client to the operational database (C), orchestrate processing in a generic HPC connection for model training and evaluation(E), then upload those results t</w:t>
        </w:r>
        <w:r w:rsidRPr="00FF5761">
          <w:rPr>
            <w:rStyle w:val="Hyperlink"/>
          </w:rPr>
          <w:t>o</w:t>
        </w:r>
        <w:r w:rsidRPr="00FF5761">
          <w:rPr>
            <w:rStyle w:val="Hyperlink"/>
            <w:rFonts w:ascii="Times New Roman" w:hAnsi="Times New Roman"/>
          </w:rPr>
          <w:t xml:space="preserve"> the monitoring database (D). </w:t>
        </w:r>
        <w:r w:rsidRPr="00FF5761">
          <w:rPr>
            <w:rStyle w:val="Hyperlink"/>
          </w:rPr>
          <w:t>t</w:t>
        </w:r>
        <w:r w:rsidRPr="00FF5761">
          <w:rPr>
            <w:rStyle w:val="Hyperlink"/>
            <w:rFonts w:ascii="Times New Roman" w:hAnsi="Times New Roman"/>
          </w:rPr>
          <w:t>A high level diagram of the monitoring and calibration software framework is provided in Figure 1. The primary consideration here is that all boxed components must function as isolated services, independent of the activity or availability of the other services. This means that errors or failure in one subsystem does not affect the operation of other subsystems. It also means that each of these subsystems can be generically hosted on local and online resources, allowing for dynamic configuration of the system.</w:t>
        </w:r>
        <w:r>
          <w:rPr>
            <w:webHidden/>
          </w:rPr>
          <w:tab/>
        </w:r>
        <w:r>
          <w:rPr>
            <w:webHidden/>
          </w:rPr>
          <w:fldChar w:fldCharType="begin"/>
        </w:r>
        <w:r>
          <w:rPr>
            <w:webHidden/>
          </w:rPr>
          <w:instrText xml:space="preserve"> PAGEREF _Toc219733283 \h </w:instrText>
        </w:r>
        <w:r>
          <w:rPr>
            <w:webHidden/>
          </w:rPr>
        </w:r>
        <w:r>
          <w:rPr>
            <w:webHidden/>
          </w:rPr>
          <w:fldChar w:fldCharType="separate"/>
        </w:r>
        <w:r w:rsidR="009E72F4">
          <w:rPr>
            <w:webHidden/>
          </w:rPr>
          <w:t>59</w:t>
        </w:r>
        <w:r>
          <w:rPr>
            <w:webHidden/>
          </w:rPr>
          <w:fldChar w:fldCharType="end"/>
        </w:r>
      </w:hyperlink>
    </w:p>
    <w:p w14:paraId="6C5B619C" w14:textId="7B2CB195" w:rsidR="003568C0" w:rsidRDefault="003568C0">
      <w:pPr>
        <w:pStyle w:val="TableofFigures"/>
      </w:pPr>
      <w:r>
        <w:rPr>
          <w:noProof w:val="0"/>
        </w:rPr>
        <w:fldChar w:fldCharType="end"/>
      </w:r>
    </w:p>
    <w:p w14:paraId="08BC829B" w14:textId="77777777" w:rsidR="003568C0" w:rsidRDefault="003568C0">
      <w:pPr>
        <w:pStyle w:val="HeadingFrontNoTOC"/>
      </w:pPr>
      <w:r>
        <w:t>Tables</w:t>
      </w:r>
    </w:p>
    <w:p w14:paraId="507F316B" w14:textId="6B661FFD" w:rsidR="003568C0" w:rsidRDefault="003568C0">
      <w:pPr>
        <w:pStyle w:val="TableofFigures"/>
      </w:pPr>
      <w:r>
        <w:rPr>
          <w:noProof w:val="0"/>
        </w:rPr>
        <w:fldChar w:fldCharType="begin"/>
      </w:r>
      <w:r>
        <w:instrText xml:space="preserve"> TOC \h \z \c "Table" </w:instrText>
      </w:r>
      <w:r>
        <w:rPr>
          <w:noProof w:val="0"/>
        </w:rPr>
        <w:fldChar w:fldCharType="separate"/>
      </w:r>
      <w:r w:rsidR="008A668C">
        <w:rPr>
          <w:b/>
          <w:bCs/>
        </w:rPr>
        <w:t>No table of figures entries found.</w:t>
      </w:r>
      <w:r>
        <w:fldChar w:fldCharType="end"/>
      </w:r>
    </w:p>
    <w:p w14:paraId="3A97B10F" w14:textId="77777777" w:rsidR="003568C0" w:rsidRDefault="003568C0">
      <w:pPr>
        <w:tabs>
          <w:tab w:val="clear" w:pos="360"/>
          <w:tab w:val="clear" w:pos="720"/>
          <w:tab w:val="clear" w:pos="1080"/>
          <w:tab w:val="left" w:pos="461"/>
          <w:tab w:val="left" w:pos="922"/>
          <w:tab w:val="left" w:pos="1526"/>
          <w:tab w:val="left" w:pos="2304"/>
          <w:tab w:val="left" w:leader="dot" w:pos="8640"/>
          <w:tab w:val="decimal" w:pos="9000"/>
        </w:tabs>
      </w:pPr>
    </w:p>
    <w:p w14:paraId="68706876" w14:textId="77777777" w:rsidR="003568C0" w:rsidRDefault="003568C0">
      <w:pPr>
        <w:pStyle w:val="Heading1"/>
        <w:sectPr w:rsidR="003568C0" w:rsidSect="003568C0">
          <w:footerReference w:type="default" r:id="rId29"/>
          <w:footnotePr>
            <w:numRestart w:val="eachPage"/>
          </w:footnotePr>
          <w:pgSz w:w="12240" w:h="15840" w:code="1"/>
          <w:pgMar w:top="1440" w:right="1440" w:bottom="1440" w:left="1440" w:header="720" w:footer="720" w:gutter="0"/>
          <w:pgNumType w:fmt="lowerRoman" w:chapSep="period"/>
          <w:cols w:space="720"/>
        </w:sectPr>
      </w:pPr>
    </w:p>
    <w:p w14:paraId="3B6452CE" w14:textId="77777777" w:rsidR="003568C0" w:rsidRDefault="003568C0">
      <w:pPr>
        <w:pStyle w:val="Heading1"/>
        <w:spacing w:before="0"/>
      </w:pPr>
      <w:bookmarkStart w:id="19" w:name="_Toc512508458"/>
      <w:bookmarkStart w:id="20" w:name="_Toc220495385"/>
      <w:r>
        <w:lastRenderedPageBreak/>
        <w:t>Introduction</w:t>
      </w:r>
      <w:bookmarkEnd w:id="19"/>
      <w:bookmarkEnd w:id="20"/>
    </w:p>
    <w:p w14:paraId="48248BF9" w14:textId="77777777" w:rsidR="000E5639" w:rsidRDefault="00092BA2" w:rsidP="00092BA2">
      <w:pPr>
        <w:pStyle w:val="BodyText"/>
        <w:rPr>
          <w:ins w:id="21" w:author="Demirkanli, Inci" w:date="2026-01-21T15:15:00Z" w16du:dateUtc="2026-01-21T23:15:00Z"/>
        </w:rPr>
      </w:pPr>
      <w:r>
        <w:t>Large DOE waste sites often require decades of groundwater monitoring and remediation</w:t>
      </w:r>
      <w:ins w:id="22" w:author="Demirkanli, Inci" w:date="2026-01-21T15:14:00Z" w16du:dateUtc="2026-01-21T23:14:00Z">
        <w:r w:rsidR="00DD341B">
          <w:t xml:space="preserve"> demanding</w:t>
        </w:r>
        <w:r>
          <w:t xml:space="preserve"> </w:t>
        </w:r>
      </w:ins>
      <w:r>
        <w:t xml:space="preserve">long-term forecasts of contaminant plume evolution to adapt remedies (e.g. pump-and-treat systems or reactive barriers) over time. Physics-based flow-and-transport models can simulate plume dynamics accurately, but each high-fidelity run may take hours to days. In contrast, data-driven deep learning (DL) surrogates trained on past simulations can generate new predictions in seconds. </w:t>
      </w:r>
    </w:p>
    <w:p w14:paraId="49B95912" w14:textId="4D8D040C" w:rsidR="00092BA2" w:rsidRDefault="00092BA2" w:rsidP="00092BA2">
      <w:pPr>
        <w:pStyle w:val="BodyText"/>
      </w:pPr>
      <w:r>
        <w:t xml:space="preserve">However, these environmental systems are </w:t>
      </w:r>
      <w:ins w:id="23" w:author="Demirkanli, Inci" w:date="2026-01-21T15:15:00Z" w16du:dateUtc="2026-01-21T23:15:00Z">
        <w:r w:rsidR="000E5639">
          <w:t xml:space="preserve">inherently </w:t>
        </w:r>
      </w:ins>
      <w:r>
        <w:t xml:space="preserve">nonstationary: new wells and data streams </w:t>
      </w:r>
      <w:del w:id="24" w:author="Demirkanli, Inci" w:date="2026-01-21T15:15:00Z" w16du:dateUtc="2026-01-21T23:15:00Z">
        <w:r>
          <w:delText>appear</w:delText>
        </w:r>
      </w:del>
      <w:ins w:id="25" w:author="Demirkanli, Inci" w:date="2026-01-21T15:15:00Z" w16du:dateUtc="2026-01-21T23:15:00Z">
        <w:r w:rsidR="000E5639">
          <w:t xml:space="preserve">could </w:t>
        </w:r>
      </w:ins>
      <w:ins w:id="26" w:author="Demirkanli, Inci" w:date="2026-01-21T15:16:00Z" w16du:dateUtc="2026-01-21T23:16:00Z">
        <w:r w:rsidR="000E5639">
          <w:t>be added</w:t>
        </w:r>
      </w:ins>
      <w:r>
        <w:t xml:space="preserve">, remediation actions alter subsurface conditions, and </w:t>
      </w:r>
      <w:del w:id="27" w:author="Demirkanli, Inci" w:date="2026-01-21T15:16:00Z" w16du:dateUtc="2026-01-21T23:16:00Z">
        <w:r>
          <w:delText>even climate fluctuations</w:delText>
        </w:r>
      </w:del>
      <w:ins w:id="28" w:author="Demirkanli, Inci" w:date="2026-01-21T15:16:00Z" w16du:dateUtc="2026-01-21T23:16:00Z">
        <w:r w:rsidR="0032775A">
          <w:t>climate variability</w:t>
        </w:r>
      </w:ins>
      <w:r>
        <w:t xml:space="preserve"> change</w:t>
      </w:r>
      <w:ins w:id="29" w:author="Demirkanli, Inci" w:date="2026-01-21T15:16:00Z" w16du:dateUtc="2026-01-21T23:16:00Z">
        <w:r w:rsidR="0032775A">
          <w:t>s</w:t>
        </w:r>
      </w:ins>
      <w:r>
        <w:t xml:space="preserve"> recharge and boundary inputs. </w:t>
      </w:r>
      <w:commentRangeStart w:id="30"/>
      <w:r>
        <w:t xml:space="preserve">In practice, a model’s ability to </w:t>
      </w:r>
      <w:commentRangeStart w:id="31"/>
      <w:r>
        <w:t xml:space="preserve">generalize </w:t>
      </w:r>
      <w:commentRangeEnd w:id="31"/>
      <w:r w:rsidR="008E5B76">
        <w:rPr>
          <w:rStyle w:val="CommentReference"/>
          <w:sz w:val="22"/>
          <w:szCs w:val="22"/>
        </w:rPr>
        <w:commentReference w:id="31"/>
      </w:r>
      <w:r>
        <w:t xml:space="preserve">relies on the assumption of stationarity, which “in real-world environments is often violated” as the system “is dynamically changing all the time”. </w:t>
      </w:r>
      <w:commentRangeEnd w:id="30"/>
      <w:r w:rsidR="00A145E7">
        <w:rPr>
          <w:rStyle w:val="CommentReference"/>
        </w:rPr>
        <w:commentReference w:id="30"/>
      </w:r>
      <w:r>
        <w:t>In other words, a static surrogate will drift from reality unless it adapts to such changes.</w:t>
      </w:r>
    </w:p>
    <w:p w14:paraId="669AEFEA" w14:textId="77777777" w:rsidR="00092BA2" w:rsidRDefault="00092BA2" w:rsidP="00092BA2">
      <w:pPr>
        <w:pStyle w:val="BodyText"/>
      </w:pPr>
      <w:r>
        <w:t>Key challenges identified in literature include:</w:t>
      </w:r>
    </w:p>
    <w:p w14:paraId="60F2BED2" w14:textId="17CFFE34" w:rsidR="00092BA2" w:rsidRDefault="00092BA2" w:rsidP="000B6381">
      <w:pPr>
        <w:pStyle w:val="BodyText"/>
        <w:numPr>
          <w:ilvl w:val="0"/>
          <w:numId w:val="70"/>
        </w:numPr>
      </w:pPr>
      <w:r>
        <w:t xml:space="preserve">Concept/Distribution Drift: When site conditions or forcing change, a DL model trained on historical data can quickly become invalid. For example, a surrogate calibrated under one pumping regime may mis-predict if a new extraction well alters the flow field. Concept-drift theory shows that when the statistical properties of the domain change, model performance degrades over time. Without ongoing recalibration or adaptation, predictive error can increase abruptly once operations or site condition shift. </w:t>
      </w:r>
    </w:p>
    <w:p w14:paraId="5B8F5DD2" w14:textId="22E46A42" w:rsidR="00092BA2" w:rsidRDefault="00092BA2" w:rsidP="000B6381">
      <w:pPr>
        <w:pStyle w:val="BodyText"/>
        <w:numPr>
          <w:ilvl w:val="0"/>
          <w:numId w:val="70"/>
        </w:numPr>
      </w:pPr>
      <w:r>
        <w:t>Data and Compute Scarcity: Data and Compute Scarcity: High-fidelity reactive transport simulations (e.g. multi-species, multi-process models) are computationally intensive. so fresh training data come only in small, costly batches. Deep models also tend to be data-hungry; studies found that a convolutional surrogate needed on the order of thousands or tens of thousands training samples to match the accuracy of a detailed physical model. In practice, field campaigns and simulations can only produce limited new data, ruling out brute-force retraining on large data.</w:t>
      </w:r>
    </w:p>
    <w:p w14:paraId="260F31D5" w14:textId="5BA1C815" w:rsidR="00092BA2" w:rsidRDefault="00092BA2" w:rsidP="000B6381">
      <w:pPr>
        <w:pStyle w:val="BodyText"/>
        <w:numPr>
          <w:ilvl w:val="0"/>
          <w:numId w:val="70"/>
        </w:numPr>
      </w:pPr>
      <w:r>
        <w:t>Physical Realism and Trust: Stakeholders and regulators demand that forecasts remain physically plausible and transparent. Surrogate models omit some physics, so including prediction uncertainty bounds is essential for trust.</w:t>
      </w:r>
    </w:p>
    <w:p w14:paraId="2FF78B7A" w14:textId="77777777" w:rsidR="00092BA2" w:rsidRDefault="00092BA2" w:rsidP="00092BA2">
      <w:pPr>
        <w:pStyle w:val="BodyText"/>
      </w:pPr>
      <w:r>
        <w:t xml:space="preserve">These limitations mean that traditional modeling approaches fall short for long-term forecasting. Periodic retraining “from scratch” is time-consuming and ignores efficient reuse of prior knowledge. Plain DL models (without correction) simply interpolate within their original data envelope, leading to large errors under novel conditions. For instance, Liu et al. (2022) found that deep networks for regional groundwater predict well only when data are dense and continuous; performance degrades sharply when records are sparse. Similarly, studies of source-zone plumes (Yang et al. 2018) show that long-term plume behavior is controlled by complex processes (dissolution, sorption, back diffusion) that can produce heavy “long tail” persistence – conditions that a static surrogate may never have seen. To overcome these challenges, researchers advocate continual learning, multi-fidelity methods and rigorous uncertainty quantification. For example, Kontos et al. (2022) demonstrated transferring DL models from synthetic to field regimes via </w:t>
      </w:r>
      <w:r>
        <w:lastRenderedPageBreak/>
        <w:t>triggered updates: they pretrained on large ensembles and then fine-tuned only when residuals or uncertainty passed thresholds. In short, the literature agrees that maintaining long-term accuracy requires adaptive strategies – not just one-time training. (XS: save my literature reviewer for future adoption/update)</w:t>
      </w:r>
    </w:p>
    <w:p w14:paraId="46AE8BA8" w14:textId="77777777" w:rsidR="00092BA2" w:rsidRDefault="00092BA2" w:rsidP="00092BA2">
      <w:pPr>
        <w:pStyle w:val="BodyText"/>
      </w:pPr>
      <w:r>
        <w:t>To overcome these challenges, recent research advocates adaptive strategies. Continual learning and multi-fidelity methods allow the surrogate to update intelligently as new data arrive, while uncertainty quantification tools flag when predictions become unreliable. For instance, one approach is to pretrain a neural surrogate on large synthetic ensembles and then trigger fine-tuning only when model residuals or uncertainty exceed a threshold. Concept-drift literature similarly recommends adaptive learning pipelines that detect shifts and retrain a model on-demand.  In short, experts agree that maintaining long-term accuracy in subsurface forecasting requires moving beyond one-time training. Our work is motivated by this need: we develop an adaptive deep-learning surrogate framework that continually incorporates new observations and physics-based insight, with the goal of preserving predictive accuracy and physical consistency as site conditions evolve.</w:t>
      </w:r>
    </w:p>
    <w:p w14:paraId="6AD906EA" w14:textId="313078AF" w:rsidR="00092BA2" w:rsidRDefault="00092BA2" w:rsidP="00092BA2">
      <w:pPr>
        <w:pStyle w:val="BodyText"/>
      </w:pPr>
      <w:r>
        <w:t> </w:t>
      </w:r>
    </w:p>
    <w:p w14:paraId="3192E7E9" w14:textId="26C3F4AA" w:rsidR="007D0BFD" w:rsidDel="00511EB1" w:rsidRDefault="007D0BFD" w:rsidP="00882393">
      <w:pPr>
        <w:rPr>
          <w:del w:id="32" w:author="Song, Xuehang" w:date="2025-10-23T05:43:00Z" w16du:dateUtc="2025-10-23T12:43:00Z"/>
          <w:rFonts w:ascii="Times New Roman" w:hAnsi="Times New Roman"/>
          <w:spacing w:val="1"/>
        </w:rPr>
      </w:pPr>
      <w:bookmarkStart w:id="33" w:name="_Toc218756945"/>
      <w:bookmarkEnd w:id="33"/>
    </w:p>
    <w:p w14:paraId="7A5ACD57" w14:textId="626270EE" w:rsidR="007D0BFD" w:rsidRPr="00E853E6" w:rsidRDefault="007D0BFD" w:rsidP="00882393">
      <w:pPr>
        <w:rPr>
          <w:del w:id="34" w:author="Song, Xuehang" w:date="2025-10-23T05:43:00Z" w16du:dateUtc="2025-10-23T12:43:00Z"/>
          <w:rFonts w:ascii="Times New Roman" w:hAnsi="Times New Roman"/>
          <w:spacing w:val="1"/>
        </w:rPr>
      </w:pPr>
      <w:bookmarkStart w:id="35" w:name="_Toc218756946"/>
      <w:bookmarkEnd w:id="35"/>
    </w:p>
    <w:p w14:paraId="4B890B72" w14:textId="565A9AF8" w:rsidR="00326369" w:rsidRPr="001B280E" w:rsidRDefault="00326369">
      <w:pPr>
        <w:pStyle w:val="Heading1"/>
        <w:pPrChange w:id="36" w:author="Song, Xuehang" w:date="2026-01-08T08:05:00Z" w16du:dateUtc="2026-01-08T16:05:00Z">
          <w:pPr>
            <w:outlineLvl w:val="0"/>
          </w:pPr>
        </w:pPrChange>
      </w:pPr>
      <w:bookmarkStart w:id="37" w:name="_Toc220495386"/>
      <w:r w:rsidRPr="001B280E">
        <w:lastRenderedPageBreak/>
        <w:t>Framework Overview</w:t>
      </w:r>
      <w:r w:rsidR="00515592" w:rsidRPr="001B280E">
        <w:t xml:space="preserve"> (Xuehang et. </w:t>
      </w:r>
      <w:r w:rsidR="001B65F7" w:rsidRPr="001B280E">
        <w:t>all</w:t>
      </w:r>
      <w:r w:rsidR="00515592" w:rsidRPr="001B280E">
        <w:t>)</w:t>
      </w:r>
      <w:bookmarkEnd w:id="37"/>
    </w:p>
    <w:p w14:paraId="4D8BA98F" w14:textId="18F5D6C1" w:rsidR="00B6539A" w:rsidRPr="00B6539A" w:rsidRDefault="00A954B3" w:rsidP="00B6539A">
      <w:pPr>
        <w:pStyle w:val="Heading2"/>
      </w:pPr>
      <w:bookmarkStart w:id="38" w:name="_Toc220495387"/>
      <w:r>
        <w:t>T</w:t>
      </w:r>
      <w:r w:rsidR="00B6539A" w:rsidRPr="00B6539A">
        <w:t xml:space="preserve">hree </w:t>
      </w:r>
      <w:r w:rsidR="005E2D33">
        <w:t>P</w:t>
      </w:r>
      <w:r w:rsidR="005E2D33" w:rsidRPr="00B6539A">
        <w:t xml:space="preserve">illars </w:t>
      </w:r>
      <w:r w:rsidR="005E2D33">
        <w:t>Structure</w:t>
      </w:r>
      <w:bookmarkEnd w:id="38"/>
    </w:p>
    <w:p w14:paraId="6388E868" w14:textId="28F97D8F" w:rsidR="00326369" w:rsidRPr="00E853E6" w:rsidRDefault="00326369">
      <w:pPr>
        <w:pStyle w:val="BodyText"/>
        <w:rPr>
          <w:rFonts w:ascii="Times New Roman" w:hAnsi="Times New Roman"/>
        </w:rPr>
        <w:pPrChange w:id="39" w:author="Song, Xuehang" w:date="2026-01-08T08:05:00Z" w16du:dateUtc="2026-01-08T16:05:00Z">
          <w:pPr/>
        </w:pPrChange>
      </w:pPr>
      <w:r w:rsidRPr="00205DDE">
        <w:t>The proposed recalibration framework addresses these gaps with a layered, three-pillar architecture. Its pillars are:</w:t>
      </w:r>
    </w:p>
    <w:p w14:paraId="1648CF60" w14:textId="564B0C9A" w:rsidR="00326369" w:rsidRPr="00E853E6" w:rsidRDefault="00326369">
      <w:pPr>
        <w:pStyle w:val="BodyText"/>
        <w:numPr>
          <w:ilvl w:val="0"/>
          <w:numId w:val="72"/>
        </w:numPr>
        <w:rPr>
          <w:rFonts w:ascii="Times New Roman" w:hAnsi="Times New Roman"/>
        </w:rPr>
        <w:pPrChange w:id="40" w:author="Song, Xuehang" w:date="2026-01-08T08:05:00Z" w16du:dateUtc="2026-01-08T16:05:00Z">
          <w:pPr>
            <w:numPr>
              <w:numId w:val="10"/>
            </w:numPr>
            <w:tabs>
              <w:tab w:val="num" w:pos="720"/>
            </w:tabs>
            <w:ind w:left="720" w:hanging="360"/>
          </w:pPr>
        </w:pPrChange>
      </w:pPr>
      <w:r w:rsidRPr="00205DDE">
        <w:t xml:space="preserve">Pillar A: Conceptual Design &amp; Governance. This pillar defines the project’s objectives, success metrics, and regulatory requirements. It establishes trigger criteria for when to update models (e.g. threshold on predictive uncertainty or prediction–observation residual). It also </w:t>
      </w:r>
      <w:r w:rsidR="008D3C3B" w:rsidRPr="00E853E6">
        <w:rPr>
          <w:rFonts w:ascii="Times New Roman" w:hAnsi="Times New Roman"/>
        </w:rPr>
        <w:t xml:space="preserve">include </w:t>
      </w:r>
      <w:r w:rsidRPr="00E853E6">
        <w:rPr>
          <w:rFonts w:ascii="Times New Roman" w:hAnsi="Times New Roman"/>
        </w:rPr>
        <w:t xml:space="preserve"> data policies (which new measurements to assimilate) and interpretability standards</w:t>
      </w:r>
      <w:r w:rsidR="008D3C3B" w:rsidRPr="00E853E6">
        <w:rPr>
          <w:rFonts w:ascii="Times New Roman" w:hAnsi="Times New Roman"/>
        </w:rPr>
        <w:t>.</w:t>
      </w:r>
      <w:r w:rsidRPr="00E853E6">
        <w:rPr>
          <w:rFonts w:ascii="Times New Roman" w:hAnsi="Times New Roman"/>
        </w:rPr>
        <w:t xml:space="preserve"> In short, this layer ensures the framework aligns with DOE mission goals and compliance needs, guiding how data flows and decisions are governed.</w:t>
      </w:r>
    </w:p>
    <w:p w14:paraId="02485771" w14:textId="3AA26C2F" w:rsidR="00326369" w:rsidRPr="00E853E6" w:rsidRDefault="00326369">
      <w:pPr>
        <w:pStyle w:val="BodyText"/>
        <w:numPr>
          <w:ilvl w:val="0"/>
          <w:numId w:val="72"/>
        </w:numPr>
        <w:rPr>
          <w:rFonts w:ascii="Times New Roman" w:hAnsi="Times New Roman"/>
        </w:rPr>
        <w:pPrChange w:id="41" w:author="Song, Xuehang" w:date="2026-01-08T08:05:00Z" w16du:dateUtc="2026-01-08T16:05:00Z">
          <w:pPr>
            <w:numPr>
              <w:numId w:val="10"/>
            </w:numPr>
            <w:tabs>
              <w:tab w:val="num" w:pos="720"/>
            </w:tabs>
            <w:ind w:left="720" w:hanging="360"/>
          </w:pPr>
        </w:pPrChange>
      </w:pPr>
      <w:r w:rsidRPr="00205DDE">
        <w:t>Pillar B: Modeling Engines. This core pillar contains the simulation and surrogate models. It includes the high-fidelity physics-based simulator (the “truth” source) and the DL surrogate architectures. The physics simulator is used offline to generate training scenarios (e.g. Monte Carlo ensembles of hydrogeologic variability). The DL module (e.g. a U-Net convolutional model or LSTM network) is trained on this synthetic data to capture complex spatiotemporal plume dynamics. By learning the input–output mapping of the simulator, the surrogate can predict contaminant concentrations orders of magnitude faster than real-time computation. Initially, both models are validated against benchmarks to ensure baseline accuracy.</w:t>
      </w:r>
    </w:p>
    <w:p w14:paraId="2C4F3B0E" w14:textId="77777777" w:rsidR="00326369" w:rsidRPr="00E853E6" w:rsidRDefault="00326369">
      <w:pPr>
        <w:pStyle w:val="BodyText"/>
        <w:numPr>
          <w:ilvl w:val="0"/>
          <w:numId w:val="72"/>
        </w:numPr>
        <w:rPr>
          <w:rFonts w:ascii="Times New Roman" w:hAnsi="Times New Roman"/>
        </w:rPr>
        <w:pPrChange w:id="42" w:author="Song, Xuehang" w:date="2026-01-08T08:05:00Z" w16du:dateUtc="2026-01-08T16:05:00Z">
          <w:pPr>
            <w:numPr>
              <w:numId w:val="10"/>
            </w:numPr>
            <w:tabs>
              <w:tab w:val="num" w:pos="720"/>
            </w:tabs>
            <w:ind w:left="720" w:hanging="360"/>
          </w:pPr>
        </w:pPrChange>
      </w:pPr>
      <w:r w:rsidRPr="00205DDE">
        <w:t>Pillar C: Recalibration Mechanisms. This pillar performs ongoing model maintenance. It embeds uncertainty quantification (UQ) and active learning workflows that watch for surrogate failure. Operationally, the system continuously compares surrogate predictions with monitoring data and calculates uncertainty (using techniques like Monte Carlo dropout or deep ensembles). When uncertainty or residuals exceed the conceptual thresholds (e.g. indicating extrapolation beyond the training regime), the framework launches targeted physics simulations to gather new data. These new high-fidelity runs are used to fine-tune the surrogate via continual learning methods (e.g. Elastic Weight Consolidation or replaying a small buffer of past cases). This incremental update avoids full retraining, preserving previous knowledge while adapting to change. The updated model’s uncertainty is re-calibrated (for example by adjusting probability outputs or using Bayesian layers), and predictions are re-deployed for decision support.</w:t>
      </w:r>
    </w:p>
    <w:p w14:paraId="769959FB" w14:textId="44121D9B" w:rsidR="00326369" w:rsidRPr="00E853E6" w:rsidRDefault="00326369">
      <w:pPr>
        <w:pStyle w:val="BodyText"/>
        <w:rPr>
          <w:rFonts w:ascii="Times New Roman" w:hAnsi="Times New Roman"/>
        </w:rPr>
      </w:pPr>
      <w:r w:rsidRPr="00205DDE">
        <w:t xml:space="preserve">Together, these pillars form an automated feedback loop. </w:t>
      </w:r>
      <w:r w:rsidRPr="00E853E6">
        <w:rPr>
          <w:rFonts w:ascii="Times New Roman" w:hAnsi="Times New Roman"/>
          <w:b/>
          <w:color w:val="FF0000"/>
        </w:rPr>
        <w:t xml:space="preserve">Figure 1 </w:t>
      </w:r>
      <w:r w:rsidRPr="00E853E6">
        <w:rPr>
          <w:rFonts w:ascii="Times New Roman" w:hAnsi="Times New Roman"/>
        </w:rPr>
        <w:t xml:space="preserve">illustrates the high-level architecture: the Modeling Engines produce forecasts; the Recalibration Mechanisms monitor errors and uncertainty; and the Governance pillar adjusts policies or retraining triggers as needed. </w:t>
      </w:r>
    </w:p>
    <w:p w14:paraId="08780FE4" w14:textId="4FB80579" w:rsidR="00621C1D" w:rsidRPr="00205DDE" w:rsidRDefault="00621C1D" w:rsidP="00621C1D">
      <w:pPr>
        <w:pStyle w:val="BodyText"/>
        <w:jc w:val="center"/>
      </w:pPr>
      <w:r>
        <w:rPr>
          <w:noProof/>
        </w:rPr>
        <w:lastRenderedPageBreak/>
        <w:drawing>
          <wp:inline distT="0" distB="0" distL="0" distR="0" wp14:anchorId="61B6C42D" wp14:editId="6DC96463">
            <wp:extent cx="2569817" cy="2235787"/>
            <wp:effectExtent l="0" t="0" r="2540" b="0"/>
            <wp:docPr id="11" name="Picture 10" descr="Diagram&#10;&#10;AI-generated content may be incorrect.">
              <a:extLst xmlns:a="http://schemas.openxmlformats.org/drawingml/2006/main">
                <a:ext uri="{FF2B5EF4-FFF2-40B4-BE49-F238E27FC236}">
                  <a16:creationId xmlns:a16="http://schemas.microsoft.com/office/drawing/2014/main" id="{A3BAA8DB-8630-B72E-8D20-8B4D50E985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Diagram&#10;&#10;AI-generated content may be incorrect.">
                      <a:extLst>
                        <a:ext uri="{FF2B5EF4-FFF2-40B4-BE49-F238E27FC236}">
                          <a16:creationId xmlns:a16="http://schemas.microsoft.com/office/drawing/2014/main" id="{A3BAA8DB-8630-B72E-8D20-8B4D50E985C5}"/>
                        </a:ext>
                      </a:extLst>
                    </pic:cNvPr>
                    <pic:cNvPicPr>
                      <a:picLocks noChangeAspect="1"/>
                    </pic:cNvPicPr>
                  </pic:nvPicPr>
                  <pic:blipFill>
                    <a:blip r:embed="rId34"/>
                    <a:srcRect r="21368"/>
                    <a:stretch>
                      <a:fillRect/>
                    </a:stretch>
                  </pic:blipFill>
                  <pic:spPr>
                    <a:xfrm>
                      <a:off x="0" y="0"/>
                      <a:ext cx="2587474" cy="2251149"/>
                    </a:xfrm>
                    <a:prstGeom prst="rect">
                      <a:avLst/>
                    </a:prstGeom>
                  </pic:spPr>
                </pic:pic>
              </a:graphicData>
            </a:graphic>
          </wp:inline>
        </w:drawing>
      </w:r>
    </w:p>
    <w:p w14:paraId="741DF77A" w14:textId="77777777" w:rsidR="00326369" w:rsidRPr="00E853E6" w:rsidRDefault="00326369">
      <w:pPr>
        <w:pStyle w:val="BodyText"/>
        <w:rPr>
          <w:rFonts w:ascii="Times New Roman" w:hAnsi="Times New Roman"/>
        </w:rPr>
        <w:pPrChange w:id="43" w:author="Song, Xuehang" w:date="2026-01-08T08:05:00Z" w16du:dateUtc="2026-01-08T16:05:00Z">
          <w:pPr/>
        </w:pPrChange>
      </w:pPr>
      <w:r w:rsidRPr="00205DDE">
        <w:t xml:space="preserve">Crucial ML techniques are embedded throughout. Active learning ensures new simulation runs are targeted to the most informative conditions (e.g. sampling at decision boundaries or rare scenarios), thereby reducing the number of expensive model runs. Continual learning methods (such as layer freezing or regularization like EWC) allow the surrogate to ingest new data without catastrophic forgetting. Uncertainty quantification (e.g. MC-dropout, Bayesian nets) provides the diagnostic “self-awareness” needed to know </w:t>
      </w:r>
      <w:r w:rsidRPr="00E853E6">
        <w:rPr>
          <w:rFonts w:ascii="Times New Roman" w:hAnsi="Times New Roman"/>
          <w:i/>
        </w:rPr>
        <w:t>when</w:t>
      </w:r>
      <w:r w:rsidRPr="00E853E6">
        <w:rPr>
          <w:rFonts w:ascii="Times New Roman" w:hAnsi="Times New Roman"/>
        </w:rPr>
        <w:t xml:space="preserve"> recalibration is needed. Finally, multi-fidelity data integration fuses diverse sources: routine monitoring observations, remote sensing data, and low-fidelity models are assimilated alongside high-fidelity simulation results to refine predictions.</w:t>
      </w:r>
    </w:p>
    <w:p w14:paraId="3CAC08EB" w14:textId="77777777" w:rsidR="00326369" w:rsidRPr="00E853E6" w:rsidRDefault="00326369" w:rsidP="00205DDE">
      <w:pPr>
        <w:pStyle w:val="BodyText"/>
        <w:rPr>
          <w:ins w:id="44" w:author="Song, Xuehang" w:date="2026-01-07T11:37:00Z" w16du:dateUtc="2026-01-07T19:37:00Z"/>
          <w:rFonts w:ascii="Times New Roman" w:hAnsi="Times New Roman"/>
        </w:rPr>
      </w:pPr>
      <w:r w:rsidRPr="00205DDE">
        <w:t>In summary, the framework overcomes the identified limitations by combining physics-based truth with smart ML adaptation. It systematically updates the surrogate only as needed, thus maintaining accuracy without incurring the cost of full retraining. By leveraging insights from recent studies (Yang et al. 2018; Arshadi et al. 2019; Kontos et al. 2022; Liu et al. 2022; Goebel et al. 2019, etc.), the plan employs best practices in active sampling, transfer learning and uncertainty-aware learning. The result is a continuous, adaptive management framework that delivers fast and trustworthy long-term forecasts for groundwater remediation decisions.</w:t>
      </w:r>
    </w:p>
    <w:p w14:paraId="47F0AF0A" w14:textId="77777777" w:rsidR="00D41746" w:rsidRPr="00E853E6" w:rsidRDefault="00D41746">
      <w:pPr>
        <w:pStyle w:val="BodyText"/>
        <w:pPrChange w:id="45" w:author="Song, Xuehang" w:date="2026-01-07T11:37:00Z" w16du:dateUtc="2026-01-07T19:37:00Z">
          <w:pPr/>
        </w:pPrChange>
      </w:pPr>
    </w:p>
    <w:p w14:paraId="3E5DC0CB" w14:textId="398321C3" w:rsidR="00A956CB" w:rsidRPr="005E2D33" w:rsidRDefault="006323F9" w:rsidP="005E2D33">
      <w:pPr>
        <w:pStyle w:val="Heading2"/>
      </w:pPr>
      <w:bookmarkStart w:id="46" w:name="_Toc220495388"/>
      <w:r>
        <w:rPr>
          <w:rStyle w:val="Strong"/>
          <w:rFonts w:eastAsiaTheme="majorEastAsia"/>
          <w:b/>
          <w:bCs w:val="0"/>
        </w:rPr>
        <w:t>Seven Steps</w:t>
      </w:r>
      <w:r w:rsidR="00A956CB">
        <w:rPr>
          <w:rStyle w:val="Strong"/>
          <w:rFonts w:eastAsiaTheme="majorEastAsia"/>
          <w:b/>
          <w:bCs w:val="0"/>
        </w:rPr>
        <w:t xml:space="preserve"> </w:t>
      </w:r>
      <w:r w:rsidR="00A956CB" w:rsidRPr="005E2D33">
        <w:rPr>
          <w:rStyle w:val="Strong"/>
          <w:rFonts w:eastAsiaTheme="majorEastAsia"/>
          <w:b/>
          <w:bCs w:val="0"/>
        </w:rPr>
        <w:t>Operational Workflow</w:t>
      </w:r>
      <w:bookmarkEnd w:id="46"/>
      <w:r w:rsidR="007F0E2B" w:rsidRPr="005E2D33">
        <w:rPr>
          <w:rStyle w:val="Strong"/>
          <w:rFonts w:eastAsiaTheme="majorEastAsia"/>
          <w:b/>
          <w:bCs w:val="0"/>
        </w:rPr>
        <w:t xml:space="preserve"> </w:t>
      </w:r>
    </w:p>
    <w:p w14:paraId="3E14658D" w14:textId="253DD5C3" w:rsidR="00DE3B4E" w:rsidRPr="00E853E6" w:rsidRDefault="004817C7" w:rsidP="005E2D33">
      <w:pPr>
        <w:pStyle w:val="BodyText"/>
        <w:rPr>
          <w:rFonts w:ascii="Times New Roman" w:hAnsi="Times New Roman"/>
        </w:rPr>
      </w:pPr>
      <w:r w:rsidRPr="00E853E6">
        <w:t>The framework operates through a continuous seven-step recalibration cycle that automatically maintains surrogate accuracy:</w:t>
      </w:r>
    </w:p>
    <w:p w14:paraId="3E702037" w14:textId="0E910902" w:rsidR="00DE3B4E" w:rsidRPr="00E853E6" w:rsidRDefault="009E5720" w:rsidP="00276845">
      <w:pPr>
        <w:pStyle w:val="BodyText"/>
        <w:numPr>
          <w:ilvl w:val="0"/>
          <w:numId w:val="73"/>
        </w:numPr>
        <w:rPr>
          <w:rFonts w:ascii="Times New Roman" w:hAnsi="Times New Roman"/>
        </w:rPr>
      </w:pPr>
      <w:r w:rsidRPr="00E853E6">
        <w:t>Step 1: Monitor - The system continuously tracks surrogate predictions against available monitoring data, calculating prediction-observation residuals and uncertainty metrics using techniques like Monte Carlo dropout or deep ensembles.</w:t>
      </w:r>
    </w:p>
    <w:p w14:paraId="1AC245FE" w14:textId="65ED8A4E" w:rsidR="009E5720" w:rsidRDefault="00CB7E1D" w:rsidP="00276845">
      <w:pPr>
        <w:pStyle w:val="BodyText"/>
        <w:numPr>
          <w:ilvl w:val="0"/>
          <w:numId w:val="73"/>
        </w:numPr>
        <w:rPr>
          <w:rFonts w:ascii="Times New Roman" w:hAnsi="Times New Roman"/>
        </w:rPr>
      </w:pPr>
      <w:r w:rsidRPr="00E853E6">
        <w:t>Step 2: Detect - Automated diagnostics identify when the surrogate begins to fail by comparing uncertainty levels and residuals against predefined thresholds established in Pillar A. Detection triggers include: (a) predictive uncertainty exceeding confidence bounds, (b) systematic bias in prediction-observation residuals, or (c) extrapolation beyond the original training domain.</w:t>
      </w:r>
    </w:p>
    <w:p w14:paraId="659A861F" w14:textId="6A90BD21" w:rsidR="00167022" w:rsidRPr="00E853E6" w:rsidDel="0055657B" w:rsidRDefault="00167022" w:rsidP="005E2D33">
      <w:pPr>
        <w:pStyle w:val="BodyText"/>
        <w:rPr>
          <w:del w:id="47" w:author="Song, Xuehang" w:date="2025-10-09T05:31:00Z" w16du:dateUtc="2025-10-09T12:31:00Z"/>
        </w:rPr>
      </w:pPr>
    </w:p>
    <w:p w14:paraId="2351E60B" w14:textId="55C59257" w:rsidR="00CB7E1D" w:rsidRDefault="0069669C" w:rsidP="00276845">
      <w:pPr>
        <w:pStyle w:val="BodyText"/>
        <w:numPr>
          <w:ilvl w:val="0"/>
          <w:numId w:val="73"/>
        </w:numPr>
        <w:rPr>
          <w:ins w:id="48" w:author="Song, Xuehang" w:date="2025-10-09T05:31:00Z" w16du:dateUtc="2025-10-09T12:31:00Z"/>
          <w:rFonts w:ascii="Times New Roman" w:hAnsi="Times New Roman"/>
        </w:rPr>
      </w:pPr>
      <w:r w:rsidRPr="00E853E6">
        <w:t>Step 3: Select (optional) - Active learning algorithms identify the most informative new simulation scenarios to run. Rather than random sampling, the system targets conditions at decision boundaries, rare scenarios, or regions of high uncertainty where new data will maximally improve model performance.</w:t>
      </w:r>
    </w:p>
    <w:p w14:paraId="67ED08C4" w14:textId="086DB53D" w:rsidR="0055657B" w:rsidRDefault="0055657B" w:rsidP="00276845">
      <w:pPr>
        <w:pStyle w:val="BodyText"/>
        <w:numPr>
          <w:ilvl w:val="0"/>
          <w:numId w:val="73"/>
        </w:numPr>
        <w:rPr>
          <w:rFonts w:ascii="Times New Roman" w:hAnsi="Times New Roman"/>
        </w:rPr>
      </w:pPr>
      <w:ins w:id="49" w:author="Song, Xuehang" w:date="2025-10-09T05:31:00Z" w16du:dateUtc="2025-10-09T12:31:00Z">
        <w:r w:rsidRPr="00F30361">
          <w:t>Step 4: Targeted physics simulations</w:t>
        </w:r>
        <w:r>
          <w:rPr>
            <w:rFonts w:ascii="Times New Roman" w:hAnsi="Times New Roman"/>
          </w:rPr>
          <w:t xml:space="preserve"> (optional)</w:t>
        </w:r>
      </w:ins>
    </w:p>
    <w:p w14:paraId="7BB714D1" w14:textId="2DF94F5D" w:rsidR="00CB08D4" w:rsidRPr="00E853E6" w:rsidRDefault="001366D5" w:rsidP="00276845">
      <w:pPr>
        <w:pStyle w:val="BodyText"/>
        <w:numPr>
          <w:ilvl w:val="0"/>
          <w:numId w:val="73"/>
        </w:numPr>
        <w:rPr>
          <w:rFonts w:ascii="Times New Roman" w:hAnsi="Times New Roman"/>
        </w:rPr>
      </w:pPr>
      <w:r w:rsidRPr="001366D5">
        <w:t>Step 5: Fine-tune - Continual learning methods update the DL surrogate using the new simulation data. Techniques like Elastic Weight Consolidation (EWC) or replay buffers prevent catastrophic forgetting, allowing the model to learn new patterns while preserving previously acquired knowledge.</w:t>
      </w:r>
    </w:p>
    <w:p w14:paraId="2A5247B6" w14:textId="01288859" w:rsidR="001366D5" w:rsidRPr="00E853E6" w:rsidRDefault="00436E76" w:rsidP="00276845">
      <w:pPr>
        <w:pStyle w:val="BodyText"/>
        <w:numPr>
          <w:ilvl w:val="0"/>
          <w:numId w:val="73"/>
        </w:numPr>
        <w:rPr>
          <w:rFonts w:ascii="Times New Roman" w:hAnsi="Times New Roman"/>
        </w:rPr>
      </w:pPr>
      <w:r w:rsidRPr="00436E76">
        <w:t xml:space="preserve">Step 6: </w:t>
      </w:r>
      <w:r w:rsidR="00956EE5">
        <w:rPr>
          <w:rFonts w:ascii="Times New Roman" w:hAnsi="Times New Roman"/>
        </w:rPr>
        <w:t>UQ</w:t>
      </w:r>
      <w:r w:rsidRPr="00436E76">
        <w:rPr>
          <w:rFonts w:ascii="Times New Roman" w:hAnsi="Times New Roman"/>
        </w:rPr>
        <w:t xml:space="preserve"> - The updated model's uncertainty estimates are recalibrated to ensure predicted confidence intervals accurately reflect true prediction reliability. This may involve adjusting probability outputs, updating Bayesian layers, or retraining uncertainty quantification components</w:t>
      </w:r>
    </w:p>
    <w:p w14:paraId="442BB5B1" w14:textId="5C812AC0" w:rsidR="00436E76" w:rsidRPr="00E853E6" w:rsidRDefault="00781B15" w:rsidP="00276845">
      <w:pPr>
        <w:pStyle w:val="BodyText"/>
        <w:numPr>
          <w:ilvl w:val="0"/>
          <w:numId w:val="73"/>
        </w:numPr>
        <w:rPr>
          <w:rFonts w:ascii="Times New Roman" w:hAnsi="Times New Roman"/>
        </w:rPr>
      </w:pPr>
      <w:r w:rsidRPr="00781B15">
        <w:t>Step 7: Redeploy - The improved surrogate is deployed with comprehensive audit trails documenting what triggered the update, which data was used, and how performance changed. All recalibration events are logged for regulatory transparency and quality assurance.</w:t>
      </w:r>
    </w:p>
    <w:p w14:paraId="29386189" w14:textId="45228AE6" w:rsidR="00E1642B" w:rsidRPr="00E853E6" w:rsidRDefault="0031660E" w:rsidP="005E2D33">
      <w:pPr>
        <w:pStyle w:val="BodyText"/>
        <w:rPr>
          <w:ins w:id="50" w:author="Song, Xuehang" w:date="2025-10-23T06:33:00Z" w16du:dateUtc="2025-10-23T13:33:00Z"/>
          <w:rFonts w:ascii="Times New Roman" w:hAnsi="Times New Roman"/>
        </w:rPr>
      </w:pPr>
      <w:r w:rsidRPr="0031660E">
        <w:t>This cycle repeats continuously during site operations, with the frequency of updates determined by the rate of change in site conditions and the availability of new monitoring data. The automated nature ensures that surrogates remain accurate without requiring manual intervention or complete retraining.</w:t>
      </w:r>
    </w:p>
    <w:p w14:paraId="1DED7B87" w14:textId="424388FB" w:rsidR="006C79B2" w:rsidRDefault="00FF6D7F" w:rsidP="00CF6670">
      <w:pPr>
        <w:jc w:val="center"/>
        <w:rPr>
          <w:ins w:id="51" w:author="Song, Xuehang" w:date="2025-11-20T06:35:00Z" w16du:dateUtc="2025-11-20T14:35:00Z"/>
          <w:rFonts w:ascii="Times New Roman" w:hAnsi="Times New Roman"/>
        </w:rPr>
      </w:pPr>
      <w:commentRangeStart w:id="52"/>
      <w:ins w:id="53" w:author="Song, Xuehang" w:date="2025-10-23T06:33:00Z" w16du:dateUtc="2025-10-23T13:33:00Z">
        <w:r>
          <w:rPr>
            <w:rFonts w:ascii="Times New Roman" w:hAnsi="Times New Roman"/>
            <w:noProof/>
          </w:rPr>
          <w:drawing>
            <wp:inline distT="0" distB="0" distL="0" distR="0" wp14:anchorId="0433E5B8" wp14:editId="180F2C0B">
              <wp:extent cx="4589813" cy="2110343"/>
              <wp:effectExtent l="0" t="0" r="0" b="4445"/>
              <wp:docPr id="16049791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94770" cy="2112622"/>
                      </a:xfrm>
                      <a:prstGeom prst="rect">
                        <a:avLst/>
                      </a:prstGeom>
                      <a:noFill/>
                    </pic:spPr>
                  </pic:pic>
                </a:graphicData>
              </a:graphic>
            </wp:inline>
          </w:drawing>
        </w:r>
      </w:ins>
      <w:commentRangeEnd w:id="52"/>
      <w:ins w:id="54" w:author="Song, Xuehang" w:date="2025-10-23T09:30:00Z" w16du:dateUtc="2025-10-23T16:30:00Z">
        <w:r w:rsidR="00390857">
          <w:rPr>
            <w:rStyle w:val="CommentReference"/>
            <w:rFonts w:ascii="Times New Roman" w:hAnsi="Times New Roman"/>
            <w:sz w:val="22"/>
            <w:szCs w:val="22"/>
          </w:rPr>
          <w:commentReference w:id="52"/>
        </w:r>
      </w:ins>
    </w:p>
    <w:p w14:paraId="25836F83" w14:textId="0D16F7D9" w:rsidR="00F12FA4" w:rsidRPr="00E853E6" w:rsidRDefault="00292427" w:rsidP="00882393">
      <w:pPr>
        <w:rPr>
          <w:rFonts w:ascii="Times New Roman" w:hAnsi="Times New Roman"/>
        </w:rPr>
      </w:pPr>
      <w:ins w:id="55" w:author="Song, Xuehang" w:date="2026-01-08T02:49:00Z" w16du:dateUtc="2026-01-08T10:49:00Z">
        <w:r>
          <w:rPr>
            <w:rFonts w:ascii="Times New Roman" w:hAnsi="Times New Roman"/>
            <w:b/>
            <w:noProof/>
            <w:color w:val="0E2841" w:themeColor="text2"/>
            <w:kern w:val="28"/>
          </w:rPr>
          <w:lastRenderedPageBreak/>
          <w:drawing>
            <wp:inline distT="0" distB="0" distL="0" distR="0" wp14:anchorId="452EEC1D" wp14:editId="01641BC5">
              <wp:extent cx="3105398" cy="2146520"/>
              <wp:effectExtent l="0" t="0" r="0" b="6350"/>
              <wp:docPr id="107610743" name="Picture 1" descr="Time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0743" name="Picture 1" descr="Timeline&#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11978" cy="2151068"/>
                      </a:xfrm>
                      <a:prstGeom prst="rect">
                        <a:avLst/>
                      </a:prstGeom>
                      <a:noFill/>
                    </pic:spPr>
                  </pic:pic>
                </a:graphicData>
              </a:graphic>
            </wp:inline>
          </w:drawing>
        </w:r>
      </w:ins>
    </w:p>
    <w:p w14:paraId="5F58C731" w14:textId="2ED1FDA5" w:rsidR="00123ECA" w:rsidRDefault="00B84AB0" w:rsidP="00CF6670">
      <w:pPr>
        <w:pStyle w:val="Heading1"/>
        <w:pageBreakBefore w:val="0"/>
        <w:numPr>
          <w:ilvl w:val="0"/>
          <w:numId w:val="0"/>
        </w:numPr>
        <w:ind w:left="720"/>
        <w:jc w:val="center"/>
        <w:rPr>
          <w:del w:id="56" w:author="Song, Xuehang" w:date="2026-01-08T02:49:00Z" w16du:dateUtc="2026-01-08T10:49:00Z"/>
        </w:rPr>
      </w:pPr>
      <w:del w:id="57" w:author="Song, Xuehang" w:date="2026-01-08T02:49:00Z" w16du:dateUtc="2026-01-08T10:49:00Z">
        <w:r w:rsidDel="00292427">
          <w:rPr>
            <w:rFonts w:ascii="Times New Roman" w:hAnsi="Times New Roman"/>
            <w:b w:val="0"/>
            <w:noProof/>
          </w:rPr>
          <w:drawing>
            <wp:inline distT="0" distB="0" distL="0" distR="0" wp14:anchorId="077D133C" wp14:editId="664F0AF4">
              <wp:extent cx="3105398" cy="2146520"/>
              <wp:effectExtent l="0" t="0" r="0" b="6350"/>
              <wp:docPr id="208241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11978" cy="2151068"/>
                      </a:xfrm>
                      <a:prstGeom prst="rect">
                        <a:avLst/>
                      </a:prstGeom>
                      <a:noFill/>
                    </pic:spPr>
                  </pic:pic>
                </a:graphicData>
              </a:graphic>
            </wp:inline>
          </w:drawing>
        </w:r>
        <w:bookmarkStart w:id="58" w:name="_Toc218756950"/>
        <w:bookmarkEnd w:id="58"/>
      </w:del>
    </w:p>
    <w:p w14:paraId="297F7406" w14:textId="77777777" w:rsidR="002E2F47" w:rsidRPr="002E2F47" w:rsidDel="00FA7B9A" w:rsidRDefault="002E2F47">
      <w:pPr>
        <w:pStyle w:val="BodyText"/>
        <w:ind w:left="720"/>
        <w:jc w:val="center"/>
        <w:rPr>
          <w:del w:id="59" w:author="Song, Xuehang" w:date="2026-01-07T11:36:00Z" w16du:dateUtc="2026-01-07T19:36:00Z"/>
        </w:rPr>
        <w:pPrChange w:id="60" w:author="Song, Xuehang" w:date="2026-01-08T02:49:00Z" w16du:dateUtc="2026-01-08T10:49:00Z">
          <w:pPr>
            <w:pStyle w:val="BodyText"/>
          </w:pPr>
        </w:pPrChange>
      </w:pPr>
      <w:bookmarkStart w:id="61" w:name="_Toc218756951"/>
      <w:bookmarkEnd w:id="61"/>
    </w:p>
    <w:p w14:paraId="6BD8FCEA" w14:textId="6E8AE64E" w:rsidR="00F46C61" w:rsidRPr="00F46C61" w:rsidRDefault="002C29E8">
      <w:pPr>
        <w:pStyle w:val="Heading1"/>
        <w:pPrChange w:id="62" w:author="Song, Xuehang" w:date="2026-01-08T08:05:00Z" w16du:dateUtc="2026-01-08T16:05:00Z">
          <w:pPr>
            <w:spacing w:before="100" w:beforeAutospacing="1" w:after="100" w:afterAutospacing="1"/>
            <w:outlineLvl w:val="0"/>
          </w:pPr>
        </w:pPrChange>
      </w:pPr>
      <w:bookmarkStart w:id="63" w:name="_Toc220495389"/>
      <w:del w:id="64" w:author="Song, Xuehang" w:date="2026-01-07T11:36:00Z" w16du:dateUtc="2026-01-07T19:36:00Z">
        <w:r w:rsidRPr="0040268F">
          <w:lastRenderedPageBreak/>
          <w:delText>3</w:delText>
        </w:r>
        <w:r w:rsidR="00E47EAA" w:rsidRPr="0040268F">
          <w:delText>.</w:delText>
        </w:r>
      </w:del>
      <w:r w:rsidR="00F46C61" w:rsidRPr="00F46C61">
        <w:t>Methods</w:t>
      </w:r>
      <w:bookmarkEnd w:id="63"/>
      <w:r w:rsidR="00F46C61" w:rsidRPr="00F46C61">
        <w:t xml:space="preserve"> </w:t>
      </w:r>
    </w:p>
    <w:p w14:paraId="70FE81CB" w14:textId="3EA05A14" w:rsidR="00B53B78" w:rsidRDefault="00E31F34" w:rsidP="00C57F20">
      <w:pPr>
        <w:pStyle w:val="BodyText"/>
        <w:rPr>
          <w:rFonts w:ascii="Times New Roman" w:hAnsi="Times New Roman"/>
          <w:iCs/>
        </w:rPr>
      </w:pPr>
      <w:ins w:id="65" w:author="Cao, Ross" w:date="2025-11-17T10:33:00Z" w16du:dateUtc="2025-11-17T18:33:00Z">
        <w:r w:rsidRPr="00DC7646">
          <w:rPr>
            <w:highlight w:val="yellow"/>
          </w:rPr>
          <w:t>This section defines how we turn physics runs into training data, how we design and train the surrogate, and how we decide that the surrogate is accurate enough for decision support. Detaile</w:t>
        </w:r>
        <w:r w:rsidRPr="00E31F34">
          <w:rPr>
            <w:rFonts w:ascii="Times New Roman" w:hAnsi="Times New Roman"/>
            <w:iCs/>
          </w:rPr>
          <w:t>d numbers and paper‑by‑paper comparisons appear in the summary table at the end of the draft.</w:t>
        </w:r>
      </w:ins>
    </w:p>
    <w:p w14:paraId="6F36A56B" w14:textId="7B044376" w:rsidR="001040E2" w:rsidRPr="00F46C61" w:rsidRDefault="001040E2" w:rsidP="002B27E0">
      <w:pPr>
        <w:pStyle w:val="Heading2"/>
      </w:pPr>
      <w:bookmarkStart w:id="66" w:name="_Toc220495390"/>
      <w:r w:rsidRPr="00E853E6">
        <w:t>Governance Essentials (Xuehan</w:t>
      </w:r>
      <w:r w:rsidR="00750D57">
        <w:t>g</w:t>
      </w:r>
      <w:r w:rsidR="00EB044A" w:rsidRPr="00EB044A">
        <w:t>)</w:t>
      </w:r>
      <w:bookmarkEnd w:id="66"/>
    </w:p>
    <w:p w14:paraId="20B5CA03" w14:textId="77777777" w:rsidR="006F1A42" w:rsidRPr="006F1A42" w:rsidRDefault="006F1A42" w:rsidP="007C22C3">
      <w:pPr>
        <w:pStyle w:val="BodyText"/>
      </w:pPr>
      <w:r w:rsidRPr="006F1A42">
        <w:t>This section defines the governance framework that controls how deep-learning surrogate models are developed, evaluated, monitored, and updated for long-term groundwater remediation across U.S. DOE-EM sites. The purpose of this governance layer is to ensure that surrogate modeling is scientifically defensible, operationally stable, and aligned with existing regulatory and quality-assurance expectations, while enabling efficient scenario analysis and adaptive planning over multi-year remediation timelines.</w:t>
      </w:r>
    </w:p>
    <w:p w14:paraId="79138890" w14:textId="76D1CBF7" w:rsidR="006F1A42" w:rsidRPr="006F1A42" w:rsidRDefault="006F1A42" w:rsidP="007C22C3">
      <w:pPr>
        <w:pStyle w:val="BodyText"/>
      </w:pPr>
      <w:r w:rsidRPr="006F1A42">
        <w:t xml:space="preserve">The governance framework is designed to be applicable across all DOE EM programs and sites, and is grounded in established regulatory and quality standards, including EPA </w:t>
      </w:r>
      <w:r w:rsidR="00523A2C" w:rsidRPr="006F1A42">
        <w:t>Comprehensive Environmental Response, Compensation, and Liability Act (</w:t>
      </w:r>
      <w:r w:rsidRPr="006F1A42">
        <w:t>CERCLA</w:t>
      </w:r>
      <w:r w:rsidR="00523A2C">
        <w:t>)</w:t>
      </w:r>
      <w:r w:rsidRPr="006F1A42">
        <w:t xml:space="preserve"> guidance, DOE quality assurance orders, NQA-1 software quality requirements, and EPA modeling and data quality manuals. Within this framework, surrogate models are treated as decision-support tools that primarily support screening-level analyses, planning, and scenario exploration, while high-fidelity physics-based numerical models remain the authoritative basis for final regulatory and remedy decisions.</w:t>
      </w:r>
    </w:p>
    <w:p w14:paraId="7D6AF458" w14:textId="4C36ADE4" w:rsidR="006F1A42" w:rsidRPr="006F1A42" w:rsidRDefault="006F1A42" w:rsidP="002A519F">
      <w:pPr>
        <w:pStyle w:val="Heading3"/>
      </w:pPr>
      <w:bookmarkStart w:id="67" w:name="_Toc220495391"/>
      <w:r w:rsidRPr="006F1A42">
        <w:t>Regulatory Alignment and Quality Assurance Foundations</w:t>
      </w:r>
      <w:bookmarkEnd w:id="67"/>
    </w:p>
    <w:p w14:paraId="0B2CD3E0" w14:textId="2E55E62F" w:rsidR="006F1A42" w:rsidRPr="006F1A42" w:rsidRDefault="006F1A42" w:rsidP="007C22C3">
      <w:pPr>
        <w:pStyle w:val="BodyText"/>
      </w:pPr>
      <w:r w:rsidRPr="006F1A42">
        <w:t>Governance of the surrogate modeling framework is anchored in existing federal environmental modeling and quality-assurance guidance. Under CERCLA, remedial decisions must remain protective of human health and the environment over long operational horizons, and analytical tools used to support these decisions must be transparent, defensible, and periodically evaluated. (</w:t>
      </w:r>
      <w:r w:rsidRPr="00056AD7">
        <w:rPr>
          <w:color w:val="FF0000"/>
        </w:rPr>
        <w:t>U.S. Environmental Protection Agency, A Guide to Preparing Superfund Five-Year Reviews, EPA 540-R-01-007, https://www.epa.gov/laws-regulations/summary-comprehensive-environmental-response-compensation-and-liability-act</w:t>
      </w:r>
      <w:r w:rsidRPr="006F1A42">
        <w:t>)</w:t>
      </w:r>
    </w:p>
    <w:p w14:paraId="2468D7BB" w14:textId="77777777" w:rsidR="006F1A42" w:rsidRPr="006F1A42" w:rsidRDefault="006F1A42" w:rsidP="007C22C3">
      <w:pPr>
        <w:pStyle w:val="BodyText"/>
      </w:pPr>
      <w:r w:rsidRPr="006F1A42">
        <w:t>Consistent with CERCLA expectations, this framework adopts the principles articulated in the EPA’s guidance on environmental modeling, which emphasizes clear documentation of model purpose, assumptions, uncertainty, validation, and limitations before models are relied upon for decision support (</w:t>
      </w:r>
      <w:r w:rsidRPr="001A2764">
        <w:rPr>
          <w:color w:val="FF0000"/>
          <w:highlight w:val="yellow"/>
          <w:rPrChange w:id="68" w:author="Song, Xuehang" w:date="2026-01-08T09:40:00Z" w16du:dateUtc="2026-01-08T17:40:00Z">
            <w:rPr>
              <w:color w:val="FF0000"/>
            </w:rPr>
          </w:rPrChange>
        </w:rPr>
        <w:t>U.S. Environmental Protection Agency, Guidance on the Development, Evaluation, and Application of Environmental Models, EPA/100/K-09/003, https://www.epa.gov/measurements-modeling/guidance-development-evaluation-and-application-environmental-models</w:t>
      </w:r>
      <w:r w:rsidRPr="006F1A42">
        <w:t>). These principles directly inform the governance requirements for surrogate use, update triggers, and performance acceptance.</w:t>
      </w:r>
    </w:p>
    <w:p w14:paraId="6528E98A" w14:textId="77777777" w:rsidR="006F1A42" w:rsidRPr="006F1A42" w:rsidRDefault="006F1A42" w:rsidP="007C22C3">
      <w:pPr>
        <w:pStyle w:val="BodyText"/>
      </w:pPr>
      <w:r w:rsidRPr="006F1A42">
        <w:t>Governance for surrogate modeling activities need to be align with DOE O 414.1D Chg 2 (LtdChg), Quality Assurance, which establishes a management system requiring defined acceptance criteria, performance monitoring, corrective action, and continuous improvement for analytical tools used in mission-critical applications (</w:t>
      </w:r>
      <w:r w:rsidRPr="0080675A">
        <w:rPr>
          <w:color w:val="FF0000"/>
        </w:rPr>
        <w:t>U.S. Department of Energy, DOE O 414.1D Chg 2 (LtdChg), Quality Assurance, https://www.directives.doe.gov/directives-documents/400-series/0414.1-BOrder-d-</w:t>
      </w:r>
      <w:r w:rsidRPr="0080675A">
        <w:rPr>
          <w:color w:val="FF0000"/>
        </w:rPr>
        <w:lastRenderedPageBreak/>
        <w:t>chg2-ltdchg</w:t>
      </w:r>
      <w:r w:rsidRPr="006F1A42">
        <w:t>). The surrogate modeling framework is further governed under DOE EM-QA-001 (</w:t>
      </w:r>
      <w:r w:rsidRPr="008947FF">
        <w:rPr>
          <w:color w:val="FF0000"/>
        </w:rPr>
        <w:t>https://emcbc.doe.gov/SEB/Files/WVDPPhase1B/DocLib/EM-QA-001%20R2%20FINAL%20(04-10-19).pdf</w:t>
      </w:r>
      <w:r w:rsidRPr="006F1A42">
        <w:t>), which incorporates ASME NQA-1 standards and applies them to environmental management activities, including software and modeling systems.</w:t>
      </w:r>
    </w:p>
    <w:p w14:paraId="6D942D58" w14:textId="77777777" w:rsidR="006F1A42" w:rsidRPr="006F1A42" w:rsidRDefault="006F1A42" w:rsidP="007C22C3">
      <w:pPr>
        <w:pStyle w:val="BodyText"/>
      </w:pPr>
      <w:r w:rsidRPr="006F1A42">
        <w:t>Together, these regulatory and quality standards establish the expectation that surrogate models must be managed as controlled analytical software, with formal verification, validation, documentation, and configuration management processes that support regulatory confidence and long-term stewardship.</w:t>
      </w:r>
    </w:p>
    <w:p w14:paraId="689C7D7B" w14:textId="0DFA5C67" w:rsidR="006F1A42" w:rsidRPr="006F1A42" w:rsidRDefault="006F1A42" w:rsidP="0090511A">
      <w:pPr>
        <w:pStyle w:val="Heading3"/>
      </w:pPr>
      <w:bookmarkStart w:id="69" w:name="_Toc220495392"/>
      <w:r w:rsidRPr="006F1A42">
        <w:t>Model Usage Scope and Decision Context</w:t>
      </w:r>
      <w:bookmarkEnd w:id="69"/>
    </w:p>
    <w:p w14:paraId="5686C2E8" w14:textId="77777777" w:rsidR="006F1A42" w:rsidRPr="006F1A42" w:rsidRDefault="006F1A42" w:rsidP="007C22C3">
      <w:pPr>
        <w:pStyle w:val="BodyText"/>
      </w:pPr>
      <w:r w:rsidRPr="006F1A42">
        <w:t>A central governance principle is the explicit definition of how surrogate models may be used within DOE EM decision workflows. Within this framework, surrogate models are intended primarily to support screening-level analyses, such as rapid evaluation of alternative remediation scenarios, sensitivity analyses, uncertainty exploration, and preliminary planning studies. In these contexts, surrogates provide substantial value by enabling fast exploration of large scenario spaces that would be impractical using high-fidelity numerical models alone.</w:t>
      </w:r>
    </w:p>
    <w:p w14:paraId="0AF0155A" w14:textId="77777777" w:rsidR="006F1A42" w:rsidRPr="006F1A42" w:rsidRDefault="006F1A42" w:rsidP="007C22C3">
      <w:pPr>
        <w:pStyle w:val="BodyText"/>
      </w:pPr>
      <w:r w:rsidRPr="006F1A42">
        <w:t>For formal regulatory or final remedy decisions, surrogate model outputs are not used as stand-alone evidence. Instead, surrogate results may be used to inform and prioritize analyses, guide the selection of scenarios for further evaluation, or support interpretation of system behavior, while final decisions remain grounded in high-fidelity physics-based modeling and empirical data. This distinction aligns with EPA remedial investigation and feasibility study guidance, which emphasizes that models must be used in a manner consistent with their purpose and limitations, and that higher-consequence decisions require correspondingly higher levels of evidentiary support. (</w:t>
      </w:r>
      <w:r w:rsidRPr="001827FF">
        <w:rPr>
          <w:color w:val="FF0000"/>
        </w:rPr>
        <w:t>U.S. Environmental Protection Agency, Remedial Investigation/Feasibility Study Guidance, EPA 540-G-89-004, this is pretty old report though</w:t>
      </w:r>
      <w:r w:rsidRPr="006F1A42">
        <w:t>)</w:t>
      </w:r>
    </w:p>
    <w:p w14:paraId="376FD3B8" w14:textId="77777777" w:rsidR="006F1A42" w:rsidRPr="006F1A42" w:rsidRDefault="006F1A42" w:rsidP="007C22C3">
      <w:pPr>
        <w:pStyle w:val="BodyText"/>
      </w:pPr>
      <w:r w:rsidRPr="006F1A42">
        <w:t>Governance therefore ensures that surrogate models function as advisory, efficiency-enhancing tools, rather than replacements for established numerical simulators. Any application of surrogate outputs beyond screening-level support requires explicit documentation of assumptions, uncertainty, and corroboration with physics-based results, consistent with EPA modeling guidance and DOE quality expectations.</w:t>
      </w:r>
    </w:p>
    <w:p w14:paraId="581A1242" w14:textId="0520ACA8" w:rsidR="006F1A42" w:rsidRPr="006F1A42" w:rsidRDefault="006F1A42" w:rsidP="00272009">
      <w:pPr>
        <w:pStyle w:val="Heading3"/>
      </w:pPr>
      <w:bookmarkStart w:id="70" w:name="_Toc220495393"/>
      <w:commentRangeStart w:id="71"/>
      <w:r w:rsidRPr="006F1A42">
        <w:t>Acceptance Criteria and Recalibration Triggers</w:t>
      </w:r>
      <w:commentRangeEnd w:id="71"/>
      <w:r w:rsidR="0022468E" w:rsidRPr="006F1A42">
        <w:rPr>
          <w:rStyle w:val="CommentReference"/>
          <w:sz w:val="24"/>
          <w:szCs w:val="22"/>
        </w:rPr>
        <w:commentReference w:id="71"/>
      </w:r>
      <w:bookmarkEnd w:id="70"/>
    </w:p>
    <w:p w14:paraId="7B3B54B3" w14:textId="77777777" w:rsidR="006F1A42" w:rsidRPr="006F1A42" w:rsidRDefault="006F1A42" w:rsidP="007C22C3">
      <w:pPr>
        <w:pStyle w:val="BodyText"/>
      </w:pPr>
      <w:r w:rsidRPr="006F1A42">
        <w:t>The governance framework establishes predefined acceptance criteria and recalibration triggers that determine when surrogate models are considered reliable and when updates are warranted. These criteria are defined prior to deployment and are based on project-specific data quality objectives and decision needs, consistent with EPA quality assurance guidance for modeling applications (</w:t>
      </w:r>
      <w:r w:rsidRPr="00327CC5">
        <w:rPr>
          <w:color w:val="FF0000"/>
          <w:highlight w:val="yellow"/>
          <w:rPrChange w:id="72" w:author="Song, Xuehang" w:date="2026-01-08T09:40:00Z" w16du:dateUtc="2026-01-08T17:40:00Z">
            <w:rPr>
              <w:color w:val="FF0000"/>
            </w:rPr>
          </w:rPrChange>
        </w:rPr>
        <w:t>U.S. Environmental Protection Agency, Guidance for Quality Assurance Project Plans for Modeling, EPA QA/G-5M</w:t>
      </w:r>
      <w:r w:rsidRPr="006F1A42">
        <w:t>).</w:t>
      </w:r>
    </w:p>
    <w:p w14:paraId="2E2D585B" w14:textId="77777777" w:rsidR="006F1A42" w:rsidRPr="006F1A42" w:rsidRDefault="006F1A42" w:rsidP="007C22C3">
      <w:pPr>
        <w:pStyle w:val="BodyText"/>
      </w:pPr>
      <w:r w:rsidRPr="006F1A42">
        <w:t>Acceptance criteria typically include:</w:t>
      </w:r>
    </w:p>
    <w:p w14:paraId="1CA36251" w14:textId="29F07AC7" w:rsidR="006F1A42" w:rsidRPr="006F1A42" w:rsidRDefault="006F1A42" w:rsidP="00716850">
      <w:pPr>
        <w:pStyle w:val="BodyText"/>
        <w:numPr>
          <w:ilvl w:val="0"/>
          <w:numId w:val="75"/>
        </w:numPr>
      </w:pPr>
      <w:r w:rsidRPr="006F1A42">
        <w:t>Quantitative performance metrics (e.g., error statistics at priority monitoring locations),</w:t>
      </w:r>
    </w:p>
    <w:p w14:paraId="42FF8D4D" w14:textId="2E0C0783" w:rsidR="006F1A42" w:rsidRPr="006F1A42" w:rsidRDefault="006F1A42" w:rsidP="00716850">
      <w:pPr>
        <w:pStyle w:val="BodyText"/>
        <w:numPr>
          <w:ilvl w:val="0"/>
          <w:numId w:val="75"/>
        </w:numPr>
      </w:pPr>
      <w:r w:rsidRPr="006F1A42">
        <w:t>Calibration of uncertainty estimates (e.g., empirical coverage of prediction intervals),</w:t>
      </w:r>
    </w:p>
    <w:p w14:paraId="60DC8E93" w14:textId="1E88F845" w:rsidR="006F1A42" w:rsidRPr="006F1A42" w:rsidRDefault="006F1A42" w:rsidP="00716850">
      <w:pPr>
        <w:pStyle w:val="BodyText"/>
        <w:numPr>
          <w:ilvl w:val="0"/>
          <w:numId w:val="75"/>
        </w:numPr>
      </w:pPr>
      <w:r w:rsidRPr="006F1A42">
        <w:lastRenderedPageBreak/>
        <w:t>Spatial and temporal consistency with observed plume behavior, and</w:t>
      </w:r>
    </w:p>
    <w:p w14:paraId="085681CF" w14:textId="07A93414" w:rsidR="006F1A42" w:rsidRPr="006F1A42" w:rsidRDefault="006F1A42" w:rsidP="00716850">
      <w:pPr>
        <w:pStyle w:val="BodyText"/>
        <w:numPr>
          <w:ilvl w:val="0"/>
          <w:numId w:val="75"/>
        </w:numPr>
      </w:pPr>
      <w:r w:rsidRPr="006F1A42">
        <w:t>Stability of performance over time under routine operational conditions.</w:t>
      </w:r>
    </w:p>
    <w:p w14:paraId="79BEA4F5" w14:textId="77777777" w:rsidR="006F1A42" w:rsidRPr="006F1A42" w:rsidRDefault="006F1A42" w:rsidP="007C22C3">
      <w:pPr>
        <w:pStyle w:val="BodyText"/>
      </w:pPr>
      <w:r w:rsidRPr="006F1A42">
        <w:t xml:space="preserve">Recalibration triggers are defined to detect meaningful degradation in surrogate performance or applicability, such as sustained increases in prediction residuals, inflation or miscalibration of uncertainty estimates, or documented changes in boundary conditions or operational regimes that move the system outside the surrogate’s original training domain. These triggers are evaluated using objective, documented thresholds rather than ad hoc judgment, consistent with DOE quality assurance requirements for corrective action when performance expectations are not met. </w:t>
      </w:r>
      <w:r w:rsidRPr="00807C48">
        <w:rPr>
          <w:color w:val="FF0000"/>
        </w:rPr>
        <w:t>(U.S. Department of Energy, DOE O 414.1D Chg 2 (LtdChg)</w:t>
      </w:r>
      <w:r w:rsidRPr="006F1A42">
        <w:t>.</w:t>
      </w:r>
    </w:p>
    <w:p w14:paraId="21CB4524" w14:textId="7EBFD295" w:rsidR="006F1A42" w:rsidRPr="006F1A42" w:rsidRDefault="006F1A42" w:rsidP="007C22C3">
      <w:pPr>
        <w:pStyle w:val="BodyText"/>
      </w:pPr>
      <w:r w:rsidRPr="006F1A42">
        <w:t xml:space="preserve">Importantly, the presence of </w:t>
      </w:r>
      <w:r w:rsidR="00FB45DE">
        <w:t xml:space="preserve">recalibration </w:t>
      </w:r>
      <w:r w:rsidRPr="006F1A42">
        <w:t xml:space="preserve">trigger does not automatically mandate </w:t>
      </w:r>
      <w:r w:rsidR="005E6586">
        <w:t>recalibration</w:t>
      </w:r>
      <w:r w:rsidRPr="006F1A42">
        <w:t>. Instead, governance requires formal justification that an update is necessary, proportional, and expected to improve performance. This conservative approach aligns with best practices for model lifecycle management and reduces the risk of destabilizing otherwise reliable surrogate</w:t>
      </w:r>
      <w:r w:rsidR="00C61EC5">
        <w:t xml:space="preserve"> model</w:t>
      </w:r>
      <w:r w:rsidRPr="006F1A42">
        <w:t xml:space="preserve"> behavior.</w:t>
      </w:r>
    </w:p>
    <w:p w14:paraId="0E282C8E" w14:textId="0DE91609" w:rsidR="006F1A42" w:rsidRPr="006F1A42" w:rsidRDefault="006F1A42" w:rsidP="001941B2">
      <w:pPr>
        <w:pStyle w:val="Heading3"/>
      </w:pPr>
      <w:bookmarkStart w:id="73" w:name="_Toc220495394"/>
      <w:r w:rsidRPr="006F1A42">
        <w:t>Operational Monitoring and Review Schedule</w:t>
      </w:r>
      <w:bookmarkEnd w:id="73"/>
    </w:p>
    <w:p w14:paraId="3641F916" w14:textId="77777777" w:rsidR="006F1A42" w:rsidRPr="006F1A42" w:rsidRDefault="006F1A42" w:rsidP="007C22C3">
      <w:pPr>
        <w:pStyle w:val="BodyText"/>
      </w:pPr>
      <w:r w:rsidRPr="006F1A42">
        <w:t>The governance framework defines a structured but adaptable monitoring Schedule for surrogate model oversight. As a baseline, automated diagnostics are conducted on a regular basis to track surrogate performance, uncertainty behavior, and consistency with incoming monitoring data. These diagnostics support early identification of emerging issues without triggering unnecessary updates.</w:t>
      </w:r>
    </w:p>
    <w:p w14:paraId="1BFD8EFF" w14:textId="77777777" w:rsidR="006F1A42" w:rsidRPr="006F1A42" w:rsidRDefault="006F1A42" w:rsidP="007C22C3">
      <w:pPr>
        <w:pStyle w:val="BodyText"/>
      </w:pPr>
      <w:r w:rsidRPr="006F1A42">
        <w:t>At a higher level, summary evaluations are conducted on a periodic basis (e.g., monthly or quarterly), synthesizing diagnostic results into management-level indicators of model performance, data quality, and operational relevance. Formal decision points for potential recalibration are typically evaluated on a quarterly basis, providing a predictable and auditable schedule for governance review.</w:t>
      </w:r>
    </w:p>
    <w:p w14:paraId="6963837B" w14:textId="66E083A0" w:rsidR="006F1A42" w:rsidRPr="006F1A42" w:rsidRDefault="006F1A42" w:rsidP="007C22C3">
      <w:pPr>
        <w:pStyle w:val="BodyText"/>
      </w:pPr>
      <w:r w:rsidRPr="006F1A42">
        <w:t xml:space="preserve">This </w:t>
      </w:r>
      <w:r w:rsidR="00337E42">
        <w:t>s</w:t>
      </w:r>
      <w:r w:rsidR="00640C43" w:rsidRPr="006F1A42">
        <w:t xml:space="preserve">chedule </w:t>
      </w:r>
      <w:r w:rsidRPr="006F1A42">
        <w:t>is not fixed and may be adjusted to reflect site-specific monitoring frequencies, rates of system change, and regulatory reporting cycles. The guiding principle is that model review frequency should be commensurate with the pace of environmental and operational change, consistent with EPA and DOE expectations for adaptive environmental management (</w:t>
      </w:r>
      <w:r w:rsidRPr="00D91055">
        <w:rPr>
          <w:color w:val="FF0000"/>
        </w:rPr>
        <w:t>U.S. Environmental Protection Agency, Guidance on the Development, Evaluation, and Application of Environmental Models, EPA/100/K-09/003, https://www.epa.gov/measurements-modeling/guidance-development-evaluation-and-application-environmental-models</w:t>
      </w:r>
      <w:r w:rsidRPr="006F1A42">
        <w:t>).</w:t>
      </w:r>
    </w:p>
    <w:p w14:paraId="138D29BA" w14:textId="42ACE768" w:rsidR="006F1A42" w:rsidRPr="006F1A42" w:rsidRDefault="006F1A42" w:rsidP="00684C4B">
      <w:pPr>
        <w:pStyle w:val="Heading3"/>
      </w:pPr>
      <w:bookmarkStart w:id="74" w:name="_Toc220495395"/>
      <w:r w:rsidRPr="006F1A42">
        <w:t>Transparency, Auditability, and Configuration Control</w:t>
      </w:r>
      <w:bookmarkEnd w:id="74"/>
    </w:p>
    <w:p w14:paraId="29867D4B" w14:textId="77777777" w:rsidR="006F1A42" w:rsidRPr="006F1A42" w:rsidRDefault="006F1A42" w:rsidP="007C22C3">
      <w:pPr>
        <w:pStyle w:val="BodyText"/>
      </w:pPr>
      <w:r w:rsidRPr="006F1A42">
        <w:t>To support regulatory confidence and long-term stewardship, the governance framework requires full transparency and auditability for surrogate model deployment and updates. All surrogate model versions are subject to formal configuration control, including version tracking, documentation of training data and assumptions, and preservation of prior approved models.</w:t>
      </w:r>
    </w:p>
    <w:p w14:paraId="27816CFB" w14:textId="77777777" w:rsidR="006F1A42" w:rsidRPr="006F1A42" w:rsidRDefault="006F1A42" w:rsidP="007C22C3">
      <w:pPr>
        <w:pStyle w:val="BodyText"/>
      </w:pPr>
      <w:r w:rsidRPr="006F1A42">
        <w:t xml:space="preserve">Each recalibration or significant update produces a documented governance record that includes the trigger rationale, data sources used, evaluation against acceptance criteria, and verification </w:t>
      </w:r>
      <w:r w:rsidRPr="006F1A42">
        <w:lastRenderedPageBreak/>
        <w:t>results. These records are retained as part of the project’s quality assurance documentation and support independent review or audit if required, consistent with ASME NQA-1 software quality requirements (</w:t>
      </w:r>
      <w:r w:rsidRPr="00B63344">
        <w:rPr>
          <w:color w:val="FF0000"/>
        </w:rPr>
        <w:t>ASME, NQA-1: Quality Assurance Requirements for Nuclear Facility Applications, Subpart 2.7, Quality Assurance Requirements for Computer Software, https://www.asme.org/codes-standards/find-codes-standards/quality-assurance-requirements-for-nuclear-facility-applications?</w:t>
      </w:r>
      <w:r w:rsidRPr="006F1A42">
        <w:t>).</w:t>
      </w:r>
    </w:p>
    <w:p w14:paraId="2B3E9EA5" w14:textId="77777777" w:rsidR="006F1A42" w:rsidRPr="006F1A42" w:rsidRDefault="006F1A42" w:rsidP="007C22C3">
      <w:pPr>
        <w:pStyle w:val="BodyText"/>
      </w:pPr>
      <w:r w:rsidRPr="006F1A42">
        <w:t>Data provenance is also explicitly governed. Monitoring data, numerical model outputs, and surrogate training datasets are tracked with metadata describing source, validation status, and applicability. This ensures that the influence of any dataset on surrogate behavior can be reconstructed, supporting traceability and corrective action if data quality concerns arise (</w:t>
      </w:r>
      <w:r w:rsidRPr="00745908">
        <w:rPr>
          <w:color w:val="FF0000"/>
        </w:rPr>
        <w:t>U.S. Environmental Protection Agency, Guidance for Quality Assurance Project Plans for Modeling, EPA QA/G-5M</w:t>
      </w:r>
      <w:r w:rsidRPr="006F1A42">
        <w:t>).</w:t>
      </w:r>
    </w:p>
    <w:p w14:paraId="1C58E208" w14:textId="77777777" w:rsidR="006F1A42" w:rsidRPr="006F1A42" w:rsidRDefault="006F1A42" w:rsidP="007C22C3">
      <w:pPr>
        <w:pStyle w:val="BodyText"/>
      </w:pPr>
      <w:r w:rsidRPr="006F1A42">
        <w:t>Rollback is defined within this framework as the formal withdrawal of a surrogate model from operational use, rather than reversion to a previously approved surrogate version. Rollback is invoked when an attempted incremental update fails to meet predefined acceptance criteria, indicating that the surrogate’s training domain or structure is no longer scientifically valid.</w:t>
      </w:r>
    </w:p>
    <w:p w14:paraId="18E40854" w14:textId="77777777" w:rsidR="006F1A42" w:rsidRPr="006F1A42" w:rsidRDefault="006F1A42" w:rsidP="007C22C3">
      <w:pPr>
        <w:pStyle w:val="BodyText"/>
      </w:pPr>
      <w:r w:rsidRPr="006F1A42">
        <w:t>Under a rollback condition, neither the updated surrogate nor the prior surrogate is permitted for continued screening or planning analyses, because the initiation of the update already reflects documented evidence that the prior surrogate has degraded or fallen outside its domain of applicability. Surrogate-based decision support is therefore explicitly suspended, and analytical support reverts exclusively to the high-fidelity physics-based numerical model, which remains the authoritative reference throughout the framework.</w:t>
      </w:r>
    </w:p>
    <w:p w14:paraId="7F203390" w14:textId="77777777" w:rsidR="006F1A42" w:rsidRPr="006F1A42" w:rsidRDefault="006F1A42" w:rsidP="007C22C3">
      <w:pPr>
        <w:pStyle w:val="BodyText"/>
      </w:pPr>
      <w:r w:rsidRPr="006F1A42">
        <w:t>Rollback automatically triggers escalation to a governed full retraining process, in which a new surrogate baseline is developed from scratch using updated physics-model ensembles, revised assumptions, and refreshed validation datasets. Full retraining is conducted under configuration control and subject to the same verification, validation, uncertainty calibration, and acceptance criteria as an initial deployment. The retrained surrogate is promoted to operational use only after all governance requirements are satisfied.</w:t>
      </w:r>
    </w:p>
    <w:p w14:paraId="11670C3C" w14:textId="2ED1E925" w:rsidR="006F1A42" w:rsidRPr="006F1A42" w:rsidRDefault="006F1A42" w:rsidP="007C22C3">
      <w:pPr>
        <w:pStyle w:val="BodyText"/>
        <w:rPr>
          <w:ins w:id="75" w:author="Song, Xuehang" w:date="2026-01-08T09:26:00Z" w16du:dateUtc="2026-01-08T17:26:00Z"/>
        </w:rPr>
      </w:pPr>
      <w:r w:rsidRPr="006F1A42">
        <w:t xml:space="preserve">This definition of rollback reflects DOE expectations for conservative software lifecycle management in high-consequence environmental applications. Incremental updates are preferred when scientifically </w:t>
      </w:r>
      <w:r w:rsidR="00F16D8E" w:rsidRPr="006F1A42">
        <w:t>defensible but</w:t>
      </w:r>
      <w:r w:rsidRPr="006F1A42">
        <w:t xml:space="preserve"> continued use of any surrogate is not permitted once validity is in question. By redefining rollback as withdrawal and retraining rather than version reversion, the framework prevents unmanaged risk and preserves regulatory confidence in long-term remediation planning.</w:t>
      </w:r>
    </w:p>
    <w:p w14:paraId="34C327B5" w14:textId="77777777" w:rsidR="007A19F9" w:rsidRDefault="007A19F9" w:rsidP="007C22C3">
      <w:pPr>
        <w:pStyle w:val="BodyText"/>
      </w:pPr>
    </w:p>
    <w:p w14:paraId="33DD1524" w14:textId="77777777" w:rsidR="009A256B" w:rsidRDefault="009A256B" w:rsidP="007C22C3">
      <w:pPr>
        <w:pStyle w:val="BodyText"/>
      </w:pPr>
    </w:p>
    <w:p w14:paraId="41D2409F" w14:textId="77777777" w:rsidR="009A256B" w:rsidRDefault="009A256B" w:rsidP="007C22C3">
      <w:pPr>
        <w:pStyle w:val="BodyText"/>
      </w:pPr>
    </w:p>
    <w:p w14:paraId="46A47130" w14:textId="77777777" w:rsidR="009A256B" w:rsidRDefault="009A256B" w:rsidP="007C22C3">
      <w:pPr>
        <w:pStyle w:val="BodyText"/>
        <w:rPr>
          <w:ins w:id="76" w:author="Song, Xuehang" w:date="2026-01-08T09:26:00Z" w16du:dateUtc="2026-01-08T17:26:00Z"/>
        </w:rPr>
      </w:pPr>
    </w:p>
    <w:p w14:paraId="529CCC3E" w14:textId="77777777" w:rsidR="00200B6A" w:rsidRPr="009C5794" w:rsidRDefault="00200B6A" w:rsidP="00200B6A">
      <w:pPr>
        <w:pStyle w:val="BodyText"/>
        <w:rPr>
          <w:color w:val="FF0000"/>
        </w:rPr>
      </w:pPr>
      <w:r w:rsidRPr="009C5794">
        <w:rPr>
          <w:color w:val="FF0000"/>
        </w:rPr>
        <w:t>Reference:</w:t>
      </w:r>
    </w:p>
    <w:p w14:paraId="64544980" w14:textId="77777777" w:rsidR="00200B6A" w:rsidRDefault="00200B6A" w:rsidP="00200B6A">
      <w:pPr>
        <w:pStyle w:val="BodyText"/>
        <w:rPr>
          <w:color w:val="FF0000"/>
        </w:rPr>
      </w:pPr>
      <w:r w:rsidRPr="00056AD7">
        <w:rPr>
          <w:color w:val="FF0000"/>
        </w:rPr>
        <w:lastRenderedPageBreak/>
        <w:t xml:space="preserve">U.S. Environmental Protection Agency, A Guide to Preparing Superfund Five-Year Reviews, EPA 540-R-01-007, </w:t>
      </w:r>
      <w:hyperlink r:id="rId37" w:history="1">
        <w:r w:rsidRPr="00022AF3">
          <w:rPr>
            <w:rStyle w:val="Hyperlink"/>
          </w:rPr>
          <w:t>https://www.epa.gov/laws-regulations/summary-comprehensive-environmental-response-compensation-and-liability-act</w:t>
        </w:r>
      </w:hyperlink>
    </w:p>
    <w:p w14:paraId="1094B1AF" w14:textId="77777777" w:rsidR="00200B6A" w:rsidRDefault="00200B6A" w:rsidP="00200B6A">
      <w:pPr>
        <w:pStyle w:val="BodyText"/>
      </w:pPr>
      <w:r w:rsidRPr="001A2764">
        <w:rPr>
          <w:color w:val="FF0000"/>
          <w:highlight w:val="yellow"/>
          <w:rPrChange w:id="77" w:author="Song, Xuehang" w:date="2026-01-08T09:40:00Z" w16du:dateUtc="2026-01-08T17:40:00Z">
            <w:rPr>
              <w:color w:val="FF0000"/>
            </w:rPr>
          </w:rPrChange>
        </w:rPr>
        <w:t>U.S. Environmental Protection Agency, Guidance on the Development, Evaluation, and Application of Environmental Models, EPA/100/K-09/003, https://www.epa.gov/measurements-modeling/guidance-development-evaluation-and-application-environmental-models</w:t>
      </w:r>
    </w:p>
    <w:p w14:paraId="3371358E" w14:textId="77777777" w:rsidR="00200B6A" w:rsidRDefault="00200B6A" w:rsidP="00200B6A">
      <w:pPr>
        <w:pStyle w:val="BodyText"/>
        <w:rPr>
          <w:color w:val="FF0000"/>
        </w:rPr>
      </w:pPr>
      <w:r w:rsidRPr="0080675A">
        <w:rPr>
          <w:color w:val="FF0000"/>
        </w:rPr>
        <w:t xml:space="preserve">U.S. Department of Energy, DOE O 414.1D Chg 2 (LtdChg), Quality Assurance, </w:t>
      </w:r>
      <w:hyperlink r:id="rId38" w:history="1">
        <w:r w:rsidRPr="00022AF3">
          <w:rPr>
            <w:rStyle w:val="Hyperlink"/>
          </w:rPr>
          <w:t>https://www.directives.doe.gov/directives-documents/400-series/0414.1-BOrder-d-chg2-ltdchg</w:t>
        </w:r>
      </w:hyperlink>
    </w:p>
    <w:p w14:paraId="19205E28" w14:textId="77777777" w:rsidR="00200B6A" w:rsidRDefault="00200B6A" w:rsidP="00200B6A">
      <w:pPr>
        <w:pStyle w:val="BodyText"/>
      </w:pPr>
      <w:r w:rsidRPr="006F1A42">
        <w:t xml:space="preserve">DOE EM-QA-001 </w:t>
      </w:r>
      <w:hyperlink r:id="rId39" w:history="1">
        <w:r w:rsidRPr="00022AF3">
          <w:rPr>
            <w:rStyle w:val="Hyperlink"/>
          </w:rPr>
          <w:t>https://emcbc.doe.gov/SEB/Files/WVDPPhase1B/DocLib/EM-QA-001%20R2%20FINAL%20(04-10-19).pdf</w:t>
        </w:r>
      </w:hyperlink>
      <w:r w:rsidRPr="006F1A42">
        <w:t>)</w:t>
      </w:r>
    </w:p>
    <w:p w14:paraId="09C8E8A5" w14:textId="77777777" w:rsidR="00200B6A" w:rsidRDefault="00200B6A" w:rsidP="00200B6A">
      <w:pPr>
        <w:pStyle w:val="BodyText"/>
      </w:pPr>
      <w:r w:rsidRPr="001827FF">
        <w:rPr>
          <w:color w:val="FF0000"/>
        </w:rPr>
        <w:t>U.S. Environmental Protection Agency, Remedial Investigation/Feasibility Study Guidance, EPA 540-G-89-004, this is pretty old report though</w:t>
      </w:r>
    </w:p>
    <w:p w14:paraId="7B91B9AF" w14:textId="77777777" w:rsidR="00200B6A" w:rsidRDefault="00200B6A" w:rsidP="00200B6A">
      <w:pPr>
        <w:pStyle w:val="BodyText"/>
      </w:pPr>
      <w:r w:rsidRPr="00327CC5">
        <w:rPr>
          <w:color w:val="FF0000"/>
          <w:highlight w:val="yellow"/>
          <w:rPrChange w:id="78" w:author="Song, Xuehang" w:date="2026-01-08T09:40:00Z" w16du:dateUtc="2026-01-08T17:40:00Z">
            <w:rPr>
              <w:color w:val="FF0000"/>
            </w:rPr>
          </w:rPrChange>
        </w:rPr>
        <w:t>U.S. Environmental Protection Agency, Guidance for Quality Assurance Project Plans for Modeling, EPA QA/G-5M</w:t>
      </w:r>
      <w:r w:rsidRPr="006F1A42">
        <w:t>).</w:t>
      </w:r>
    </w:p>
    <w:p w14:paraId="208D742C" w14:textId="77777777" w:rsidR="00200B6A" w:rsidRDefault="00200B6A" w:rsidP="00200B6A">
      <w:pPr>
        <w:pStyle w:val="BodyText"/>
      </w:pPr>
      <w:r w:rsidRPr="00B63344">
        <w:rPr>
          <w:color w:val="FF0000"/>
        </w:rPr>
        <w:t xml:space="preserve">ASME, NQA-1: Quality Assurance Requirements for Nuclear Facility Applications, Subpart 2.7, Quality Assurance Requirements for Computer Software, </w:t>
      </w:r>
      <w:hyperlink r:id="rId40" w:history="1">
        <w:r w:rsidRPr="00022AF3">
          <w:rPr>
            <w:rStyle w:val="Hyperlink"/>
          </w:rPr>
          <w:t>https://www.asme.org/codes-standards/find-codes-standards/quality-assurance-requirements-for-nuclear-facility-applications</w:t>
        </w:r>
      </w:hyperlink>
      <w:r w:rsidRPr="00B63344">
        <w:rPr>
          <w:color w:val="FF0000"/>
        </w:rPr>
        <w:t>?</w:t>
      </w:r>
      <w:r w:rsidRPr="006F1A42">
        <w:t>).</w:t>
      </w:r>
    </w:p>
    <w:p w14:paraId="13E32C65" w14:textId="77777777" w:rsidR="007A19F9" w:rsidRPr="006F1A42" w:rsidRDefault="007A19F9" w:rsidP="007C22C3">
      <w:pPr>
        <w:pStyle w:val="BodyText"/>
      </w:pPr>
    </w:p>
    <w:p w14:paraId="394D0315" w14:textId="7478E634" w:rsidR="006F1A42" w:rsidRPr="006F1A42" w:rsidRDefault="006F1A42" w:rsidP="00F16D8E">
      <w:pPr>
        <w:pStyle w:val="Heading3"/>
      </w:pPr>
      <w:bookmarkStart w:id="79" w:name="_Toc220495396"/>
      <w:r w:rsidRPr="006F1A42">
        <w:t>Summary</w:t>
      </w:r>
      <w:bookmarkEnd w:id="79"/>
    </w:p>
    <w:p w14:paraId="3223717E" w14:textId="455338DC" w:rsidR="003A26C7" w:rsidRDefault="006F1A42" w:rsidP="007C22C3">
      <w:pPr>
        <w:pStyle w:val="BodyText"/>
        <w:rPr>
          <w:ins w:id="80" w:author="Song, Xuehang" w:date="2026-02-19T05:06:00Z" w16du:dateUtc="2026-02-19T13:06:00Z"/>
        </w:rPr>
      </w:pPr>
      <w:r w:rsidRPr="006F1A42">
        <w:t>In summary, the governance framework defined in this section ensures that deep-learning surrogate models are integrated into DOE Environmental Management groundwater remediation workflows in a controlled, transparent, and regulator-aligned manner. Governance is grounded in established EPA and DOE quality assurance standards, clearly limits surrogate use to screening- and planning-level decision support, and preserves the primacy of high-fidelity physics-based numerical models for final regulatory and remedy decisions. Objective acceptance criteria, documented recalibration triggers, and formal configuration control ensure that surrogate models are used only within their validated domain. When surrogate validity is in question, governance procedures require explicit withdrawal of surrogate use and escalation to a controlled full retraining process, preventing unmanaged risk. Collectively, this governance foundation enables efficient use of advanced modeling tools to support long-term remediation planning while maintaining scientific rigor, operational stability, and regulatory confidence.</w:t>
      </w:r>
    </w:p>
    <w:p w14:paraId="24B93C6C" w14:textId="77777777" w:rsidR="003A26C7" w:rsidRDefault="003A26C7">
      <w:pPr>
        <w:tabs>
          <w:tab w:val="clear" w:pos="360"/>
          <w:tab w:val="clear" w:pos="720"/>
          <w:tab w:val="clear" w:pos="1080"/>
        </w:tabs>
        <w:spacing w:after="160" w:line="278" w:lineRule="auto"/>
        <w:rPr>
          <w:ins w:id="81" w:author="Song, Xuehang" w:date="2026-02-19T05:06:00Z" w16du:dateUtc="2026-02-19T13:06:00Z"/>
        </w:rPr>
      </w:pPr>
      <w:ins w:id="82" w:author="Song, Xuehang" w:date="2026-02-19T05:06:00Z" w16du:dateUtc="2026-02-19T13:06:00Z">
        <w:r>
          <w:br w:type="page"/>
        </w:r>
      </w:ins>
    </w:p>
    <w:p w14:paraId="06C7813A" w14:textId="3B0D3D42" w:rsidR="003D0AEC" w:rsidRDefault="003D0AEC" w:rsidP="00882393">
      <w:pPr>
        <w:spacing w:before="100" w:beforeAutospacing="1" w:after="100" w:afterAutospacing="1"/>
        <w:rPr>
          <w:del w:id="83" w:author="Song, Xuehang" w:date="2026-01-07T11:36:00Z" w16du:dateUtc="2026-01-07T19:36:00Z"/>
          <w:rFonts w:ascii="Times New Roman" w:hAnsi="Times New Roman"/>
        </w:rPr>
      </w:pPr>
      <w:bookmarkStart w:id="84" w:name="_Toc218756960"/>
      <w:bookmarkEnd w:id="84"/>
    </w:p>
    <w:p w14:paraId="7F4D4B73" w14:textId="673B40D7" w:rsidR="00F46C61" w:rsidRPr="001B07F6" w:rsidRDefault="00F46C61">
      <w:pPr>
        <w:pStyle w:val="Heading2"/>
        <w:pPrChange w:id="85" w:author="Song, Xuehang" w:date="2026-01-08T08:05:00Z" w16du:dateUtc="2026-01-08T16:05:00Z">
          <w:pPr>
            <w:spacing w:before="100" w:beforeAutospacing="1" w:after="100" w:afterAutospacing="1"/>
            <w:outlineLvl w:val="1"/>
          </w:pPr>
        </w:pPrChange>
      </w:pPr>
      <w:bookmarkStart w:id="86" w:name="_Toc220495397"/>
      <w:commentRangeStart w:id="87"/>
      <w:r w:rsidRPr="001B07F6">
        <w:t>Modeling Engines</w:t>
      </w:r>
      <w:r w:rsidR="00A32806" w:rsidRPr="001B07F6">
        <w:t xml:space="preserve"> (Ross</w:t>
      </w:r>
      <w:r w:rsidR="00A10D79" w:rsidRPr="001B07F6">
        <w:t xml:space="preserve">, Xuehang, </w:t>
      </w:r>
      <w:r w:rsidR="005267F7" w:rsidRPr="001B07F6">
        <w:t>Yilin</w:t>
      </w:r>
      <w:r w:rsidR="00A32806" w:rsidRPr="001B07F6">
        <w:t>)</w:t>
      </w:r>
      <w:r w:rsidR="00AD59DD" w:rsidRPr="001B07F6">
        <w:t xml:space="preserve"> </w:t>
      </w:r>
      <w:commentRangeEnd w:id="87"/>
      <w:r w:rsidR="00E12749" w:rsidRPr="001B07F6">
        <w:rPr>
          <w:rStyle w:val="CommentReference"/>
          <w:sz w:val="28"/>
          <w:szCs w:val="22"/>
        </w:rPr>
        <w:commentReference w:id="87"/>
      </w:r>
      <w:bookmarkEnd w:id="86"/>
    </w:p>
    <w:p w14:paraId="1CCA8614" w14:textId="4CEA3238" w:rsidR="007A601C" w:rsidRPr="00EB5F0A" w:rsidRDefault="00C0428A">
      <w:pPr>
        <w:pStyle w:val="Heading3"/>
        <w:rPr>
          <w:b w:val="0"/>
          <w:rPrChange w:id="89" w:author="Song, Xuehang" w:date="2025-12-11T09:29:00Z" w16du:dateUtc="2025-12-11T17:29:00Z">
            <w:rPr>
              <w:rFonts w:ascii="Times New Roman" w:hAnsi="Times New Roman"/>
              <w:b/>
              <w:bCs/>
            </w:rPr>
          </w:rPrChange>
        </w:rPr>
        <w:pPrChange w:id="90" w:author="Song, Xuehang" w:date="2025-12-11T09:29:00Z" w16du:dateUtc="2025-12-11T17:29:00Z">
          <w:pPr>
            <w:spacing w:before="100" w:beforeAutospacing="1" w:after="100" w:afterAutospacing="1"/>
            <w:outlineLvl w:val="1"/>
          </w:pPr>
        </w:pPrChange>
      </w:pPr>
      <w:bookmarkStart w:id="91" w:name="_Toc220495398"/>
      <w:commentRangeStart w:id="92"/>
      <w:del w:id="93" w:author="Song, Xuehang" w:date="2026-01-08T03:45:00Z" w16du:dateUtc="2026-01-08T11:45:00Z">
        <w:r w:rsidRPr="00EB5F0A" w:rsidDel="000B5BFD">
          <w:rPr>
            <w:rPrChange w:id="94" w:author="Song, Xuehang" w:date="2025-12-11T09:29:00Z" w16du:dateUtc="2025-12-11T17:29:00Z">
              <w:rPr>
                <w:rFonts w:ascii="Times New Roman" w:hAnsi="Times New Roman"/>
                <w:b/>
                <w:bCs/>
              </w:rPr>
            </w:rPrChange>
          </w:rPr>
          <w:delText>Numerical Model Role</w:delText>
        </w:r>
      </w:del>
      <w:ins w:id="95" w:author="Song, Xuehang" w:date="2026-01-08T03:45:00Z" w16du:dateUtc="2026-01-08T11:45:00Z">
        <w:r w:rsidR="000B5BFD" w:rsidRPr="000B5BFD">
          <w:t>Site Challenges and Modeling Needs</w:t>
        </w:r>
      </w:ins>
      <w:commentRangeEnd w:id="92"/>
      <w:ins w:id="96" w:author="Song, Xuehang" w:date="2026-01-08T03:55:00Z" w16du:dateUtc="2026-01-08T11:55:00Z">
        <w:r w:rsidR="00A961A2" w:rsidRPr="00EB5F0A">
          <w:rPr>
            <w:rStyle w:val="CommentReference"/>
            <w:b w:val="0"/>
            <w:sz w:val="24"/>
            <w:szCs w:val="22"/>
            <w:rPrChange w:id="97" w:author="Song, Xuehang" w:date="2026-01-29T09:29:00Z" w16du:dateUtc="2026-01-29T17:29:00Z">
              <w:rPr>
                <w:rStyle w:val="CommentReference"/>
                <w:b/>
              </w:rPr>
            </w:rPrChange>
          </w:rPr>
          <w:commentReference w:id="92"/>
        </w:r>
      </w:ins>
      <w:bookmarkEnd w:id="91"/>
    </w:p>
    <w:p w14:paraId="502BC3CD" w14:textId="02F80615" w:rsidR="00DF45C5" w:rsidRPr="00F75045" w:rsidDel="00FA4B58" w:rsidRDefault="00C72BB5" w:rsidP="0025078E">
      <w:pPr>
        <w:spacing w:before="100" w:beforeAutospacing="1" w:after="100" w:afterAutospacing="1"/>
        <w:rPr>
          <w:del w:id="99" w:author="Song, Xuehang" w:date="2026-02-19T05:05:00Z" w16du:dateUtc="2026-02-19T13:05:00Z"/>
          <w:rPrChange w:id="100" w:author="Song, Xuehang" w:date="2026-02-19T05:06:00Z" w16du:dateUtc="2026-02-19T13:06:00Z">
            <w:rPr>
              <w:del w:id="101" w:author="Song, Xuehang" w:date="2026-02-19T05:05:00Z" w16du:dateUtc="2026-02-19T13:05:00Z"/>
              <w:rFonts w:ascii="Times New Roman" w:hAnsi="Times New Roman"/>
              <w:color w:val="215E99" w:themeColor="text2" w:themeTint="BF"/>
            </w:rPr>
          </w:rPrChange>
        </w:rPr>
      </w:pPr>
      <w:commentRangeStart w:id="102"/>
      <w:commentRangeStart w:id="103"/>
      <w:del w:id="104" w:author="Song, Xuehang" w:date="2026-02-19T05:05:00Z" w16du:dateUtc="2026-02-19T13:05:00Z">
        <w:r w:rsidRPr="00F75045" w:rsidDel="00FA4B58">
          <w:rPr>
            <w:rPrChange w:id="105" w:author="Song, Xuehang" w:date="2026-02-19T05:06:00Z" w16du:dateUtc="2026-02-19T13:06:00Z">
              <w:rPr>
                <w:rFonts w:ascii="Times New Roman" w:hAnsi="Times New Roman"/>
                <w:color w:val="215E99" w:themeColor="text2" w:themeTint="BF"/>
                <w:highlight w:val="yellow"/>
              </w:rPr>
            </w:rPrChange>
          </w:rPr>
          <w:delText>What EM site-specific subsurface phenomena are modeled (</w:delText>
        </w:r>
        <w:r w:rsidR="003550D2" w:rsidRPr="00F75045" w:rsidDel="00FA4B58">
          <w:rPr>
            <w:rPrChange w:id="106" w:author="Song, Xuehang" w:date="2026-02-19T05:06:00Z" w16du:dateUtc="2026-02-19T13:06:00Z">
              <w:rPr>
                <w:rFonts w:ascii="Times New Roman" w:hAnsi="Times New Roman"/>
                <w:color w:val="215E99" w:themeColor="text2" w:themeTint="BF"/>
                <w:highlight w:val="yellow"/>
              </w:rPr>
            </w:rPrChange>
          </w:rPr>
          <w:delText>Advection, dispersion, sorption, back-diffusion, density effects, heterogeneity,</w:delText>
        </w:r>
        <w:r w:rsidR="00574728" w:rsidRPr="00F75045" w:rsidDel="00FA4B58">
          <w:rPr>
            <w:rPrChange w:id="107" w:author="Song, Xuehang" w:date="2026-02-19T05:06:00Z" w16du:dateUtc="2026-02-19T13:06:00Z">
              <w:rPr>
                <w:rFonts w:ascii="Times New Roman" w:hAnsi="Times New Roman"/>
                <w:color w:val="215E99" w:themeColor="text2" w:themeTint="BF"/>
                <w:highlight w:val="yellow"/>
              </w:rPr>
            </w:rPrChange>
          </w:rPr>
          <w:delText xml:space="preserve"> Pump-and-treat operations, wells, boundary and forcing conditions)</w:delText>
        </w:r>
        <w:commentRangeEnd w:id="102"/>
        <w:r w:rsidR="00E52913" w:rsidRPr="00F75045" w:rsidDel="00FA4B58">
          <w:rPr>
            <w:rPrChange w:id="108" w:author="Song, Xuehang" w:date="2026-02-19T05:06:00Z" w16du:dateUtc="2026-02-19T13:06:00Z">
              <w:rPr>
                <w:rStyle w:val="CommentReference"/>
              </w:rPr>
            </w:rPrChange>
          </w:rPr>
          <w:commentReference w:id="102"/>
        </w:r>
        <w:commentRangeEnd w:id="103"/>
        <w:r w:rsidR="0045106E" w:rsidRPr="00F75045" w:rsidDel="00FA4B58">
          <w:rPr>
            <w:rPrChange w:id="109" w:author="Song, Xuehang" w:date="2026-02-19T05:06:00Z" w16du:dateUtc="2026-02-19T13:06:00Z">
              <w:rPr>
                <w:rStyle w:val="CommentReference"/>
              </w:rPr>
            </w:rPrChange>
          </w:rPr>
          <w:commentReference w:id="103"/>
        </w:r>
      </w:del>
    </w:p>
    <w:p w14:paraId="370905BF" w14:textId="4514154F" w:rsidR="00521481" w:rsidRPr="00F75045" w:rsidDel="00FA4B58" w:rsidRDefault="00796E22" w:rsidP="00D07218">
      <w:pPr>
        <w:spacing w:before="100" w:beforeAutospacing="1" w:after="100" w:afterAutospacing="1"/>
        <w:rPr>
          <w:ins w:id="110" w:author="Cao, Ross" w:date="2025-12-04T11:43:00Z" w16du:dateUtc="2025-12-04T19:43:00Z"/>
          <w:del w:id="111" w:author="Song, Xuehang" w:date="2026-02-19T05:05:00Z" w16du:dateUtc="2026-02-19T13:05:00Z"/>
          <w:rPrChange w:id="112" w:author="Song, Xuehang" w:date="2026-02-19T05:06:00Z" w16du:dateUtc="2026-02-19T13:06:00Z">
            <w:rPr>
              <w:ins w:id="113" w:author="Cao, Ross" w:date="2025-12-04T11:43:00Z" w16du:dateUtc="2025-12-04T19:43:00Z"/>
              <w:del w:id="114" w:author="Song, Xuehang" w:date="2026-02-19T05:05:00Z" w16du:dateUtc="2026-02-19T13:05:00Z"/>
              <w:rFonts w:ascii="Times New Roman" w:hAnsi="Times New Roman"/>
            </w:rPr>
          </w:rPrChange>
        </w:rPr>
      </w:pPr>
      <w:del w:id="115" w:author="Song, Xuehang" w:date="2026-02-19T05:05:00Z" w16du:dateUtc="2026-02-19T13:05:00Z">
        <w:r w:rsidRPr="00F75045" w:rsidDel="00FA4B58">
          <w:rPr>
            <w:rPrChange w:id="116" w:author="Song, Xuehang" w:date="2026-02-19T05:06:00Z" w16du:dateUtc="2026-02-19T13:06:00Z">
              <w:rPr>
                <w:rFonts w:ascii="Times New Roman" w:hAnsi="Times New Roman"/>
                <w:i/>
                <w:iCs/>
              </w:rPr>
            </w:rPrChange>
          </w:rPr>
          <w:delText>(</w:delText>
        </w:r>
      </w:del>
      <w:ins w:id="117" w:author="Cao, Ross" w:date="2025-12-04T11:43:00Z" w16du:dateUtc="2025-12-04T19:43:00Z">
        <w:del w:id="118" w:author="Song, Xuehang" w:date="2026-02-19T05:05:00Z" w16du:dateUtc="2026-02-19T13:05:00Z">
          <w:r w:rsidR="000F0897" w:rsidRPr="00F75045" w:rsidDel="00FA4B58">
            <w:rPr>
              <w:rPrChange w:id="119" w:author="Song, Xuehang" w:date="2026-02-19T05:06:00Z" w16du:dateUtc="2026-02-19T13:06:00Z">
                <w:rPr>
                  <w:rFonts w:ascii="Times New Roman" w:hAnsi="Times New Roman"/>
                </w:rPr>
              </w:rPrChange>
            </w:rPr>
            <w:delText>Core transport and reaction processes</w:delText>
          </w:r>
        </w:del>
      </w:ins>
      <w:del w:id="120" w:author="Song, Xuehang" w:date="2026-02-19T05:05:00Z" w16du:dateUtc="2026-02-19T13:05:00Z">
        <w:r w:rsidR="006A3265" w:rsidRPr="00F75045" w:rsidDel="00FA4B58">
          <w:rPr>
            <w:rPrChange w:id="121" w:author="Song, Xuehang" w:date="2026-02-19T05:06:00Z" w16du:dateUtc="2026-02-19T13:06:00Z">
              <w:rPr>
                <w:rFonts w:ascii="Times New Roman" w:hAnsi="Times New Roman"/>
                <w:i/>
                <w:iCs/>
              </w:rPr>
            </w:rPrChange>
          </w:rPr>
          <w:delText>)</w:delText>
        </w:r>
      </w:del>
    </w:p>
    <w:p w14:paraId="71B0C472" w14:textId="4AAF02BE" w:rsidR="00183B26" w:rsidRPr="00F75045" w:rsidRDefault="00D07218" w:rsidP="00DC27E9">
      <w:pPr>
        <w:pStyle w:val="BodyText"/>
        <w:rPr>
          <w:rPrChange w:id="122" w:author="Song, Xuehang" w:date="2026-02-19T05:06:00Z" w16du:dateUtc="2026-02-19T13:06:00Z">
            <w:rPr>
              <w:rFonts w:ascii="Times New Roman" w:hAnsi="Times New Roman"/>
            </w:rPr>
          </w:rPrChange>
        </w:rPr>
      </w:pPr>
      <w:r w:rsidRPr="00F75045">
        <w:t>Numerical groundwater and reactive transport models provide the high</w:t>
      </w:r>
      <w:r w:rsidRPr="00F75045">
        <w:rPr>
          <w:rFonts w:ascii="Cambria Math" w:hAnsi="Cambria Math" w:cs="Cambria Math"/>
          <w:rPrChange w:id="123" w:author="Song, Xuehang" w:date="2026-02-19T05:06:00Z" w16du:dateUtc="2026-02-19T13:06:00Z">
            <w:rPr>
              <w:rFonts w:ascii="Times New Roman" w:hAnsi="Times New Roman"/>
            </w:rPr>
          </w:rPrChange>
        </w:rPr>
        <w:t>‑</w:t>
      </w:r>
      <w:r w:rsidRPr="00F75045">
        <w:rPr>
          <w:rPrChange w:id="124" w:author="Song, Xuehang" w:date="2026-02-19T05:06:00Z" w16du:dateUtc="2026-02-19T13:06:00Z">
            <w:rPr>
              <w:rFonts w:ascii="Times New Roman" w:hAnsi="Times New Roman"/>
            </w:rPr>
          </w:rPrChange>
        </w:rPr>
        <w:t>fidelity representation of site</w:t>
      </w:r>
      <w:r w:rsidRPr="00F75045">
        <w:rPr>
          <w:rFonts w:ascii="Cambria Math" w:hAnsi="Cambria Math" w:cs="Cambria Math"/>
          <w:rPrChange w:id="125" w:author="Song, Xuehang" w:date="2026-02-19T05:06:00Z" w16du:dateUtc="2026-02-19T13:06:00Z">
            <w:rPr>
              <w:rFonts w:ascii="Times New Roman" w:hAnsi="Times New Roman"/>
            </w:rPr>
          </w:rPrChange>
        </w:rPr>
        <w:t>‑</w:t>
      </w:r>
      <w:r w:rsidRPr="00F75045">
        <w:rPr>
          <w:rPrChange w:id="126" w:author="Song, Xuehang" w:date="2026-02-19T05:06:00Z" w16du:dateUtc="2026-02-19T13:06:00Z">
            <w:rPr>
              <w:rFonts w:ascii="Times New Roman" w:hAnsi="Times New Roman"/>
            </w:rPr>
          </w:rPrChange>
        </w:rPr>
        <w:t>specific subsurface processes that underpin Pillar B. At EM sites, these models describe how contaminants move and transform in complex hydrogeologic settings, and how engineered controls</w:t>
      </w:r>
      <w:r w:rsidR="00C9121D" w:rsidRPr="00F75045">
        <w:rPr>
          <w:rPrChange w:id="127" w:author="Song, Xuehang" w:date="2026-02-19T05:06:00Z" w16du:dateUtc="2026-02-19T13:06:00Z">
            <w:rPr>
              <w:rFonts w:ascii="Times New Roman" w:hAnsi="Times New Roman"/>
            </w:rPr>
          </w:rPrChange>
        </w:rPr>
        <w:t>,</w:t>
      </w:r>
      <w:r w:rsidRPr="00F75045">
        <w:rPr>
          <w:rPrChange w:id="128" w:author="Song, Xuehang" w:date="2026-02-19T05:06:00Z" w16du:dateUtc="2026-02-19T13:06:00Z">
            <w:rPr>
              <w:rFonts w:ascii="Times New Roman" w:hAnsi="Times New Roman"/>
            </w:rPr>
          </w:rPrChange>
        </w:rPr>
        <w:t xml:space="preserve"> such as pump</w:t>
      </w:r>
      <w:r w:rsidRPr="00F75045">
        <w:rPr>
          <w:rFonts w:ascii="Cambria Math" w:hAnsi="Cambria Math" w:cs="Cambria Math"/>
          <w:rPrChange w:id="129" w:author="Song, Xuehang" w:date="2026-02-19T05:06:00Z" w16du:dateUtc="2026-02-19T13:06:00Z">
            <w:rPr>
              <w:rFonts w:ascii="Times New Roman" w:hAnsi="Times New Roman"/>
            </w:rPr>
          </w:rPrChange>
        </w:rPr>
        <w:t>‑</w:t>
      </w:r>
      <w:r w:rsidRPr="00F75045">
        <w:rPr>
          <w:rPrChange w:id="130" w:author="Song, Xuehang" w:date="2026-02-19T05:06:00Z" w16du:dateUtc="2026-02-19T13:06:00Z">
            <w:rPr>
              <w:rFonts w:ascii="Times New Roman" w:hAnsi="Times New Roman"/>
            </w:rPr>
          </w:rPrChange>
        </w:rPr>
        <w:t>and</w:t>
      </w:r>
      <w:r w:rsidRPr="00F75045">
        <w:rPr>
          <w:rFonts w:ascii="Cambria Math" w:hAnsi="Cambria Math" w:cs="Cambria Math"/>
          <w:rPrChange w:id="131" w:author="Song, Xuehang" w:date="2026-02-19T05:06:00Z" w16du:dateUtc="2026-02-19T13:06:00Z">
            <w:rPr>
              <w:rFonts w:ascii="Times New Roman" w:hAnsi="Times New Roman"/>
            </w:rPr>
          </w:rPrChange>
        </w:rPr>
        <w:t>‑</w:t>
      </w:r>
      <w:r w:rsidRPr="00F75045">
        <w:rPr>
          <w:rPrChange w:id="132" w:author="Song, Xuehang" w:date="2026-02-19T05:06:00Z" w16du:dateUtc="2026-02-19T13:06:00Z">
            <w:rPr>
              <w:rFonts w:ascii="Times New Roman" w:hAnsi="Times New Roman"/>
            </w:rPr>
          </w:rPrChange>
        </w:rPr>
        <w:t>treat systems</w:t>
      </w:r>
      <w:r w:rsidR="00C9121D" w:rsidRPr="00F75045">
        <w:rPr>
          <w:rPrChange w:id="133" w:author="Song, Xuehang" w:date="2026-02-19T05:06:00Z" w16du:dateUtc="2026-02-19T13:06:00Z">
            <w:rPr>
              <w:rFonts w:ascii="Times New Roman" w:hAnsi="Times New Roman"/>
            </w:rPr>
          </w:rPrChange>
        </w:rPr>
        <w:t>,</w:t>
      </w:r>
      <w:r w:rsidRPr="00F75045">
        <w:rPr>
          <w:rPrChange w:id="134" w:author="Song, Xuehang" w:date="2026-02-19T05:06:00Z" w16du:dateUtc="2026-02-19T13:06:00Z">
            <w:rPr>
              <w:rFonts w:ascii="Times New Roman" w:hAnsi="Times New Roman"/>
            </w:rPr>
          </w:rPrChange>
        </w:rPr>
        <w:t xml:space="preserve"> </w:t>
      </w:r>
      <w:r w:rsidR="00183B26" w:rsidRPr="00F75045">
        <w:rPr>
          <w:rPrChange w:id="135" w:author="Song, Xuehang" w:date="2026-02-19T05:06:00Z" w16du:dateUtc="2026-02-19T13:06:00Z">
            <w:rPr>
              <w:rFonts w:ascii="Times New Roman" w:hAnsi="Times New Roman"/>
            </w:rPr>
          </w:rPrChange>
        </w:rPr>
        <w:t xml:space="preserve">can </w:t>
      </w:r>
      <w:r w:rsidRPr="00F75045">
        <w:rPr>
          <w:rPrChange w:id="136" w:author="Song, Xuehang" w:date="2026-02-19T05:06:00Z" w16du:dateUtc="2026-02-19T13:06:00Z">
            <w:rPr>
              <w:rFonts w:ascii="Times New Roman" w:hAnsi="Times New Roman"/>
            </w:rPr>
          </w:rPrChange>
        </w:rPr>
        <w:t>influence plume evolution. They explicitly resolve groundwater flow, mass transport, and the key processes that drive long</w:t>
      </w:r>
      <w:r w:rsidRPr="00F75045">
        <w:rPr>
          <w:rFonts w:ascii="Cambria Math" w:hAnsi="Cambria Math" w:cs="Cambria Math"/>
          <w:rPrChange w:id="137" w:author="Song, Xuehang" w:date="2026-02-19T05:06:00Z" w16du:dateUtc="2026-02-19T13:06:00Z">
            <w:rPr>
              <w:rFonts w:ascii="Times New Roman" w:hAnsi="Times New Roman"/>
            </w:rPr>
          </w:rPrChange>
        </w:rPr>
        <w:t>‑</w:t>
      </w:r>
      <w:r w:rsidRPr="00F75045">
        <w:rPr>
          <w:rPrChange w:id="138" w:author="Song, Xuehang" w:date="2026-02-19T05:06:00Z" w16du:dateUtc="2026-02-19T13:06:00Z">
            <w:rPr>
              <w:rFonts w:ascii="Times New Roman" w:hAnsi="Times New Roman"/>
            </w:rPr>
          </w:rPrChange>
        </w:rPr>
        <w:t xml:space="preserve">term risk, providing the </w:t>
      </w:r>
      <w:r w:rsidRPr="00F75045">
        <w:rPr>
          <w:rFonts w:ascii="Aptos" w:hAnsi="Aptos" w:cs="Aptos"/>
          <w:rPrChange w:id="139" w:author="Song, Xuehang" w:date="2026-02-19T05:06:00Z" w16du:dateUtc="2026-02-19T13:06:00Z">
            <w:rPr>
              <w:rFonts w:ascii="Times New Roman" w:hAnsi="Times New Roman"/>
            </w:rPr>
          </w:rPrChange>
        </w:rPr>
        <w:t>“</w:t>
      </w:r>
      <w:r w:rsidRPr="00F75045">
        <w:rPr>
          <w:rPrChange w:id="140" w:author="Song, Xuehang" w:date="2026-02-19T05:06:00Z" w16du:dateUtc="2026-02-19T13:06:00Z">
            <w:rPr>
              <w:rFonts w:ascii="Times New Roman" w:hAnsi="Times New Roman"/>
            </w:rPr>
          </w:rPrChange>
        </w:rPr>
        <w:t>truth</w:t>
      </w:r>
      <w:r w:rsidRPr="00F75045">
        <w:rPr>
          <w:rFonts w:ascii="Aptos" w:hAnsi="Aptos" w:cs="Aptos"/>
          <w:rPrChange w:id="141" w:author="Song, Xuehang" w:date="2026-02-19T05:06:00Z" w16du:dateUtc="2026-02-19T13:06:00Z">
            <w:rPr>
              <w:rFonts w:ascii="Times New Roman" w:hAnsi="Times New Roman"/>
            </w:rPr>
          </w:rPrChange>
        </w:rPr>
        <w:t>”</w:t>
      </w:r>
      <w:r w:rsidRPr="00F75045">
        <w:rPr>
          <w:rPrChange w:id="142" w:author="Song, Xuehang" w:date="2026-02-19T05:06:00Z" w16du:dateUtc="2026-02-19T13:06:00Z">
            <w:rPr>
              <w:rFonts w:ascii="Times New Roman" w:hAnsi="Times New Roman"/>
            </w:rPr>
          </w:rPrChange>
        </w:rPr>
        <w:t xml:space="preserve"> trajectories against which surrogate models </w:t>
      </w:r>
      <w:r w:rsidR="00C31044" w:rsidRPr="00F75045">
        <w:rPr>
          <w:rPrChange w:id="143" w:author="Song, Xuehang" w:date="2026-02-19T05:06:00Z" w16du:dateUtc="2026-02-19T13:06:00Z">
            <w:rPr>
              <w:rFonts w:ascii="Times New Roman" w:hAnsi="Times New Roman"/>
            </w:rPr>
          </w:rPrChange>
        </w:rPr>
        <w:t>can be</w:t>
      </w:r>
      <w:r w:rsidRPr="00F75045">
        <w:rPr>
          <w:rPrChange w:id="144" w:author="Song, Xuehang" w:date="2026-02-19T05:06:00Z" w16du:dateUtc="2026-02-19T13:06:00Z">
            <w:rPr>
              <w:rFonts w:ascii="Times New Roman" w:hAnsi="Times New Roman"/>
            </w:rPr>
          </w:rPrChange>
        </w:rPr>
        <w:t xml:space="preserve"> trained and evaluated.</w:t>
      </w:r>
    </w:p>
    <w:p w14:paraId="648ACE50" w14:textId="77777777" w:rsidR="00FE534A" w:rsidRPr="00F75045" w:rsidDel="001C0C5C" w:rsidRDefault="00D07218" w:rsidP="00DC27E9">
      <w:pPr>
        <w:pStyle w:val="BodyText"/>
        <w:rPr>
          <w:ins w:id="145" w:author="Cao, Ross" w:date="2025-12-04T11:45:00Z" w16du:dateUtc="2025-12-04T19:45:00Z"/>
          <w:del w:id="146" w:author="Song, Xuehang" w:date="2026-02-19T05:06:00Z" w16du:dateUtc="2026-02-19T13:06:00Z"/>
          <w:rPrChange w:id="147" w:author="Song, Xuehang" w:date="2026-02-19T05:06:00Z" w16du:dateUtc="2026-02-19T13:06:00Z">
            <w:rPr>
              <w:ins w:id="148" w:author="Cao, Ross" w:date="2025-12-04T11:45:00Z" w16du:dateUtc="2025-12-04T19:45:00Z"/>
              <w:del w:id="149" w:author="Song, Xuehang" w:date="2026-02-19T05:06:00Z" w16du:dateUtc="2026-02-19T13:06:00Z"/>
              <w:rFonts w:ascii="Times New Roman" w:hAnsi="Times New Roman"/>
            </w:rPr>
          </w:rPrChange>
        </w:rPr>
      </w:pPr>
      <w:r w:rsidRPr="00F75045">
        <w:t xml:space="preserve">The </w:t>
      </w:r>
      <w:r w:rsidR="00217938" w:rsidRPr="00F75045">
        <w:rPr>
          <w:rPrChange w:id="150" w:author="Song, Xuehang" w:date="2026-02-19T05:06:00Z" w16du:dateUtc="2026-02-19T13:06:00Z">
            <w:rPr>
              <w:rFonts w:ascii="Times New Roman" w:hAnsi="Times New Roman"/>
            </w:rPr>
          </w:rPrChange>
        </w:rPr>
        <w:t xml:space="preserve">physical </w:t>
      </w:r>
      <w:r w:rsidRPr="00F75045">
        <w:rPr>
          <w:rPrChange w:id="151" w:author="Song, Xuehang" w:date="2026-02-19T05:06:00Z" w16du:dateUtc="2026-02-19T13:06:00Z">
            <w:rPr>
              <w:rFonts w:ascii="Times New Roman" w:hAnsi="Times New Roman"/>
            </w:rPr>
          </w:rPrChange>
        </w:rPr>
        <w:t xml:space="preserve">phenomena represented typically include advection and dispersion of dissolved species, </w:t>
      </w:r>
      <w:r w:rsidR="00351404" w:rsidRPr="00F75045">
        <w:rPr>
          <w:rPrChange w:id="152" w:author="Song, Xuehang" w:date="2026-02-19T05:06:00Z" w16du:dateUtc="2026-02-19T13:06:00Z">
            <w:rPr>
              <w:rFonts w:ascii="Times New Roman" w:hAnsi="Times New Roman"/>
            </w:rPr>
          </w:rPrChange>
        </w:rPr>
        <w:t xml:space="preserve">sorption onto solid phases, and associated reaction processes </w:t>
      </w:r>
      <w:r w:rsidR="00FE69DF" w:rsidRPr="00F75045">
        <w:rPr>
          <w:rPrChange w:id="153" w:author="Song, Xuehang" w:date="2026-02-19T05:06:00Z" w16du:dateUtc="2026-02-19T13:06:00Z">
            <w:rPr>
              <w:rFonts w:ascii="Times New Roman" w:hAnsi="Times New Roman"/>
            </w:rPr>
          </w:rPrChange>
        </w:rPr>
        <w:fldChar w:fldCharType="begin"/>
      </w:r>
      <w:r w:rsidR="00981B35" w:rsidRPr="00F75045">
        <w:rPr>
          <w:rPrChange w:id="154" w:author="Song, Xuehang" w:date="2026-02-19T05:06:00Z" w16du:dateUtc="2026-02-19T13:06:00Z">
            <w:rPr>
              <w:rFonts w:ascii="Times New Roman" w:hAnsi="Times New Roman"/>
            </w:rPr>
          </w:rPrChange>
        </w:rPr>
        <w:instrText xml:space="preserve"> ADDIN EN.CITE &lt;EndNote&gt;&lt;Cite&gt;&lt;Author&gt;Sethi&lt;/Author&gt;&lt;Year&gt;2019&lt;/Year&gt;&lt;RecNum&gt;565&lt;/RecNum&gt;&lt;DisplayText&gt;(Sethi and Di Molfetta, 2019; Šimůnek and van Genuchten, 2016)&lt;/DisplayText&gt;&lt;record&gt;&lt;rec-number&gt;565&lt;/rec-number&gt;&lt;foreign-keys&gt;&lt;key app="EN" db-id="avewzwavpffw96ewpdx505tfdawpfpatfzve" timestamp="1764092656"&gt;565&lt;/key&gt;&lt;/foreign-keys&gt;&lt;ref-type name="Book Section"&gt;5&lt;/ref-type&gt;&lt;contributors&gt;&lt;authors&gt;&lt;author&gt;Sethi, Rajandrea&lt;/author&gt;&lt;author&gt;Di Molfetta, Antonio&lt;/author&gt;&lt;/authors&gt;&lt;secondary-authors&gt;&lt;author&gt;Sethi, Rajandrea&lt;/author&gt;&lt;author&gt;Di Molfetta, Antonio&lt;/author&gt;&lt;/secondary-authors&gt;&lt;/contributors&gt;&lt;titles&gt;&lt;title&gt;Mechanisms of Contaminant Transport in Aquifers&lt;/title&gt;&lt;secondary-title&gt;Groundwater Engineering : A Technical Approach to Hydrogeology, Contaminant Transport and Groundwater Remediation&lt;/secondary-title&gt;&lt;/titles&gt;&lt;pages&gt;193-217&lt;/pages&gt;&lt;dates&gt;&lt;year&gt;2019&lt;/year&gt;&lt;pub-dates&gt;&lt;date&gt;2019//&lt;/date&gt;&lt;/pub-dates&gt;&lt;/dates&gt;&lt;pub-location&gt;Cham&lt;/pub-location&gt;&lt;publisher&gt;Springer International Publishing&lt;/publisher&gt;&lt;isbn&gt;978-3-030-20516-4&lt;/isbn&gt;&lt;urls&gt;&lt;related-urls&gt;&lt;url&gt;https://doi.org/10.1007/978-3-030-20516-4_10&lt;/url&gt;&lt;/related-urls&gt;&lt;/urls&gt;&lt;electronic-resource-num&gt;10.1007/978-3-030-20516-4_10&lt;/electronic-resource-num&gt;&lt;/record&gt;&lt;/Cite&gt;&lt;Cite&gt;&lt;Author&gt;Šimůnek&lt;/Author&gt;&lt;Year&gt;2016&lt;/Year&gt;&lt;RecNum&gt;566&lt;/RecNum&gt;&lt;record&gt;&lt;rec-number&gt;566&lt;/rec-number&gt;&lt;foreign-keys&gt;&lt;key app="EN" db-id="avewzwavpffw96ewpdx505tfdawpfpatfzve" timestamp="1764092777"&gt;566&lt;/key&gt;&lt;/foreign-keys&gt;&lt;ref-type name="Book Section"&gt;5&lt;/ref-type&gt;&lt;contributors&gt;&lt;authors&gt;&lt;author&gt;Šimůnek, Jiří&lt;/author&gt;&lt;author&gt;van Genuchten, Martinus Th&lt;/author&gt;&lt;/authors&gt;&lt;/contributors&gt;&lt;titles&gt;&lt;title&gt;Contaminant transport in the unsaturated zone: Theory and modeling&lt;/title&gt;&lt;secondary-title&gt;The handbook of groundwater engineering&lt;/secondary-title&gt;&lt;/titles&gt;&lt;pages&gt;221-254&lt;/pages&gt;&lt;dates&gt;&lt;year&gt;2016&lt;/year&gt;&lt;/dates&gt;&lt;publisher&gt;CRC Press&lt;/publisher&gt;&lt;urls&gt;&lt;/urls&gt;&lt;/record&gt;&lt;/Cite&gt;&lt;/EndNote&gt;</w:instrText>
      </w:r>
      <w:r w:rsidR="00FE69DF" w:rsidRPr="00F75045">
        <w:rPr>
          <w:rPrChange w:id="155" w:author="Song, Xuehang" w:date="2026-02-19T05:06:00Z" w16du:dateUtc="2026-02-19T13:06:00Z">
            <w:rPr>
              <w:rFonts w:ascii="Times New Roman" w:hAnsi="Times New Roman"/>
            </w:rPr>
          </w:rPrChange>
        </w:rPr>
        <w:fldChar w:fldCharType="separate"/>
      </w:r>
      <w:r w:rsidR="00981B35" w:rsidRPr="00F75045">
        <w:rPr>
          <w:rPrChange w:id="156" w:author="Song, Xuehang" w:date="2026-02-19T05:06:00Z" w16du:dateUtc="2026-02-19T13:06:00Z">
            <w:rPr>
              <w:rFonts w:ascii="Times New Roman" w:hAnsi="Times New Roman"/>
            </w:rPr>
          </w:rPrChange>
        </w:rPr>
        <w:t>(Sethi and Di Molfetta, 2019; Šimůnek and van Genuchten, 2016)</w:t>
      </w:r>
      <w:r w:rsidR="00FE69DF" w:rsidRPr="00F75045">
        <w:rPr>
          <w:rPrChange w:id="157" w:author="Song, Xuehang" w:date="2026-02-19T05:06:00Z" w16du:dateUtc="2026-02-19T13:06:00Z">
            <w:rPr>
              <w:rFonts w:ascii="Times New Roman" w:hAnsi="Times New Roman"/>
            </w:rPr>
          </w:rPrChange>
        </w:rPr>
        <w:fldChar w:fldCharType="end"/>
      </w:r>
      <w:r w:rsidRPr="00F75045">
        <w:rPr>
          <w:rPrChange w:id="158" w:author="Song, Xuehang" w:date="2026-02-19T05:06:00Z" w16du:dateUtc="2026-02-19T13:06:00Z">
            <w:rPr>
              <w:rFonts w:ascii="Times New Roman" w:hAnsi="Times New Roman"/>
            </w:rPr>
          </w:rPrChange>
        </w:rPr>
        <w:t xml:space="preserve">. </w:t>
      </w:r>
      <w:ins w:id="159" w:author="Cao, Ross" w:date="2025-12-04T11:45:00Z" w16du:dateUtc="2025-12-04T19:45:00Z">
        <w:r w:rsidR="00FE534A" w:rsidRPr="00F75045">
          <w:rPr>
            <w:rPrChange w:id="160" w:author="Song, Xuehang" w:date="2026-02-19T05:06:00Z" w16du:dateUtc="2026-02-19T13:06:00Z">
              <w:rPr>
                <w:rFonts w:ascii="Times New Roman" w:hAnsi="Times New Roman"/>
              </w:rPr>
            </w:rPrChange>
          </w:rPr>
          <w:t xml:space="preserve">These processes control how contaminant mass is transported, retarded, and transformed in the subsurface and therefore directly affect the magnitude and timing of risks at receptors. </w:t>
        </w:r>
      </w:ins>
    </w:p>
    <w:p w14:paraId="226973D4" w14:textId="4AA4C768" w:rsidR="00FE534A" w:rsidRPr="00F75045" w:rsidRDefault="008A6FAB">
      <w:pPr>
        <w:pStyle w:val="BodyText"/>
        <w:rPr>
          <w:ins w:id="161" w:author="Cao, Ross" w:date="2025-12-04T11:45:00Z" w16du:dateUtc="2025-12-04T19:45:00Z"/>
          <w:rPrChange w:id="162" w:author="Song, Xuehang" w:date="2026-02-19T05:06:00Z" w16du:dateUtc="2026-02-19T13:06:00Z">
            <w:rPr>
              <w:ins w:id="163" w:author="Cao, Ross" w:date="2025-12-04T11:45:00Z" w16du:dateUtc="2025-12-04T19:45:00Z"/>
              <w:rFonts w:ascii="Times New Roman" w:hAnsi="Times New Roman"/>
            </w:rPr>
          </w:rPrChange>
        </w:rPr>
        <w:pPrChange w:id="164" w:author="Song, Xuehang" w:date="2026-02-19T05:06:00Z" w16du:dateUtc="2026-02-19T13:06:00Z">
          <w:pPr>
            <w:spacing w:before="100" w:beforeAutospacing="1" w:after="100" w:afterAutospacing="1"/>
          </w:pPr>
        </w:pPrChange>
      </w:pPr>
      <w:del w:id="165" w:author="Song, Xuehang" w:date="2026-02-19T05:06:00Z" w16du:dateUtc="2026-02-19T13:06:00Z">
        <w:r w:rsidRPr="00F75045" w:rsidDel="001C0C5C">
          <w:rPr>
            <w:rPrChange w:id="166" w:author="Song, Xuehang" w:date="2026-02-19T05:06:00Z" w16du:dateUtc="2026-02-19T13:06:00Z">
              <w:rPr>
                <w:rFonts w:ascii="Times New Roman" w:hAnsi="Times New Roman"/>
                <w:i/>
                <w:iCs/>
              </w:rPr>
            </w:rPrChange>
          </w:rPr>
          <w:delText>(</w:delText>
        </w:r>
      </w:del>
      <w:ins w:id="167" w:author="Cao, Ross" w:date="2025-12-04T11:45:00Z" w16du:dateUtc="2025-12-04T19:45:00Z">
        <w:del w:id="168" w:author="Song, Xuehang" w:date="2026-02-19T05:06:00Z" w16du:dateUtc="2026-02-19T13:06:00Z">
          <w:r w:rsidR="00E81A23" w:rsidRPr="00F75045" w:rsidDel="001C0C5C">
            <w:rPr>
              <w:rPrChange w:id="169" w:author="Song, Xuehang" w:date="2026-02-19T05:06:00Z" w16du:dateUtc="2026-02-19T13:06:00Z">
                <w:rPr>
                  <w:rFonts w:ascii="Times New Roman" w:hAnsi="Times New Roman"/>
                </w:rPr>
              </w:rPrChange>
            </w:rPr>
            <w:delText>Heterogeneity</w:delText>
          </w:r>
          <w:r w:rsidR="00E03470" w:rsidRPr="00F75045" w:rsidDel="001C0C5C">
            <w:rPr>
              <w:rPrChange w:id="170" w:author="Song, Xuehang" w:date="2026-02-19T05:06:00Z" w16du:dateUtc="2026-02-19T13:06:00Z">
                <w:rPr>
                  <w:rFonts w:ascii="Times New Roman" w:hAnsi="Times New Roman"/>
                </w:rPr>
              </w:rPrChange>
            </w:rPr>
            <w:delText>, non-Fickian behavior, and plume persistence</w:delText>
          </w:r>
        </w:del>
      </w:ins>
      <w:del w:id="171" w:author="Song, Xuehang" w:date="2026-02-19T05:06:00Z" w16du:dateUtc="2026-02-19T13:06:00Z">
        <w:r w:rsidR="00183A87" w:rsidRPr="00F75045" w:rsidDel="001C0C5C">
          <w:rPr>
            <w:rPrChange w:id="172" w:author="Song, Xuehang" w:date="2026-02-19T05:06:00Z" w16du:dateUtc="2026-02-19T13:06:00Z">
              <w:rPr>
                <w:rFonts w:ascii="Times New Roman" w:hAnsi="Times New Roman"/>
                <w:i/>
                <w:iCs/>
              </w:rPr>
            </w:rPrChange>
          </w:rPr>
          <w:delText>)</w:delText>
        </w:r>
      </w:del>
    </w:p>
    <w:p w14:paraId="1555C92D" w14:textId="5F2E6917" w:rsidR="0016345F" w:rsidRPr="00F75045" w:rsidRDefault="002B020D" w:rsidP="00DC27E9">
      <w:pPr>
        <w:pStyle w:val="BodyText"/>
        <w:rPr>
          <w:ins w:id="173" w:author="Cao, Ross" w:date="2025-12-04T11:50:00Z" w16du:dateUtc="2025-12-04T19:50:00Z"/>
          <w:rPrChange w:id="174" w:author="Song, Xuehang" w:date="2026-02-19T05:06:00Z" w16du:dateUtc="2026-02-19T13:06:00Z">
            <w:rPr>
              <w:ins w:id="175" w:author="Cao, Ross" w:date="2025-12-04T11:50:00Z" w16du:dateUtc="2025-12-04T19:50:00Z"/>
              <w:rFonts w:ascii="Times New Roman" w:hAnsi="Times New Roman"/>
            </w:rPr>
          </w:rPrChange>
        </w:rPr>
      </w:pPr>
      <w:ins w:id="176" w:author="Cao, Ross" w:date="2025-12-04T11:46:00Z" w16du:dateUtc="2025-12-04T19:46:00Z">
        <w:r w:rsidRPr="00F75045">
          <w:t xml:space="preserve">Realistic EM sites are characterized by strong </w:t>
        </w:r>
      </w:ins>
      <w:del w:id="177" w:author="Cao, Ross" w:date="2025-12-04T11:46:00Z" w16du:dateUtc="2025-12-04T19:46:00Z">
        <w:r w:rsidR="00E81A23" w:rsidRPr="00F75045" w:rsidDel="000262ED">
          <w:rPr>
            <w:rPrChange w:id="178" w:author="Song, Xuehang" w:date="2026-02-19T05:06:00Z" w16du:dateUtc="2026-02-19T13:06:00Z">
              <w:rPr>
                <w:rFonts w:ascii="Times New Roman" w:hAnsi="Times New Roman"/>
              </w:rPr>
            </w:rPrChange>
          </w:rPr>
          <w:delText>H</w:delText>
        </w:r>
      </w:del>
      <w:ins w:id="179" w:author="Cao, Ross" w:date="2025-12-04T11:46:00Z" w16du:dateUtc="2025-12-04T19:46:00Z">
        <w:r w:rsidR="000262ED" w:rsidRPr="00F75045">
          <w:rPr>
            <w:rPrChange w:id="180" w:author="Song, Xuehang" w:date="2026-02-19T05:06:00Z" w16du:dateUtc="2026-02-19T13:06:00Z">
              <w:rPr>
                <w:rFonts w:ascii="Times New Roman" w:hAnsi="Times New Roman"/>
              </w:rPr>
            </w:rPrChange>
          </w:rPr>
          <w:t>h</w:t>
        </w:r>
      </w:ins>
      <w:r w:rsidR="00E81A23" w:rsidRPr="00F75045">
        <w:rPr>
          <w:rPrChange w:id="181" w:author="Song, Xuehang" w:date="2026-02-19T05:06:00Z" w16du:dateUtc="2026-02-19T13:06:00Z">
            <w:rPr>
              <w:rFonts w:ascii="Times New Roman" w:hAnsi="Times New Roman"/>
            </w:rPr>
          </w:rPrChange>
        </w:rPr>
        <w:t>eterogeneity in hydraulic and transport properties</w:t>
      </w:r>
      <w:ins w:id="182" w:author="Cao, Ross" w:date="2025-12-04T11:46:00Z" w16du:dateUtc="2025-12-04T19:46:00Z">
        <w:r w:rsidR="000262ED" w:rsidRPr="00F75045">
          <w:rPr>
            <w:rPrChange w:id="183" w:author="Song, Xuehang" w:date="2026-02-19T05:06:00Z" w16du:dateUtc="2026-02-19T13:06:00Z">
              <w:rPr>
                <w:rFonts w:ascii="Times New Roman" w:hAnsi="Times New Roman"/>
              </w:rPr>
            </w:rPrChange>
          </w:rPr>
          <w:t>.</w:t>
        </w:r>
      </w:ins>
      <w:del w:id="184" w:author="Cao, Ross" w:date="2025-12-04T11:46:00Z" w16du:dateUtc="2025-12-04T19:46:00Z">
        <w:r w:rsidR="00E81A23" w:rsidRPr="00F75045">
          <w:rPr>
            <w:rPrChange w:id="185" w:author="Song, Xuehang" w:date="2026-02-19T05:06:00Z" w16du:dateUtc="2026-02-19T13:06:00Z">
              <w:rPr>
                <w:rFonts w:ascii="Times New Roman" w:hAnsi="Times New Roman"/>
              </w:rPr>
            </w:rPrChange>
          </w:rPr>
          <w:delText>,</w:delText>
        </w:r>
      </w:del>
      <w:r w:rsidR="00E81A23" w:rsidRPr="00F75045">
        <w:rPr>
          <w:rPrChange w:id="186" w:author="Song, Xuehang" w:date="2026-02-19T05:06:00Z" w16du:dateUtc="2026-02-19T13:06:00Z">
            <w:rPr>
              <w:rFonts w:ascii="Times New Roman" w:hAnsi="Times New Roman"/>
            </w:rPr>
          </w:rPrChange>
        </w:rPr>
        <w:t xml:space="preserve"> </w:t>
      </w:r>
      <w:del w:id="187" w:author="Cao, Ross" w:date="2025-12-04T11:46:00Z" w16du:dateUtc="2025-12-04T19:46:00Z">
        <w:r w:rsidR="00E81A23" w:rsidRPr="00F75045">
          <w:rPr>
            <w:rPrChange w:id="188" w:author="Song, Xuehang" w:date="2026-02-19T05:06:00Z" w16du:dateUtc="2026-02-19T13:06:00Z">
              <w:rPr>
                <w:rFonts w:ascii="Times New Roman" w:hAnsi="Times New Roman"/>
              </w:rPr>
            </w:rPrChange>
          </w:rPr>
          <w:delText xml:space="preserve">together with </w:delText>
        </w:r>
        <w:r w:rsidR="00E81A23" w:rsidRPr="00F75045" w:rsidDel="0044274C">
          <w:rPr>
            <w:rPrChange w:id="189" w:author="Song, Xuehang" w:date="2026-02-19T05:06:00Z" w16du:dateUtc="2026-02-19T13:06:00Z">
              <w:rPr>
                <w:rFonts w:ascii="Times New Roman" w:hAnsi="Times New Roman"/>
              </w:rPr>
            </w:rPrChange>
          </w:rPr>
          <w:delText>d</w:delText>
        </w:r>
      </w:del>
      <w:ins w:id="190" w:author="Cao, Ross" w:date="2025-12-04T11:46:00Z" w16du:dateUtc="2025-12-04T19:46:00Z">
        <w:r w:rsidR="0044274C" w:rsidRPr="00F75045">
          <w:rPr>
            <w:rPrChange w:id="191" w:author="Song, Xuehang" w:date="2026-02-19T05:06:00Z" w16du:dateUtc="2026-02-19T13:06:00Z">
              <w:rPr>
                <w:rFonts w:ascii="Times New Roman" w:hAnsi="Times New Roman"/>
              </w:rPr>
            </w:rPrChange>
          </w:rPr>
          <w:t>D</w:t>
        </w:r>
      </w:ins>
      <w:r w:rsidR="00E81A23" w:rsidRPr="00F75045">
        <w:rPr>
          <w:rPrChange w:id="192" w:author="Song, Xuehang" w:date="2026-02-19T05:06:00Z" w16du:dateUtc="2026-02-19T13:06:00Z">
            <w:rPr>
              <w:rFonts w:ascii="Times New Roman" w:hAnsi="Times New Roman"/>
            </w:rPr>
          </w:rPrChange>
        </w:rPr>
        <w:t>iffusion</w:t>
      </w:r>
      <w:r w:rsidR="00E81A23" w:rsidRPr="00F75045">
        <w:rPr>
          <w:rFonts w:ascii="Cambria Math" w:hAnsi="Cambria Math" w:cs="Cambria Math"/>
          <w:rPrChange w:id="193" w:author="Song, Xuehang" w:date="2026-02-19T05:06:00Z" w16du:dateUtc="2026-02-19T13:06:00Z">
            <w:rPr>
              <w:rFonts w:ascii="Times New Roman" w:hAnsi="Times New Roman"/>
            </w:rPr>
          </w:rPrChange>
        </w:rPr>
        <w:t>‑</w:t>
      </w:r>
      <w:r w:rsidR="00E81A23" w:rsidRPr="00F75045">
        <w:rPr>
          <w:rPrChange w:id="194" w:author="Song, Xuehang" w:date="2026-02-19T05:06:00Z" w16du:dateUtc="2026-02-19T13:06:00Z">
            <w:rPr>
              <w:rFonts w:ascii="Times New Roman" w:hAnsi="Times New Roman"/>
            </w:rPr>
          </w:rPrChange>
        </w:rPr>
        <w:t>controlled mass exchange between transmissive and low</w:t>
      </w:r>
      <w:r w:rsidR="008755BC" w:rsidRPr="00F75045">
        <w:rPr>
          <w:rPrChange w:id="195" w:author="Song, Xuehang" w:date="2026-02-19T05:06:00Z" w16du:dateUtc="2026-02-19T13:06:00Z">
            <w:rPr>
              <w:rFonts w:ascii="Times New Roman" w:hAnsi="Times New Roman"/>
            </w:rPr>
          </w:rPrChange>
        </w:rPr>
        <w:t xml:space="preserve"> </w:t>
      </w:r>
      <w:r w:rsidR="00E81A23" w:rsidRPr="00F75045">
        <w:rPr>
          <w:rPrChange w:id="196" w:author="Song, Xuehang" w:date="2026-02-19T05:06:00Z" w16du:dateUtc="2026-02-19T13:06:00Z">
            <w:rPr>
              <w:rFonts w:ascii="Times New Roman" w:hAnsi="Times New Roman"/>
            </w:rPr>
          </w:rPrChange>
        </w:rPr>
        <w:t>permeability zones</w:t>
      </w:r>
      <w:del w:id="197" w:author="Cao, Ross" w:date="2025-12-04T11:46:00Z" w16du:dateUtc="2025-12-04T19:46:00Z">
        <w:r w:rsidR="00E81A23" w:rsidRPr="00F75045">
          <w:rPr>
            <w:rPrChange w:id="198" w:author="Song, Xuehang" w:date="2026-02-19T05:06:00Z" w16du:dateUtc="2026-02-19T13:06:00Z">
              <w:rPr>
                <w:rFonts w:ascii="Times New Roman" w:hAnsi="Times New Roman"/>
              </w:rPr>
            </w:rPrChange>
          </w:rPr>
          <w:delText>,</w:delText>
        </w:r>
      </w:del>
      <w:r w:rsidR="00E81A23" w:rsidRPr="00F75045">
        <w:rPr>
          <w:rPrChange w:id="199" w:author="Song, Xuehang" w:date="2026-02-19T05:06:00Z" w16du:dateUtc="2026-02-19T13:06:00Z">
            <w:rPr>
              <w:rFonts w:ascii="Times New Roman" w:hAnsi="Times New Roman"/>
            </w:rPr>
          </w:rPrChange>
        </w:rPr>
        <w:t xml:space="preserve"> leads to anomalous (non</w:t>
      </w:r>
      <w:r w:rsidR="00E81A23" w:rsidRPr="00F75045">
        <w:rPr>
          <w:rFonts w:ascii="Cambria Math" w:hAnsi="Cambria Math" w:cs="Cambria Math"/>
          <w:rPrChange w:id="200" w:author="Song, Xuehang" w:date="2026-02-19T05:06:00Z" w16du:dateUtc="2026-02-19T13:06:00Z">
            <w:rPr>
              <w:rFonts w:ascii="Times New Roman" w:hAnsi="Times New Roman"/>
            </w:rPr>
          </w:rPrChange>
        </w:rPr>
        <w:t>‑</w:t>
      </w:r>
      <w:r w:rsidR="00E81A23" w:rsidRPr="00F75045">
        <w:rPr>
          <w:rPrChange w:id="201" w:author="Song, Xuehang" w:date="2026-02-19T05:06:00Z" w16du:dateUtc="2026-02-19T13:06:00Z">
            <w:rPr>
              <w:rFonts w:ascii="Times New Roman" w:hAnsi="Times New Roman"/>
            </w:rPr>
          </w:rPrChange>
        </w:rPr>
        <w:t>Fickian) plume spreading</w:t>
      </w:r>
      <w:ins w:id="202" w:author="Cao, Ross" w:date="2025-12-04T11:47:00Z" w16du:dateUtc="2025-12-04T19:47:00Z">
        <w:r w:rsidR="008B24EB" w:rsidRPr="00F75045">
          <w:rPr>
            <w:rPrChange w:id="203" w:author="Song, Xuehang" w:date="2026-02-19T05:06:00Z" w16du:dateUtc="2026-02-19T13:06:00Z">
              <w:rPr>
                <w:rFonts w:ascii="Times New Roman" w:hAnsi="Times New Roman"/>
              </w:rPr>
            </w:rPrChange>
          </w:rPr>
          <w:t>,</w:t>
        </w:r>
        <w:r w:rsidR="003468A9" w:rsidRPr="00F75045">
          <w:rPr>
            <w:rPrChange w:id="204" w:author="Song, Xuehang" w:date="2026-02-19T05:06:00Z" w16du:dateUtc="2026-02-19T13:06:00Z">
              <w:rPr>
                <w:rFonts w:ascii="Times New Roman" w:hAnsi="Times New Roman"/>
              </w:rPr>
            </w:rPrChange>
          </w:rPr>
          <w:t xml:space="preserve"> delayed</w:t>
        </w:r>
        <w:r w:rsidR="00AF561D" w:rsidRPr="00F75045">
          <w:rPr>
            <w:rPrChange w:id="205" w:author="Song, Xuehang" w:date="2026-02-19T05:06:00Z" w16du:dateUtc="2026-02-19T13:06:00Z">
              <w:rPr>
                <w:rFonts w:ascii="Times New Roman" w:hAnsi="Times New Roman"/>
              </w:rPr>
            </w:rPrChange>
          </w:rPr>
          <w:t xml:space="preserve"> arrival times,</w:t>
        </w:r>
      </w:ins>
      <w:r w:rsidR="00E81A23" w:rsidRPr="00F75045">
        <w:rPr>
          <w:rPrChange w:id="206" w:author="Song, Xuehang" w:date="2026-02-19T05:06:00Z" w16du:dateUtc="2026-02-19T13:06:00Z">
            <w:rPr>
              <w:rFonts w:ascii="Times New Roman" w:hAnsi="Times New Roman"/>
            </w:rPr>
          </w:rPrChange>
        </w:rPr>
        <w:t xml:space="preserve"> and long</w:t>
      </w:r>
      <w:ins w:id="207" w:author="Cao, Ross" w:date="2025-12-04T11:47:00Z" w16du:dateUtc="2025-12-04T19:47:00Z">
        <w:r w:rsidR="00AF561D" w:rsidRPr="00F75045">
          <w:rPr>
            <w:rPrChange w:id="208" w:author="Song, Xuehang" w:date="2026-02-19T05:06:00Z" w16du:dateUtc="2026-02-19T13:06:00Z">
              <w:rPr>
                <w:rFonts w:ascii="Times New Roman" w:hAnsi="Times New Roman"/>
              </w:rPr>
            </w:rPrChange>
          </w:rPr>
          <w:t>-</w:t>
        </w:r>
      </w:ins>
      <w:del w:id="209" w:author="Cao, Ross" w:date="2025-12-04T11:47:00Z" w16du:dateUtc="2025-12-04T19:47:00Z">
        <w:r w:rsidR="00744565" w:rsidRPr="00F75045">
          <w:rPr>
            <w:rPrChange w:id="210" w:author="Song, Xuehang" w:date="2026-02-19T05:06:00Z" w16du:dateUtc="2026-02-19T13:06:00Z">
              <w:rPr>
                <w:rFonts w:ascii="Times New Roman" w:hAnsi="Times New Roman"/>
              </w:rPr>
            </w:rPrChange>
          </w:rPr>
          <w:delText xml:space="preserve"> </w:delText>
        </w:r>
      </w:del>
      <w:r w:rsidR="00E81A23" w:rsidRPr="00F75045">
        <w:rPr>
          <w:rPrChange w:id="211" w:author="Song, Xuehang" w:date="2026-02-19T05:06:00Z" w16du:dateUtc="2026-02-19T13:06:00Z">
            <w:rPr>
              <w:rFonts w:ascii="Times New Roman" w:hAnsi="Times New Roman"/>
            </w:rPr>
          </w:rPrChange>
        </w:rPr>
        <w:t xml:space="preserve">term tailing </w:t>
      </w:r>
      <w:r w:rsidR="004125D5" w:rsidRPr="00F75045">
        <w:rPr>
          <w:rPrChange w:id="212" w:author="Song, Xuehang" w:date="2026-02-19T05:06:00Z" w16du:dateUtc="2026-02-19T13:06:00Z">
            <w:rPr>
              <w:rFonts w:ascii="Times New Roman" w:hAnsi="Times New Roman"/>
            </w:rPr>
          </w:rPrChange>
        </w:rPr>
        <w:fldChar w:fldCharType="begin"/>
      </w:r>
      <w:r w:rsidR="00C061BA" w:rsidRPr="00F75045">
        <w:rPr>
          <w:rPrChange w:id="213" w:author="Song, Xuehang" w:date="2026-02-19T05:06:00Z" w16du:dateUtc="2026-02-19T13:06:00Z">
            <w:rPr>
              <w:rFonts w:ascii="Times New Roman" w:hAnsi="Times New Roman"/>
            </w:rPr>
          </w:rPrChange>
        </w:rPr>
        <w:instrText xml:space="preserve"> ADDIN EN.CITE &lt;EndNote&gt;&lt;Cite&gt;&lt;Author&gt;Guo&lt;/Author&gt;&lt;Year&gt;2021&lt;/Year&gt;&lt;RecNum&gt;567&lt;/RecNum&gt;&lt;DisplayText&gt;(Guo et al., 2021)&lt;/DisplayText&gt;&lt;record&gt;&lt;rec-number&gt;567&lt;/rec-number&gt;&lt;foreign-keys&gt;&lt;key app="EN" db-id="avewzwavpffw96ewpdx505tfdawpfpatfzve" timestamp="1764094819"&gt;567&lt;/key&gt;&lt;/foreign-keys&gt;&lt;ref-type name="Journal Article"&gt;17&lt;/ref-type&gt;&lt;contributors&gt;&lt;authors&gt;&lt;author&gt;Guo, Zhilin&lt;/author&gt;&lt;author&gt;Ma, Rui&lt;/author&gt;&lt;author&gt;Zhang, Yong&lt;/author&gt;&lt;author&gt;Zheng, Chunmiao&lt;/author&gt;&lt;/authors&gt;&lt;/contributors&gt;&lt;titles&gt;&lt;title&gt;Contaminant transport in heterogeneous aquifers: A critical review of mechanisms and numerical methods of non-Fickian dispersion&lt;/title&gt;&lt;secondary-title&gt;Science China Earth Sciences&lt;/secondary-title&gt;&lt;/titles&gt;&lt;periodical&gt;&lt;full-title&gt;Science China Earth Sciences&lt;/full-title&gt;&lt;/periodical&gt;&lt;pages&gt;1224-1241&lt;/pages&gt;&lt;volume&gt;64&lt;/volume&gt;&lt;number&gt;8&lt;/number&gt;&lt;dates&gt;&lt;year&gt;2021&lt;/year&gt;&lt;/dates&gt;&lt;isbn&gt;1674-7313&lt;/isbn&gt;&lt;label&gt;Review&lt;/label&gt;&lt;urls&gt;&lt;/urls&gt;&lt;/record&gt;&lt;/Cite&gt;&lt;/EndNote&gt;</w:instrText>
      </w:r>
      <w:r w:rsidR="004125D5" w:rsidRPr="00F75045">
        <w:rPr>
          <w:rPrChange w:id="214" w:author="Song, Xuehang" w:date="2026-02-19T05:06:00Z" w16du:dateUtc="2026-02-19T13:06:00Z">
            <w:rPr>
              <w:rFonts w:ascii="Times New Roman" w:hAnsi="Times New Roman"/>
            </w:rPr>
          </w:rPrChange>
        </w:rPr>
        <w:fldChar w:fldCharType="separate"/>
      </w:r>
      <w:r w:rsidR="004125D5" w:rsidRPr="00F75045">
        <w:rPr>
          <w:rPrChange w:id="215" w:author="Song, Xuehang" w:date="2026-02-19T05:06:00Z" w16du:dateUtc="2026-02-19T13:06:00Z">
            <w:rPr>
              <w:rFonts w:ascii="Times New Roman" w:hAnsi="Times New Roman"/>
            </w:rPr>
          </w:rPrChange>
        </w:rPr>
        <w:t>(Guo et al., 2021)</w:t>
      </w:r>
      <w:r w:rsidR="004125D5" w:rsidRPr="00F75045">
        <w:rPr>
          <w:rPrChange w:id="216" w:author="Song, Xuehang" w:date="2026-02-19T05:06:00Z" w16du:dateUtc="2026-02-19T13:06:00Z">
            <w:rPr>
              <w:rFonts w:ascii="Times New Roman" w:hAnsi="Times New Roman"/>
            </w:rPr>
          </w:rPrChange>
        </w:rPr>
        <w:fldChar w:fldCharType="end"/>
      </w:r>
      <w:r w:rsidR="00E81A23" w:rsidRPr="00F75045">
        <w:rPr>
          <w:rPrChange w:id="217" w:author="Song, Xuehang" w:date="2026-02-19T05:06:00Z" w16du:dateUtc="2026-02-19T13:06:00Z">
            <w:rPr>
              <w:rFonts w:ascii="Times New Roman" w:hAnsi="Times New Roman"/>
            </w:rPr>
          </w:rPrChange>
        </w:rPr>
        <w:t xml:space="preserve">. </w:t>
      </w:r>
      <w:r w:rsidR="008C2CF5" w:rsidRPr="00F75045">
        <w:rPr>
          <w:rPrChange w:id="218" w:author="Song, Xuehang" w:date="2026-02-19T05:06:00Z" w16du:dateUtc="2026-02-19T13:06:00Z">
            <w:rPr>
              <w:rFonts w:ascii="Times New Roman" w:hAnsi="Times New Roman"/>
            </w:rPr>
          </w:rPrChange>
        </w:rPr>
        <w:t>Back</w:t>
      </w:r>
      <w:r w:rsidR="00744565" w:rsidRPr="00F75045">
        <w:rPr>
          <w:rPrChange w:id="219" w:author="Song, Xuehang" w:date="2026-02-19T05:06:00Z" w16du:dateUtc="2026-02-19T13:06:00Z">
            <w:rPr>
              <w:rFonts w:ascii="Times New Roman" w:hAnsi="Times New Roman"/>
            </w:rPr>
          </w:rPrChange>
        </w:rPr>
        <w:t xml:space="preserve"> </w:t>
      </w:r>
      <w:r w:rsidR="008C2CF5" w:rsidRPr="00F75045">
        <w:rPr>
          <w:rPrChange w:id="220" w:author="Song, Xuehang" w:date="2026-02-19T05:06:00Z" w16du:dateUtc="2026-02-19T13:06:00Z">
            <w:rPr>
              <w:rFonts w:ascii="Times New Roman" w:hAnsi="Times New Roman"/>
            </w:rPr>
          </w:rPrChange>
        </w:rPr>
        <w:t xml:space="preserve">diffusion from fine grained or low permeability units is recognized as a major control on plume persistence after source removal, based on field case studies and analytical and numerical models </w:t>
      </w:r>
      <w:r w:rsidR="00285F38" w:rsidRPr="00F75045">
        <w:rPr>
          <w:rPrChange w:id="221" w:author="Song, Xuehang" w:date="2026-02-19T05:06:00Z" w16du:dateUtc="2026-02-19T13:06:00Z">
            <w:rPr>
              <w:rFonts w:ascii="Times New Roman" w:hAnsi="Times New Roman"/>
            </w:rPr>
          </w:rPrChange>
        </w:rPr>
        <w:fldChar w:fldCharType="begin"/>
      </w:r>
      <w:r w:rsidR="00DD569C" w:rsidRPr="00F75045">
        <w:rPr>
          <w:rPrChange w:id="222" w:author="Song, Xuehang" w:date="2026-02-19T05:06:00Z" w16du:dateUtc="2026-02-19T13:06:00Z">
            <w:rPr>
              <w:rFonts w:ascii="Times New Roman" w:hAnsi="Times New Roman"/>
            </w:rPr>
          </w:rPrChange>
        </w:rPr>
        <w:instrText xml:space="preserve"> ADDIN EN.CITE </w:instrText>
      </w:r>
      <w:r w:rsidR="00DD569C" w:rsidRPr="00F75045">
        <w:rPr>
          <w:rPrChange w:id="223" w:author="Song, Xuehang" w:date="2026-02-19T05:06:00Z" w16du:dateUtc="2026-02-19T13:06:00Z">
            <w:rPr>
              <w:rFonts w:ascii="Times New Roman" w:hAnsi="Times New Roman"/>
            </w:rPr>
          </w:rPrChange>
        </w:rPr>
        <w:fldChar w:fldCharType="begin"/>
      </w:r>
      <w:r w:rsidR="00DD569C" w:rsidRPr="00F75045">
        <w:rPr>
          <w:rPrChange w:id="224" w:author="Song, Xuehang" w:date="2026-02-19T05:06:00Z" w16du:dateUtc="2026-02-19T13:06:00Z">
            <w:rPr>
              <w:rFonts w:ascii="Times New Roman" w:hAnsi="Times New Roman"/>
            </w:rPr>
          </w:rPrChange>
        </w:rPr>
        <w:instrText xml:space="preserve"> ADDIN EN.CITE.DATA </w:instrText>
      </w:r>
      <w:r w:rsidR="00DD569C" w:rsidRPr="00F75045">
        <w:rPr>
          <w:rPrChange w:id="225" w:author="Song, Xuehang" w:date="2026-02-19T05:06:00Z" w16du:dateUtc="2026-02-19T13:06:00Z">
            <w:rPr>
              <w:rFonts w:ascii="Times New Roman" w:hAnsi="Times New Roman"/>
            </w:rPr>
          </w:rPrChange>
        </w:rPr>
        <w:fldChar w:fldCharType="end"/>
      </w:r>
      <w:r w:rsidR="00285F38" w:rsidRPr="00F75045">
        <w:rPr>
          <w:rPrChange w:id="226" w:author="Song, Xuehang" w:date="2026-02-19T05:06:00Z" w16du:dateUtc="2026-02-19T13:06:00Z">
            <w:rPr>
              <w:rFonts w:ascii="Times New Roman" w:hAnsi="Times New Roman"/>
            </w:rPr>
          </w:rPrChange>
        </w:rPr>
        <w:fldChar w:fldCharType="separate"/>
      </w:r>
      <w:r w:rsidR="00DD569C" w:rsidRPr="00F75045">
        <w:rPr>
          <w:rPrChange w:id="227" w:author="Song, Xuehang" w:date="2026-02-19T05:06:00Z" w16du:dateUtc="2026-02-19T13:06:00Z">
            <w:rPr>
              <w:rFonts w:ascii="Times New Roman" w:hAnsi="Times New Roman"/>
            </w:rPr>
          </w:rPrChange>
        </w:rPr>
        <w:t>(Yang et al., 2016, 2017)</w:t>
      </w:r>
      <w:r w:rsidR="00285F38" w:rsidRPr="00F75045">
        <w:rPr>
          <w:rPrChange w:id="228" w:author="Song, Xuehang" w:date="2026-02-19T05:06:00Z" w16du:dateUtc="2026-02-19T13:06:00Z">
            <w:rPr>
              <w:rFonts w:ascii="Times New Roman" w:hAnsi="Times New Roman"/>
            </w:rPr>
          </w:rPrChange>
        </w:rPr>
        <w:fldChar w:fldCharType="end"/>
      </w:r>
      <w:r w:rsidR="008C2CF5" w:rsidRPr="00F75045">
        <w:rPr>
          <w:rPrChange w:id="229" w:author="Song, Xuehang" w:date="2026-02-19T05:06:00Z" w16du:dateUtc="2026-02-19T13:06:00Z">
            <w:rPr>
              <w:rFonts w:ascii="Times New Roman" w:hAnsi="Times New Roman"/>
            </w:rPr>
          </w:rPrChange>
        </w:rPr>
        <w:t xml:space="preserve">. </w:t>
      </w:r>
      <w:ins w:id="230" w:author="Cao, Ross" w:date="2025-12-04T11:48:00Z" w16du:dateUtc="2025-12-04T19:48:00Z">
        <w:r w:rsidR="00F13050" w:rsidRPr="00F75045">
          <w:rPr>
            <w:rPrChange w:id="231" w:author="Song, Xuehang" w:date="2026-02-19T05:06:00Z" w16du:dateUtc="2026-02-19T13:06:00Z">
              <w:rPr>
                <w:rFonts w:ascii="Times New Roman" w:hAnsi="Times New Roman"/>
              </w:rPr>
            </w:rPrChange>
          </w:rPr>
          <w:t xml:space="preserve">These </w:t>
        </w:r>
        <w:r w:rsidR="004F1739" w:rsidRPr="00F75045">
          <w:rPr>
            <w:rPrChange w:id="232" w:author="Song, Xuehang" w:date="2026-02-19T05:06:00Z" w16du:dateUtc="2026-02-19T13:06:00Z">
              <w:rPr>
                <w:rFonts w:ascii="Times New Roman" w:hAnsi="Times New Roman"/>
              </w:rPr>
            </w:rPrChange>
          </w:rPr>
          <w:t xml:space="preserve">mechanisms help explain why plumes can remain above </w:t>
        </w:r>
        <w:r w:rsidR="002E10CD" w:rsidRPr="00F75045">
          <w:rPr>
            <w:rPrChange w:id="233" w:author="Song, Xuehang" w:date="2026-02-19T05:06:00Z" w16du:dateUtc="2026-02-19T13:06:00Z">
              <w:rPr>
                <w:rFonts w:ascii="Times New Roman" w:hAnsi="Times New Roman"/>
              </w:rPr>
            </w:rPrChange>
          </w:rPr>
          <w:t xml:space="preserve">regulatory </w:t>
        </w:r>
      </w:ins>
      <w:ins w:id="234" w:author="Cao, Ross" w:date="2025-12-04T11:49:00Z" w16du:dateUtc="2025-12-04T19:49:00Z">
        <w:r w:rsidR="002E10CD" w:rsidRPr="00F75045">
          <w:rPr>
            <w:rPrChange w:id="235" w:author="Song, Xuehang" w:date="2026-02-19T05:06:00Z" w16du:dateUtc="2026-02-19T13:06:00Z">
              <w:rPr>
                <w:rFonts w:ascii="Times New Roman" w:hAnsi="Times New Roman"/>
              </w:rPr>
            </w:rPrChange>
          </w:rPr>
          <w:t xml:space="preserve">thresholds long after </w:t>
        </w:r>
        <w:r w:rsidR="009F32AF" w:rsidRPr="00F75045">
          <w:rPr>
            <w:rPrChange w:id="236" w:author="Song, Xuehang" w:date="2026-02-19T05:06:00Z" w16du:dateUtc="2026-02-19T13:06:00Z">
              <w:rPr>
                <w:rFonts w:ascii="Times New Roman" w:hAnsi="Times New Roman"/>
              </w:rPr>
            </w:rPrChange>
          </w:rPr>
          <w:t>active remediation in the source zone has ceased</w:t>
        </w:r>
        <w:r w:rsidR="0085382D" w:rsidRPr="00F75045">
          <w:rPr>
            <w:rPrChange w:id="237" w:author="Song, Xuehang" w:date="2026-02-19T05:06:00Z" w16du:dateUtc="2026-02-19T13:06:00Z">
              <w:rPr>
                <w:rFonts w:ascii="Times New Roman" w:hAnsi="Times New Roman"/>
              </w:rPr>
            </w:rPrChange>
          </w:rPr>
          <w:t xml:space="preserve">, </w:t>
        </w:r>
        <w:r w:rsidR="006C3397" w:rsidRPr="00F75045">
          <w:rPr>
            <w:rPrChange w:id="238" w:author="Song, Xuehang" w:date="2026-02-19T05:06:00Z" w16du:dateUtc="2026-02-19T13:06:00Z">
              <w:rPr>
                <w:rFonts w:ascii="Times New Roman" w:hAnsi="Times New Roman"/>
              </w:rPr>
            </w:rPrChange>
          </w:rPr>
          <w:t>so they must be explicitly represented in numerical models</w:t>
        </w:r>
        <w:r w:rsidR="00DE132E" w:rsidRPr="00F75045">
          <w:rPr>
            <w:rPrChange w:id="239" w:author="Song, Xuehang" w:date="2026-02-19T05:06:00Z" w16du:dateUtc="2026-02-19T13:06:00Z">
              <w:rPr>
                <w:rFonts w:ascii="Times New Roman" w:hAnsi="Times New Roman"/>
              </w:rPr>
            </w:rPrChange>
          </w:rPr>
          <w:t xml:space="preserve">. </w:t>
        </w:r>
      </w:ins>
    </w:p>
    <w:p w14:paraId="1CE9C688" w14:textId="2390D7B8" w:rsidR="00FA2511" w:rsidRPr="00F75045" w:rsidRDefault="000B7761" w:rsidP="00DC27E9">
      <w:pPr>
        <w:pStyle w:val="BodyText"/>
        <w:rPr>
          <w:ins w:id="240" w:author="Cao, Ross" w:date="2025-12-04T11:52:00Z" w16du:dateUtc="2025-12-04T19:52:00Z"/>
        </w:rPr>
      </w:pPr>
      <w:r w:rsidRPr="00F75045">
        <w:t xml:space="preserve">Density </w:t>
      </w:r>
      <w:r w:rsidR="003C520C" w:rsidRPr="00F75045">
        <w:t>and b</w:t>
      </w:r>
      <w:r w:rsidR="009A1B2B" w:rsidRPr="00F75045">
        <w:t xml:space="preserve">uoyancy effects </w:t>
      </w:r>
      <w:r w:rsidRPr="00F75045">
        <w:t>can strongly influence plume migration in saline systems</w:t>
      </w:r>
      <w:r w:rsidR="00E97441" w:rsidRPr="00F75045">
        <w:t xml:space="preserve"> (e.g., seawater intrusion) </w:t>
      </w:r>
      <w:r w:rsidR="001A1804" w:rsidRPr="00F75045">
        <w:t>as well as</w:t>
      </w:r>
      <w:r w:rsidR="00E97441" w:rsidRPr="00F75045">
        <w:t xml:space="preserve"> at EM sites impacted by </w:t>
      </w:r>
      <w:r w:rsidR="007341F9" w:rsidRPr="00F75045">
        <w:t xml:space="preserve">dense and light </w:t>
      </w:r>
      <w:r w:rsidR="000208A2" w:rsidRPr="00F75045">
        <w:t xml:space="preserve">nonaqueous phase liquids (i.e., DNAPL and LNAPL). </w:t>
      </w:r>
      <w:r w:rsidR="00253553" w:rsidRPr="00F75045">
        <w:t xml:space="preserve">At many contaminated sites NAPLs density contrasts govern whether the product floats, sinks, or penetrates below the water table, with strong implications for plume </w:t>
      </w:r>
      <w:r w:rsidR="00144925" w:rsidRPr="00F75045">
        <w:t>evolution</w:t>
      </w:r>
      <w:r w:rsidR="00253553" w:rsidRPr="00F75045">
        <w:t xml:space="preserve"> and long term mass discharge</w:t>
      </w:r>
      <w:r w:rsidR="008E7564" w:rsidRPr="00F75045">
        <w:t xml:space="preserve"> </w:t>
      </w:r>
      <w:r w:rsidR="00253553" w:rsidRPr="00F75045">
        <w:fldChar w:fldCharType="begin"/>
      </w:r>
      <w:r w:rsidR="00253553" w:rsidRPr="00F75045">
        <w:instrText xml:space="preserve"> ADDIN EN.CITE </w:instrText>
      </w:r>
      <w:r w:rsidR="00253553" w:rsidRPr="00F75045">
        <w:fldChar w:fldCharType="begin"/>
      </w:r>
      <w:r w:rsidR="00253553" w:rsidRPr="00F75045">
        <w:instrText xml:space="preserve"> ADDIN EN.CITE.DATA </w:instrText>
      </w:r>
      <w:r w:rsidR="00253553" w:rsidRPr="00F75045">
        <w:fldChar w:fldCharType="end"/>
      </w:r>
      <w:r w:rsidR="00253553" w:rsidRPr="00F75045">
        <w:fldChar w:fldCharType="separate"/>
      </w:r>
      <w:r w:rsidR="00253553" w:rsidRPr="00F75045">
        <w:rPr>
          <w:rPrChange w:id="241" w:author="Song, Xuehang" w:date="2026-02-19T05:06:00Z" w16du:dateUtc="2026-02-19T13:06:00Z">
            <w:rPr>
              <w:noProof/>
            </w:rPr>
          </w:rPrChange>
        </w:rPr>
        <w:t>(Huling, 1991; McCaulou, 1995; Newell, 1995; RMCS, 2017)</w:t>
      </w:r>
      <w:r w:rsidR="00253553" w:rsidRPr="00F75045">
        <w:fldChar w:fldCharType="end"/>
      </w:r>
      <w:r w:rsidR="00253553" w:rsidRPr="00F75045">
        <w:t>.</w:t>
      </w:r>
      <w:commentRangeStart w:id="242"/>
      <w:commentRangeStart w:id="243"/>
      <w:commentRangeStart w:id="244"/>
      <w:commentRangeStart w:id="245"/>
      <w:r w:rsidR="00253553" w:rsidRPr="00F75045">
        <w:t xml:space="preserve"> </w:t>
      </w:r>
      <w:r w:rsidR="00170C2B" w:rsidRPr="00F75045">
        <w:t>In seawater intrusion</w:t>
      </w:r>
      <w:r w:rsidR="009736C3" w:rsidRPr="00F75045">
        <w:t>,</w:t>
      </w:r>
      <w:ins w:id="246" w:author="Cao, Ross" w:date="2025-12-04T11:50:00Z" w16du:dateUtc="2025-12-04T19:50:00Z">
        <w:r w:rsidR="009736C3" w:rsidRPr="00F75045">
          <w:t xml:space="preserve"> contrasts in fluid density modify </w:t>
        </w:r>
        <w:r w:rsidR="007018E5" w:rsidRPr="00F75045">
          <w:t xml:space="preserve">flow patterns and plume geometry, and ignoring </w:t>
        </w:r>
      </w:ins>
      <w:ins w:id="247" w:author="Cao, Ross" w:date="2025-12-04T11:51:00Z" w16du:dateUtc="2025-12-04T19:51:00Z">
        <w:r w:rsidR="007018E5" w:rsidRPr="00F75045">
          <w:t>these effect</w:t>
        </w:r>
        <w:r w:rsidR="00590C07" w:rsidRPr="00F75045">
          <w:t xml:space="preserve">s can lead to </w:t>
        </w:r>
        <w:r w:rsidR="00FA2511" w:rsidRPr="00F75045">
          <w:t>substantial</w:t>
        </w:r>
        <w:r w:rsidR="00590C07" w:rsidRPr="00F75045">
          <w:t xml:space="preserve"> errors in </w:t>
        </w:r>
        <w:r w:rsidR="007D4030" w:rsidRPr="00F75045">
          <w:t xml:space="preserve">predicting </w:t>
        </w:r>
        <w:r w:rsidR="00FA2511" w:rsidRPr="00F75045">
          <w:t>contaminant migration and mass discharge</w:t>
        </w:r>
      </w:ins>
      <w:commentRangeEnd w:id="242"/>
      <w:r w:rsidR="00232B24" w:rsidRPr="00F75045">
        <w:rPr>
          <w:rPrChange w:id="248" w:author="Song, Xuehang" w:date="2026-02-19T05:06:00Z" w16du:dateUtc="2026-02-19T13:06:00Z">
            <w:rPr>
              <w:rStyle w:val="CommentReference"/>
              <w:sz w:val="22"/>
              <w:szCs w:val="22"/>
            </w:rPr>
          </w:rPrChange>
        </w:rPr>
        <w:commentReference w:id="242"/>
      </w:r>
      <w:commentRangeEnd w:id="243"/>
      <w:r w:rsidR="001A6AEF" w:rsidRPr="00F75045">
        <w:rPr>
          <w:rPrChange w:id="249" w:author="Song, Xuehang" w:date="2026-02-19T05:06:00Z" w16du:dateUtc="2026-02-19T13:06:00Z">
            <w:rPr>
              <w:rStyle w:val="CommentReference"/>
              <w:sz w:val="22"/>
              <w:szCs w:val="22"/>
            </w:rPr>
          </w:rPrChange>
        </w:rPr>
        <w:commentReference w:id="243"/>
      </w:r>
      <w:commentRangeEnd w:id="244"/>
      <w:r w:rsidR="006F4568" w:rsidRPr="00F75045">
        <w:rPr>
          <w:rPrChange w:id="250" w:author="Song, Xuehang" w:date="2026-02-19T05:06:00Z" w16du:dateUtc="2026-02-19T13:06:00Z">
            <w:rPr>
              <w:rStyle w:val="CommentReference"/>
              <w:sz w:val="22"/>
              <w:szCs w:val="22"/>
            </w:rPr>
          </w:rPrChange>
        </w:rPr>
        <w:commentReference w:id="244"/>
      </w:r>
      <w:ins w:id="251" w:author="Cao, Ross" w:date="2025-12-04T11:51:00Z" w16du:dateUtc="2025-12-04T19:51:00Z">
        <w:r w:rsidR="00FA2511" w:rsidRPr="00F75045">
          <w:t xml:space="preserve"> </w:t>
        </w:r>
      </w:ins>
      <w:commentRangeEnd w:id="245"/>
      <w:r w:rsidR="00A823A7" w:rsidRPr="00F75045">
        <w:rPr>
          <w:rPrChange w:id="252" w:author="Song, Xuehang" w:date="2026-02-19T05:06:00Z" w16du:dateUtc="2026-02-19T13:06:00Z">
            <w:rPr>
              <w:rStyle w:val="CommentReference"/>
              <w:sz w:val="22"/>
              <w:szCs w:val="22"/>
            </w:rPr>
          </w:rPrChange>
        </w:rPr>
        <w:commentReference w:id="245"/>
      </w:r>
      <w:commentRangeStart w:id="254"/>
      <w:commentRangeEnd w:id="254"/>
      <w:r w:rsidR="00A823A7" w:rsidRPr="00F75045">
        <w:rPr>
          <w:rPrChange w:id="255" w:author="Song, Xuehang" w:date="2026-02-19T05:06:00Z" w16du:dateUtc="2026-02-19T13:06:00Z">
            <w:rPr>
              <w:rStyle w:val="CommentReference"/>
              <w:sz w:val="22"/>
              <w:szCs w:val="22"/>
            </w:rPr>
          </w:rPrChange>
        </w:rPr>
        <w:commentReference w:id="254"/>
      </w:r>
      <w:commentRangeStart w:id="256"/>
      <w:commentRangeStart w:id="257"/>
      <w:commentRangeEnd w:id="256"/>
      <w:r w:rsidR="00A823A7" w:rsidRPr="00F75045">
        <w:rPr>
          <w:rPrChange w:id="258" w:author="Song, Xuehang" w:date="2026-02-19T05:06:00Z" w16du:dateUtc="2026-02-19T13:06:00Z">
            <w:rPr>
              <w:rStyle w:val="CommentReference"/>
              <w:sz w:val="22"/>
              <w:szCs w:val="22"/>
            </w:rPr>
          </w:rPrChange>
        </w:rPr>
        <w:commentReference w:id="256"/>
      </w:r>
      <w:commentRangeEnd w:id="257"/>
      <w:r w:rsidR="00DB410A" w:rsidRPr="00F75045">
        <w:rPr>
          <w:rPrChange w:id="259" w:author="Song, Xuehang" w:date="2026-02-19T05:06:00Z" w16du:dateUtc="2026-02-19T13:06:00Z">
            <w:rPr>
              <w:rStyle w:val="CommentReference"/>
              <w:sz w:val="22"/>
              <w:szCs w:val="22"/>
            </w:rPr>
          </w:rPrChange>
        </w:rPr>
        <w:commentReference w:id="257"/>
      </w:r>
      <w:r w:rsidR="00170C2B" w:rsidRPr="00F75045">
        <w:t xml:space="preserve"> </w:t>
      </w:r>
      <w:r w:rsidR="001F68EB" w:rsidRPr="00F75045">
        <w:fldChar w:fldCharType="begin"/>
      </w:r>
      <w:r w:rsidR="00253553" w:rsidRPr="00F75045">
        <w:instrText xml:space="preserve"> ADDIN EN.CITE </w:instrText>
      </w:r>
      <w:r w:rsidR="00253553" w:rsidRPr="00F75045">
        <w:fldChar w:fldCharType="begin"/>
      </w:r>
      <w:r w:rsidR="00253553" w:rsidRPr="00F75045">
        <w:instrText xml:space="preserve"> ADDIN EN.CITE.DATA </w:instrText>
      </w:r>
      <w:r w:rsidR="00253553" w:rsidRPr="00F75045">
        <w:fldChar w:fldCharType="end"/>
      </w:r>
      <w:r w:rsidR="001F68EB" w:rsidRPr="00F75045">
        <w:fldChar w:fldCharType="separate"/>
      </w:r>
      <w:r w:rsidR="009075A3" w:rsidRPr="00F75045">
        <w:rPr>
          <w:rPrChange w:id="260" w:author="Song, Xuehang" w:date="2026-02-19T05:06:00Z" w16du:dateUtc="2026-02-19T13:06:00Z">
            <w:rPr>
              <w:rFonts w:ascii="Times New Roman" w:hAnsi="Times New Roman"/>
              <w:noProof/>
            </w:rPr>
          </w:rPrChange>
        </w:rPr>
        <w:t>(Werner et al., 2013; Xu et al., 2019)</w:t>
      </w:r>
      <w:r w:rsidR="001F68EB" w:rsidRPr="00F75045">
        <w:fldChar w:fldCharType="end"/>
      </w:r>
      <w:r w:rsidR="009A6229" w:rsidRPr="00F75045">
        <w:t xml:space="preserve">. </w:t>
      </w:r>
      <w:r w:rsidR="004A3E21" w:rsidRPr="00F75045">
        <w:t>Consequently, predictive modeling and remediation design for both saline plumes and LNAPL or DNAPL source zones should represent density dependence and, where appropriate, multiphase flow and transport to reduce bias in migration forecasts.</w:t>
      </w:r>
    </w:p>
    <w:p w14:paraId="2F27781E" w14:textId="5B4C37D9" w:rsidR="0070577D" w:rsidRPr="00F75045" w:rsidDel="00B94202" w:rsidRDefault="000946CA" w:rsidP="00D07218">
      <w:pPr>
        <w:spacing w:before="100" w:beforeAutospacing="1" w:after="100" w:afterAutospacing="1"/>
        <w:rPr>
          <w:ins w:id="261" w:author="Cao, Ross" w:date="2025-12-04T11:51:00Z" w16du:dateUtc="2025-12-04T19:51:00Z"/>
          <w:del w:id="262" w:author="Song, Xuehang" w:date="2026-02-19T05:06:00Z" w16du:dateUtc="2026-02-19T13:06:00Z"/>
          <w:rPrChange w:id="263" w:author="Song, Xuehang" w:date="2026-02-19T05:06:00Z" w16du:dateUtc="2026-02-19T13:06:00Z">
            <w:rPr>
              <w:ins w:id="264" w:author="Cao, Ross" w:date="2025-12-04T11:51:00Z" w16du:dateUtc="2025-12-04T19:51:00Z"/>
              <w:del w:id="265" w:author="Song, Xuehang" w:date="2026-02-19T05:06:00Z" w16du:dateUtc="2026-02-19T13:06:00Z"/>
              <w:rFonts w:ascii="Times New Roman" w:hAnsi="Times New Roman"/>
            </w:rPr>
          </w:rPrChange>
        </w:rPr>
      </w:pPr>
      <w:del w:id="266" w:author="Song, Xuehang" w:date="2026-02-19T05:06:00Z" w16du:dateUtc="2026-02-19T13:06:00Z">
        <w:r w:rsidRPr="00F75045" w:rsidDel="00B94202">
          <w:rPr>
            <w:rPrChange w:id="267" w:author="Song, Xuehang" w:date="2026-02-19T05:06:00Z" w16du:dateUtc="2026-02-19T13:06:00Z">
              <w:rPr>
                <w:rFonts w:ascii="Times New Roman" w:hAnsi="Times New Roman"/>
                <w:i/>
                <w:iCs/>
              </w:rPr>
            </w:rPrChange>
          </w:rPr>
          <w:delText>(</w:delText>
        </w:r>
      </w:del>
      <w:ins w:id="268" w:author="Cao, Ross" w:date="2025-12-04T11:52:00Z" w16du:dateUtc="2025-12-04T19:52:00Z">
        <w:del w:id="269" w:author="Song, Xuehang" w:date="2026-02-19T05:06:00Z" w16du:dateUtc="2026-02-19T13:06:00Z">
          <w:r w:rsidR="000E2377" w:rsidRPr="00F75045" w:rsidDel="00B94202">
            <w:rPr>
              <w:rPrChange w:id="270" w:author="Song, Xuehang" w:date="2026-02-19T05:06:00Z" w16du:dateUtc="2026-02-19T13:06:00Z">
                <w:rPr>
                  <w:rFonts w:ascii="Times New Roman" w:hAnsi="Times New Roman"/>
                </w:rPr>
              </w:rPrChange>
            </w:rPr>
            <w:delText xml:space="preserve">Engineered </w:delText>
          </w:r>
          <w:r w:rsidR="00C7270E" w:rsidRPr="00F75045" w:rsidDel="00B94202">
            <w:rPr>
              <w:rPrChange w:id="271" w:author="Song, Xuehang" w:date="2026-02-19T05:06:00Z" w16du:dateUtc="2026-02-19T13:06:00Z">
                <w:rPr>
                  <w:rFonts w:ascii="Times New Roman" w:hAnsi="Times New Roman"/>
                </w:rPr>
              </w:rPrChange>
            </w:rPr>
            <w:delText>operations, boundary conditions, and EM applications</w:delText>
          </w:r>
        </w:del>
      </w:ins>
      <w:del w:id="272" w:author="Song, Xuehang" w:date="2026-02-19T05:06:00Z" w16du:dateUtc="2026-02-19T13:06:00Z">
        <w:r w:rsidR="005A20BF" w:rsidRPr="00F75045" w:rsidDel="00B94202">
          <w:rPr>
            <w:rPrChange w:id="273" w:author="Song, Xuehang" w:date="2026-02-19T05:06:00Z" w16du:dateUtc="2026-02-19T13:06:00Z">
              <w:rPr>
                <w:rFonts w:ascii="Times New Roman" w:hAnsi="Times New Roman"/>
                <w:i/>
                <w:iCs/>
              </w:rPr>
            </w:rPrChange>
          </w:rPr>
          <w:delText>)</w:delText>
        </w:r>
      </w:del>
    </w:p>
    <w:p w14:paraId="7EF1EE9E" w14:textId="5088AAEB" w:rsidR="00E458BA" w:rsidRPr="00F75045" w:rsidRDefault="002A46BE" w:rsidP="00DC27E9">
      <w:pPr>
        <w:pStyle w:val="BodyText"/>
      </w:pPr>
      <w:ins w:id="274" w:author="Cao, Ross" w:date="2025-12-04T11:52:00Z" w16du:dateUtc="2025-12-04T19:52:00Z">
        <w:r w:rsidRPr="00F75045">
          <w:t xml:space="preserve">In addition to </w:t>
        </w:r>
      </w:ins>
      <w:ins w:id="275" w:author="Cao, Ross" w:date="2025-12-04T11:53:00Z" w16du:dateUtc="2025-12-04T19:53:00Z">
        <w:r w:rsidRPr="00F75045">
          <w:t>sub</w:t>
        </w:r>
        <w:r w:rsidR="00EE13B0" w:rsidRPr="00F75045">
          <w:t xml:space="preserve">surface physics, </w:t>
        </w:r>
        <w:r w:rsidR="004946E8" w:rsidRPr="00F75045">
          <w:t xml:space="preserve">EM-relevant models </w:t>
        </w:r>
        <w:r w:rsidR="00E427C1" w:rsidRPr="00F75045">
          <w:t xml:space="preserve">also represent engineered operations and boundary </w:t>
        </w:r>
        <w:r w:rsidR="009D1A67" w:rsidRPr="00F75045">
          <w:t xml:space="preserve">and forcing conditions. </w:t>
        </w:r>
      </w:ins>
      <w:del w:id="276" w:author="Cao, Ross" w:date="2025-12-04T11:53:00Z" w16du:dateUtc="2025-12-04T19:53:00Z">
        <w:r w:rsidR="002B76F4" w:rsidRPr="00F75045">
          <w:delText>Operational controls and boundary conditions</w:delText>
        </w:r>
        <w:r w:rsidR="00794E3D" w:rsidRPr="00F75045">
          <w:delText xml:space="preserve">, </w:delText>
        </w:r>
        <w:r w:rsidR="002B76F4" w:rsidRPr="00F75045">
          <w:delText>such</w:delText>
        </w:r>
      </w:del>
      <w:ins w:id="277" w:author="Cao, Ross" w:date="2025-12-04T11:54:00Z" w16du:dateUtc="2025-12-04T19:54:00Z">
        <w:r w:rsidR="00FF0A7B" w:rsidRPr="00F75045">
          <w:t>P</w:t>
        </w:r>
      </w:ins>
      <w:ins w:id="278" w:author="Cao, Ross" w:date="2025-12-04T11:55:00Z" w16du:dateUtc="2025-12-04T19:55:00Z">
        <w:r w:rsidR="005930A0" w:rsidRPr="00F75045">
          <w:t>ump</w:t>
        </w:r>
      </w:ins>
      <w:del w:id="279" w:author="Cao, Ross" w:date="2025-12-04T11:54:00Z" w16du:dateUtc="2025-12-04T19:54:00Z">
        <w:r w:rsidR="002B76F4" w:rsidRPr="00F75045">
          <w:delText xml:space="preserve"> as pump</w:delText>
        </w:r>
      </w:del>
      <w:r w:rsidR="002B76F4" w:rsidRPr="00F75045">
        <w:rPr>
          <w:rFonts w:ascii="Cambria Math" w:hAnsi="Cambria Math" w:cs="Cambria Math"/>
        </w:rPr>
        <w:t>‑</w:t>
      </w:r>
      <w:r w:rsidR="002B76F4" w:rsidRPr="00F75045">
        <w:t>and</w:t>
      </w:r>
      <w:r w:rsidR="002B76F4" w:rsidRPr="00F75045">
        <w:rPr>
          <w:rFonts w:ascii="Cambria Math" w:hAnsi="Cambria Math" w:cs="Cambria Math"/>
        </w:rPr>
        <w:t>‑</w:t>
      </w:r>
      <w:r w:rsidR="002B76F4" w:rsidRPr="00F75045">
        <w:t>treat wells, injection</w:t>
      </w:r>
      <w:ins w:id="280" w:author="Cao, Ross" w:date="2025-12-04T11:54:00Z" w16du:dateUtc="2025-12-04T19:54:00Z">
        <w:r w:rsidR="00B53728" w:rsidRPr="00F75045">
          <w:t xml:space="preserve"> and </w:t>
        </w:r>
      </w:ins>
      <w:del w:id="281" w:author="Cao, Ross" w:date="2025-12-04T11:54:00Z" w16du:dateUtc="2025-12-04T19:54:00Z">
        <w:r w:rsidR="002B76F4" w:rsidRPr="00F75045">
          <w:delText>/</w:delText>
        </w:r>
      </w:del>
      <w:r w:rsidR="002B76F4" w:rsidRPr="00F75045">
        <w:t>extraction networks, time</w:t>
      </w:r>
      <w:r w:rsidR="0060157A" w:rsidRPr="00F75045">
        <w:rPr>
          <w:rPrChange w:id="282" w:author="Song, Xuehang" w:date="2026-02-19T05:06:00Z" w16du:dateUtc="2026-02-19T13:06:00Z">
            <w:rPr>
              <w:rFonts w:ascii="Cambria Math" w:hAnsi="Cambria Math" w:cs="Cambria Math"/>
            </w:rPr>
          </w:rPrChange>
        </w:rPr>
        <w:t>-</w:t>
      </w:r>
      <w:r w:rsidR="002B76F4" w:rsidRPr="00F75045">
        <w:t>varying boundary heads and fluxes, and distributed recharge</w:t>
      </w:r>
      <w:r w:rsidR="00794E3D" w:rsidRPr="00F75045">
        <w:t xml:space="preserve">, </w:t>
      </w:r>
      <w:r w:rsidR="002B76F4" w:rsidRPr="00F75045">
        <w:t xml:space="preserve">are explicitly represented when designing or optimizing remediation systems </w:t>
      </w:r>
      <w:r w:rsidR="00A0638B" w:rsidRPr="00F75045">
        <w:fldChar w:fldCharType="begin"/>
      </w:r>
      <w:r w:rsidR="00A0638B" w:rsidRPr="00F75045">
        <w:instrText xml:space="preserve"> ADDIN EN.CITE &lt;EndNote&gt;&lt;Cite&gt;&lt;Author&gt;Ko&lt;/Author&gt;&lt;Year&gt;2005&lt;/Year&gt;&lt;RecNum&gt;572&lt;/RecNum&gt;&lt;DisplayText&gt;(Ko et al., 2005)&lt;/DisplayText&gt;&lt;record&gt;&lt;rec-number&gt;572&lt;/rec-number&gt;&lt;foreign-keys&gt;&lt;key app="EN" db-id="avewzwavpffw96ewpdx505tfdawpfpatfzve" timestamp="1764096923"&gt;572&lt;/key&gt;&lt;/foreign-keys&gt;&lt;ref-type name="Journal Article"&gt;17&lt;/ref-type&gt;&lt;contributors&gt;&lt;authors&gt;&lt;author&gt;Ko, Nak-Youl&lt;/author&gt;&lt;author&gt;Lee, Kang-Kun&lt;/author&gt;&lt;author&gt;Hyun, Yunjung&lt;/author&gt;&lt;/authors&gt;&lt;/contributors&gt;&lt;titles&gt;&lt;title&gt;Optimal groundwater remediation design of a pump and treat system considering clean-up time&lt;/title&gt;&lt;secondary-title&gt;Geosciences Journal&lt;/secondary-title&gt;&lt;/titles&gt;&lt;periodical&gt;&lt;full-title&gt;Geosciences Journal&lt;/full-title&gt;&lt;/periodical&gt;&lt;pages&gt;23-31&lt;/pages&gt;&lt;volume&gt;9&lt;/volume&gt;&lt;number&gt;1&lt;/number&gt;&lt;dates&gt;&lt;year&gt;2005&lt;/year&gt;&lt;pub-dates&gt;&lt;date&gt;2005/03/01&lt;/date&gt;&lt;/pub-dates&gt;&lt;/dates&gt;&lt;isbn&gt;1598-7477&lt;/isbn&gt;&lt;urls&gt;&lt;related-urls&gt;&lt;url&gt;https://doi.org/10.1007/BF02910551&lt;/url&gt;&lt;/related-urls&gt;&lt;/urls&gt;&lt;electronic-resource-num&gt;10.1007/BF02910551&lt;/electronic-resource-num&gt;&lt;/record&gt;&lt;/Cite&gt;&lt;/EndNote&gt;</w:instrText>
      </w:r>
      <w:r w:rsidR="00A0638B" w:rsidRPr="00F75045">
        <w:fldChar w:fldCharType="separate"/>
      </w:r>
      <w:r w:rsidR="00A0638B" w:rsidRPr="00F75045">
        <w:rPr>
          <w:rPrChange w:id="283" w:author="Song, Xuehang" w:date="2026-02-19T05:06:00Z" w16du:dateUtc="2026-02-19T13:06:00Z">
            <w:rPr>
              <w:rFonts w:ascii="Times New Roman" w:hAnsi="Times New Roman"/>
              <w:noProof/>
            </w:rPr>
          </w:rPrChange>
        </w:rPr>
        <w:t>(Ko et al., 2005)</w:t>
      </w:r>
      <w:r w:rsidR="00A0638B" w:rsidRPr="00F75045">
        <w:fldChar w:fldCharType="end"/>
      </w:r>
      <w:r w:rsidR="002B76F4" w:rsidRPr="00F75045">
        <w:t>.</w:t>
      </w:r>
      <w:r w:rsidR="00D07218" w:rsidRPr="00F75045">
        <w:t xml:space="preserve"> </w:t>
      </w:r>
      <w:ins w:id="284" w:author="Cao, Ross" w:date="2025-12-04T11:55:00Z" w16du:dateUtc="2025-12-04T19:55:00Z">
        <w:r w:rsidR="000023D8" w:rsidRPr="00F75045">
          <w:t>This allows planners to evaluate how different well configurations, pumping rates,</w:t>
        </w:r>
      </w:ins>
      <w:r w:rsidR="000023D8" w:rsidRPr="00F75045">
        <w:t xml:space="preserve"> </w:t>
      </w:r>
      <w:r w:rsidR="00462F34" w:rsidRPr="00F75045">
        <w:t>permeable reactive ba</w:t>
      </w:r>
      <w:r w:rsidR="00133ACA" w:rsidRPr="00F75045">
        <w:t>rriers,</w:t>
      </w:r>
      <w:ins w:id="285" w:author="Cao, Ross" w:date="2025-12-04T11:55:00Z" w16du:dateUtc="2025-12-04T19:55:00Z">
        <w:r w:rsidR="000023D8" w:rsidRPr="00F75045">
          <w:t xml:space="preserve"> or </w:t>
        </w:r>
        <w:commentRangeStart w:id="286"/>
        <w:commentRangeStart w:id="287"/>
        <w:r w:rsidR="000023D8" w:rsidRPr="00F75045">
          <w:t xml:space="preserve">hydraulic barriers </w:t>
        </w:r>
      </w:ins>
      <w:commentRangeEnd w:id="286"/>
      <w:r w:rsidR="00C94300" w:rsidRPr="00F75045">
        <w:rPr>
          <w:rPrChange w:id="288" w:author="Song, Xuehang" w:date="2026-02-19T05:06:00Z" w16du:dateUtc="2026-02-19T13:06:00Z">
            <w:rPr>
              <w:rStyle w:val="CommentReference"/>
              <w:sz w:val="22"/>
              <w:szCs w:val="22"/>
            </w:rPr>
          </w:rPrChange>
        </w:rPr>
        <w:commentReference w:id="286"/>
      </w:r>
      <w:commentRangeEnd w:id="287"/>
      <w:r w:rsidR="00133ACA" w:rsidRPr="00F75045">
        <w:rPr>
          <w:rPrChange w:id="289" w:author="Song, Xuehang" w:date="2026-02-19T05:06:00Z" w16du:dateUtc="2026-02-19T13:06:00Z">
            <w:rPr>
              <w:rStyle w:val="CommentReference"/>
              <w:sz w:val="22"/>
              <w:szCs w:val="22"/>
            </w:rPr>
          </w:rPrChange>
        </w:rPr>
        <w:commentReference w:id="287"/>
      </w:r>
      <w:ins w:id="290" w:author="Cao, Ross" w:date="2025-12-04T11:55:00Z" w16du:dateUtc="2025-12-04T19:55:00Z">
        <w:r w:rsidR="000023D8" w:rsidRPr="00F75045">
          <w:t>might alter plume pathways and concentrations at compliance points.</w:t>
        </w:r>
        <w:r w:rsidR="000023D8" w:rsidRPr="00F75045">
          <w:rPr>
            <w:rPrChange w:id="291" w:author="Song, Xuehang" w:date="2026-02-19T05:06:00Z" w16du:dateUtc="2026-02-19T13:06:00Z">
              <w:rPr>
                <w:rFonts w:ascii="Times New Roman" w:hAnsi="Times New Roman"/>
              </w:rPr>
            </w:rPrChange>
          </w:rPr>
          <w:t xml:space="preserve"> </w:t>
        </w:r>
      </w:ins>
      <w:r w:rsidR="00D07218" w:rsidRPr="00F75045">
        <w:rPr>
          <w:rPrChange w:id="292" w:author="Song, Xuehang" w:date="2026-02-19T05:06:00Z" w16du:dateUtc="2026-02-19T13:06:00Z">
            <w:rPr>
              <w:rFonts w:ascii="Times New Roman" w:hAnsi="Times New Roman"/>
            </w:rPr>
          </w:rPrChange>
        </w:rPr>
        <w:t>Across different EM sites, these models have been applied to a range of problems, such as predicting the inland migration of seawater intrusion under coastal pumping, assessing the persistence of back</w:t>
      </w:r>
      <w:r w:rsidR="00D07218" w:rsidRPr="00F75045">
        <w:rPr>
          <w:rFonts w:ascii="Cambria Math" w:hAnsi="Cambria Math" w:cs="Cambria Math"/>
          <w:rPrChange w:id="293" w:author="Song, Xuehang" w:date="2026-02-19T05:06:00Z" w16du:dateUtc="2026-02-19T13:06:00Z">
            <w:rPr>
              <w:rFonts w:ascii="Times New Roman" w:hAnsi="Times New Roman"/>
            </w:rPr>
          </w:rPrChange>
        </w:rPr>
        <w:t>‑</w:t>
      </w:r>
      <w:r w:rsidR="00D07218" w:rsidRPr="00F75045">
        <w:rPr>
          <w:rPrChange w:id="294" w:author="Song, Xuehang" w:date="2026-02-19T05:06:00Z" w16du:dateUtc="2026-02-19T13:06:00Z">
            <w:rPr>
              <w:rFonts w:ascii="Times New Roman" w:hAnsi="Times New Roman"/>
            </w:rPr>
          </w:rPrChange>
        </w:rPr>
        <w:t>diffusion</w:t>
      </w:r>
      <w:r w:rsidR="00D07218" w:rsidRPr="00F75045">
        <w:rPr>
          <w:rFonts w:ascii="Cambria Math" w:hAnsi="Cambria Math" w:cs="Cambria Math"/>
          <w:rPrChange w:id="295" w:author="Song, Xuehang" w:date="2026-02-19T05:06:00Z" w16du:dateUtc="2026-02-19T13:06:00Z">
            <w:rPr>
              <w:rFonts w:ascii="Times New Roman" w:hAnsi="Times New Roman"/>
            </w:rPr>
          </w:rPrChange>
        </w:rPr>
        <w:t>‑</w:t>
      </w:r>
      <w:r w:rsidR="00D07218" w:rsidRPr="00F75045">
        <w:rPr>
          <w:rPrChange w:id="296" w:author="Song, Xuehang" w:date="2026-02-19T05:06:00Z" w16du:dateUtc="2026-02-19T13:06:00Z">
            <w:rPr>
              <w:rFonts w:ascii="Times New Roman" w:hAnsi="Times New Roman"/>
            </w:rPr>
          </w:rPrChange>
        </w:rPr>
        <w:t>controlled plumes at inland facilities, and evaluating how new wells or barriers might alter plume pathways and concentrations at receptors.</w:t>
      </w:r>
      <w:ins w:id="297" w:author="Cao, Ross" w:date="2025-12-04T11:56:00Z" w16du:dateUtc="2025-12-04T19:56:00Z">
        <w:r w:rsidR="00354748" w:rsidRPr="00F75045">
          <w:rPr>
            <w:rPrChange w:id="298" w:author="Song, Xuehang" w:date="2026-02-19T05:06:00Z" w16du:dateUtc="2026-02-19T13:06:00Z">
              <w:rPr>
                <w:rFonts w:ascii="Times New Roman" w:hAnsi="Times New Roman"/>
              </w:rPr>
            </w:rPrChange>
          </w:rPr>
          <w:t xml:space="preserve"> </w:t>
        </w:r>
        <w:r w:rsidR="00C97B7A" w:rsidRPr="00F75045">
          <w:rPr>
            <w:rPrChange w:id="299" w:author="Song, Xuehang" w:date="2026-02-19T05:06:00Z" w16du:dateUtc="2026-02-19T13:06:00Z">
              <w:rPr>
                <w:rFonts w:ascii="Times New Roman" w:hAnsi="Times New Roman"/>
              </w:rPr>
            </w:rPrChange>
          </w:rPr>
          <w:t xml:space="preserve">In Pillar B, this combination of detailed subsurface physics and </w:t>
        </w:r>
        <w:r w:rsidR="00C97B7A" w:rsidRPr="00F75045">
          <w:rPr>
            <w:rPrChange w:id="300" w:author="Song, Xuehang" w:date="2026-02-19T05:06:00Z" w16du:dateUtc="2026-02-19T13:06:00Z">
              <w:rPr>
                <w:rFonts w:ascii="Times New Roman" w:hAnsi="Times New Roman"/>
              </w:rPr>
            </w:rPrChange>
          </w:rPr>
          <w:lastRenderedPageBreak/>
          <w:t>explicit representation of engineered controls provides the foundation on which surrogate models and recalibration strategies are built.</w:t>
        </w:r>
      </w:ins>
      <w:r w:rsidR="00354748" w:rsidRPr="00F75045">
        <w:t xml:space="preserve"> </w:t>
      </w:r>
    </w:p>
    <w:p w14:paraId="5544AAE1" w14:textId="21AF021E" w:rsidR="00BD2D47" w:rsidRPr="004F3C4C" w:rsidRDefault="007B4C07" w:rsidP="00BD2D47">
      <w:pPr>
        <w:pStyle w:val="Heading3"/>
        <w:rPr>
          <w:ins w:id="301" w:author="Song, Xuehang" w:date="2026-01-08T03:56:00Z" w16du:dateUtc="2026-01-08T11:56:00Z"/>
          <w:b w:val="0"/>
        </w:rPr>
      </w:pPr>
      <w:bookmarkStart w:id="302" w:name="_Toc220495399"/>
      <w:ins w:id="303" w:author="Song, Xuehang" w:date="2026-01-08T03:57:00Z" w16du:dateUtc="2026-01-08T11:57:00Z">
        <w:r w:rsidRPr="007B4C07">
          <w:t>Physics-Based Numerical Models</w:t>
        </w:r>
      </w:ins>
      <w:bookmarkEnd w:id="302"/>
    </w:p>
    <w:p w14:paraId="09B4CF24" w14:textId="64FC2226" w:rsidR="00844EFD" w:rsidDel="006B5924" w:rsidRDefault="00844EFD" w:rsidP="00EF482C">
      <w:pPr>
        <w:pStyle w:val="BodyText"/>
        <w:rPr>
          <w:del w:id="304" w:author="Song, Xuehang" w:date="2026-01-08T03:46:00Z" w16du:dateUtc="2026-01-08T11:46:00Z"/>
        </w:rPr>
      </w:pPr>
    </w:p>
    <w:p w14:paraId="3FD8294C" w14:textId="268D32F2" w:rsidR="00844EFD" w:rsidDel="00BD2D47" w:rsidRDefault="00844EFD" w:rsidP="00EF482C">
      <w:pPr>
        <w:pStyle w:val="BodyText"/>
        <w:rPr>
          <w:del w:id="305" w:author="Song, Xuehang" w:date="2026-01-08T03:56:00Z" w16du:dateUtc="2026-01-08T11:56:00Z"/>
        </w:rPr>
      </w:pPr>
    </w:p>
    <w:p w14:paraId="05B1DAD4" w14:textId="4C6003C3" w:rsidR="006B6985" w:rsidRPr="00083446" w:rsidDel="00457DF6" w:rsidRDefault="009053D4" w:rsidP="0025078E">
      <w:pPr>
        <w:spacing w:before="100" w:beforeAutospacing="1" w:after="100" w:afterAutospacing="1"/>
        <w:rPr>
          <w:del w:id="306" w:author="Song, Xuehang" w:date="2026-02-19T05:07:00Z" w16du:dateUtc="2026-02-19T13:07:00Z"/>
          <w:rPrChange w:id="307" w:author="Song, Xuehang" w:date="2026-02-19T05:07:00Z" w16du:dateUtc="2026-02-19T13:07:00Z">
            <w:rPr>
              <w:del w:id="308" w:author="Song, Xuehang" w:date="2026-02-19T05:07:00Z" w16du:dateUtc="2026-02-19T13:07:00Z"/>
              <w:rFonts w:ascii="Times New Roman" w:hAnsi="Times New Roman"/>
              <w:color w:val="215E99" w:themeColor="text2" w:themeTint="BF"/>
            </w:rPr>
          </w:rPrChange>
        </w:rPr>
      </w:pPr>
      <w:del w:id="309" w:author="Song, Xuehang" w:date="2026-02-19T05:07:00Z" w16du:dateUtc="2026-02-19T13:07:00Z">
        <w:r w:rsidRPr="00083446" w:rsidDel="00457DF6">
          <w:rPr>
            <w:rPrChange w:id="310" w:author="Song, Xuehang" w:date="2026-02-19T05:07:00Z" w16du:dateUtc="2026-02-19T13:07:00Z">
              <w:rPr>
                <w:rFonts w:ascii="Times New Roman" w:hAnsi="Times New Roman"/>
                <w:color w:val="215E99" w:themeColor="text2" w:themeTint="BF"/>
                <w:highlight w:val="yellow"/>
              </w:rPr>
            </w:rPrChange>
          </w:rPr>
          <w:delText>Why numerical models are required</w:delText>
        </w:r>
        <w:r w:rsidR="00735A09" w:rsidRPr="00083446" w:rsidDel="00457DF6">
          <w:rPr>
            <w:rPrChange w:id="311" w:author="Song, Xuehang" w:date="2026-02-19T05:07:00Z" w16du:dateUtc="2026-02-19T13:07:00Z">
              <w:rPr>
                <w:rFonts w:ascii="Times New Roman" w:hAnsi="Times New Roman"/>
                <w:color w:val="215E99" w:themeColor="text2" w:themeTint="BF"/>
                <w:highlight w:val="yellow"/>
              </w:rPr>
            </w:rPrChange>
          </w:rPr>
          <w:delText xml:space="preserve"> </w:delText>
        </w:r>
        <w:r w:rsidR="009A79DC" w:rsidRPr="00083446" w:rsidDel="00457DF6">
          <w:rPr>
            <w:rPrChange w:id="312" w:author="Song, Xuehang" w:date="2026-02-19T05:07:00Z" w16du:dateUtc="2026-02-19T13:07:00Z">
              <w:rPr>
                <w:rFonts w:ascii="Times New Roman" w:hAnsi="Times New Roman"/>
                <w:color w:val="215E99" w:themeColor="text2" w:themeTint="BF"/>
                <w:highlight w:val="yellow"/>
              </w:rPr>
            </w:rPrChange>
          </w:rPr>
          <w:delText xml:space="preserve">(Predictive simulation for design and regulatory decision support. </w:delText>
        </w:r>
        <w:r w:rsidR="005035B7" w:rsidRPr="00083446" w:rsidDel="00457DF6">
          <w:rPr>
            <w:rPrChange w:id="313" w:author="Song, Xuehang" w:date="2026-02-19T05:07:00Z" w16du:dateUtc="2026-02-19T13:07:00Z">
              <w:rPr>
                <w:rFonts w:ascii="Times New Roman" w:hAnsi="Times New Roman"/>
                <w:color w:val="215E99" w:themeColor="text2" w:themeTint="BF"/>
                <w:highlight w:val="yellow"/>
              </w:rPr>
            </w:rPrChange>
          </w:rPr>
          <w:delText>Ability to test remediation strategies without field-scale risk</w:delText>
        </w:r>
        <w:r w:rsidR="009A79DC" w:rsidRPr="00083446" w:rsidDel="00457DF6">
          <w:rPr>
            <w:rPrChange w:id="314" w:author="Song, Xuehang" w:date="2026-02-19T05:07:00Z" w16du:dateUtc="2026-02-19T13:07:00Z">
              <w:rPr>
                <w:rFonts w:ascii="Times New Roman" w:hAnsi="Times New Roman"/>
                <w:color w:val="215E99" w:themeColor="text2" w:themeTint="BF"/>
                <w:highlight w:val="yellow"/>
              </w:rPr>
            </w:rPrChange>
          </w:rPr>
          <w:delText>)</w:delText>
        </w:r>
      </w:del>
    </w:p>
    <w:p w14:paraId="16ACF6D8" w14:textId="13ED1AC5" w:rsidR="00F7732C" w:rsidRPr="00083446" w:rsidRDefault="006857BD" w:rsidP="00EF482C">
      <w:pPr>
        <w:pStyle w:val="BodyText"/>
        <w:rPr>
          <w:rPrChange w:id="315" w:author="Song, Xuehang" w:date="2026-02-19T05:07:00Z" w16du:dateUtc="2026-02-19T13:07:00Z">
            <w:rPr>
              <w:rFonts w:ascii="Times New Roman" w:hAnsi="Times New Roman"/>
            </w:rPr>
          </w:rPrChange>
        </w:rPr>
      </w:pPr>
      <w:r w:rsidRPr="00354748">
        <w:t xml:space="preserve">Numerical models are </w:t>
      </w:r>
      <w:r w:rsidRPr="00083446">
        <w:rPr>
          <w:rPrChange w:id="316" w:author="Song, Xuehang" w:date="2026-02-19T05:07:00Z" w16du:dateUtc="2026-02-19T13:07:00Z">
            <w:rPr>
              <w:rFonts w:ascii="Times New Roman" w:hAnsi="Times New Roman"/>
            </w:rPr>
          </w:rPrChange>
        </w:rPr>
        <w:t xml:space="preserve">valuable tools because many of the central questions in EM stewardship are predictive and counterfactual in nature. </w:t>
      </w:r>
      <w:r w:rsidR="00A371F4" w:rsidRPr="00083446">
        <w:rPr>
          <w:rPrChange w:id="317" w:author="Song, Xuehang" w:date="2026-02-19T05:07:00Z" w16du:dateUtc="2026-02-19T13:07:00Z">
            <w:rPr>
              <w:rFonts w:ascii="Times New Roman" w:hAnsi="Times New Roman"/>
            </w:rPr>
          </w:rPrChange>
        </w:rPr>
        <w:t>Decision makers need to understand how plumes will behave over decades under alternative remediation strategies, monitoring designs, and future forcing scenarios (e.g., pumping, land use, climate), which cannot be fully resolved by observation alone</w:t>
      </w:r>
      <w:r w:rsidR="00E24F5A" w:rsidRPr="00083446">
        <w:rPr>
          <w:rPrChange w:id="318" w:author="Song, Xuehang" w:date="2026-02-19T05:07:00Z" w16du:dateUtc="2026-02-19T13:07:00Z">
            <w:rPr>
              <w:rFonts w:ascii="Times New Roman" w:hAnsi="Times New Roman"/>
            </w:rPr>
          </w:rPrChange>
        </w:rPr>
        <w:t xml:space="preserve"> </w:t>
      </w:r>
      <w:r w:rsidR="00E24F5A" w:rsidRPr="00083446">
        <w:rPr>
          <w:rPrChange w:id="319" w:author="Song, Xuehang" w:date="2026-02-19T05:07:00Z" w16du:dateUtc="2026-02-19T13:07:00Z">
            <w:rPr>
              <w:rFonts w:ascii="Times New Roman" w:hAnsi="Times New Roman"/>
            </w:rPr>
          </w:rPrChange>
        </w:rPr>
        <w:fldChar w:fldCharType="begin"/>
      </w:r>
      <w:r w:rsidR="00E24F5A" w:rsidRPr="00083446">
        <w:rPr>
          <w:rPrChange w:id="320" w:author="Song, Xuehang" w:date="2026-02-19T05:07:00Z" w16du:dateUtc="2026-02-19T13:07:00Z">
            <w:rPr>
              <w:rFonts w:ascii="Times New Roman" w:hAnsi="Times New Roman"/>
            </w:rPr>
          </w:rPrChange>
        </w:rPr>
        <w:instrText xml:space="preserve"> ADDIN EN.CITE &lt;EndNote&gt;&lt;Cite&gt;&lt;Author&gt;Neuman&lt;/Author&gt;&lt;Year&gt;2003&lt;/Year&gt;&lt;RecNum&gt;573&lt;/RecNum&gt;&lt;DisplayText&gt;(Neuman et al., 2003)&lt;/DisplayText&gt;&lt;record&gt;&lt;rec-number&gt;573&lt;/rec-number&gt;&lt;foreign-keys&gt;&lt;key app="EN" db-id="avewzwavpffw96ewpdx505tfdawpfpatfzve" timestamp="1764105525"&gt;573&lt;/key&gt;&lt;/foreign-keys&gt;&lt;ref-type name="Book"&gt;6&lt;/ref-type&gt;&lt;contributors&gt;&lt;authors&gt;&lt;author&gt;Neuman, SP&lt;/author&gt;&lt;author&gt;Wierenga, Petrus Johannes&lt;/author&gt;&lt;author&gt;Nicholson, TJ&lt;/author&gt;&lt;/authors&gt;&lt;/contributors&gt;&lt;titles&gt;&lt;title&gt;A comprehensive strategy of hydrogeologic modeling and uncertainty analysis for nuclear facilities and sites&lt;/title&gt;&lt;/titles&gt;&lt;dates&gt;&lt;year&gt;2003&lt;/year&gt;&lt;/dates&gt;&lt;publisher&gt;Division of Systems Analysis and Regulatory Effectiveness, Office of Nuclear …&lt;/publisher&gt;&lt;urls&gt;&lt;/urls&gt;&lt;/record&gt;&lt;/Cite&gt;&lt;/EndNote&gt;</w:instrText>
      </w:r>
      <w:r w:rsidR="00E24F5A" w:rsidRPr="00083446">
        <w:rPr>
          <w:rPrChange w:id="321" w:author="Song, Xuehang" w:date="2026-02-19T05:07:00Z" w16du:dateUtc="2026-02-19T13:07:00Z">
            <w:rPr>
              <w:rFonts w:ascii="Times New Roman" w:hAnsi="Times New Roman"/>
            </w:rPr>
          </w:rPrChange>
        </w:rPr>
        <w:fldChar w:fldCharType="separate"/>
      </w:r>
      <w:r w:rsidR="00E24F5A" w:rsidRPr="00083446">
        <w:rPr>
          <w:rPrChange w:id="322" w:author="Song, Xuehang" w:date="2026-02-19T05:07:00Z" w16du:dateUtc="2026-02-19T13:07:00Z">
            <w:rPr>
              <w:rFonts w:ascii="Times New Roman" w:hAnsi="Times New Roman"/>
              <w:noProof/>
            </w:rPr>
          </w:rPrChange>
        </w:rPr>
        <w:t>(Neuman et al., 2003)</w:t>
      </w:r>
      <w:r w:rsidR="00E24F5A" w:rsidRPr="00083446">
        <w:rPr>
          <w:rPrChange w:id="323" w:author="Song, Xuehang" w:date="2026-02-19T05:07:00Z" w16du:dateUtc="2026-02-19T13:07:00Z">
            <w:rPr>
              <w:rFonts w:ascii="Times New Roman" w:hAnsi="Times New Roman"/>
            </w:rPr>
          </w:rPrChange>
        </w:rPr>
        <w:fldChar w:fldCharType="end"/>
      </w:r>
      <w:r w:rsidR="00A371F4" w:rsidRPr="00083446">
        <w:rPr>
          <w:rPrChange w:id="324" w:author="Song, Xuehang" w:date="2026-02-19T05:07:00Z" w16du:dateUtc="2026-02-19T13:07:00Z">
            <w:rPr>
              <w:rFonts w:ascii="Times New Roman" w:hAnsi="Times New Roman"/>
            </w:rPr>
          </w:rPrChange>
        </w:rPr>
        <w:t xml:space="preserve">. </w:t>
      </w:r>
      <w:r w:rsidRPr="00083446">
        <w:rPr>
          <w:rPrChange w:id="325" w:author="Song, Xuehang" w:date="2026-02-19T05:07:00Z" w16du:dateUtc="2026-02-19T13:07:00Z">
            <w:rPr>
              <w:rFonts w:ascii="Times New Roman" w:hAnsi="Times New Roman"/>
            </w:rPr>
          </w:rPrChange>
        </w:rPr>
        <w:t>Field experiments at that scale are rarely feasible, and simple analytical approximations cannot capture the combined effects of heterogeneity, complex geochemistry, and engineered infrastructure</w:t>
      </w:r>
      <w:r w:rsidR="00442265" w:rsidRPr="00083446">
        <w:rPr>
          <w:rPrChange w:id="326" w:author="Song, Xuehang" w:date="2026-02-19T05:07:00Z" w16du:dateUtc="2026-02-19T13:07:00Z">
            <w:rPr>
              <w:rFonts w:ascii="Times New Roman" w:hAnsi="Times New Roman"/>
            </w:rPr>
          </w:rPrChange>
        </w:rPr>
        <w:t xml:space="preserve"> </w:t>
      </w:r>
      <w:r w:rsidR="00442265" w:rsidRPr="00083446">
        <w:rPr>
          <w:rPrChange w:id="327" w:author="Song, Xuehang" w:date="2026-02-19T05:07:00Z" w16du:dateUtc="2026-02-19T13:07:00Z">
            <w:rPr>
              <w:rFonts w:ascii="Times New Roman" w:hAnsi="Times New Roman"/>
            </w:rPr>
          </w:rPrChange>
        </w:rPr>
        <w:fldChar w:fldCharType="begin"/>
      </w:r>
      <w:r w:rsidR="005B03BC" w:rsidRPr="00083446">
        <w:rPr>
          <w:rPrChange w:id="328" w:author="Song, Xuehang" w:date="2026-02-19T05:07:00Z" w16du:dateUtc="2026-02-19T13:07:00Z">
            <w:rPr>
              <w:rFonts w:ascii="Times New Roman" w:hAnsi="Times New Roman"/>
            </w:rPr>
          </w:rPrChange>
        </w:rPr>
        <w:instrText xml:space="preserve"> ADDIN EN.CITE &lt;EndNote&gt;&lt;Cite&gt;&lt;Author&gt;Bear&lt;/Author&gt;&lt;Year&gt;2010&lt;/Year&gt;&lt;RecNum&gt;574&lt;/RecNum&gt;&lt;DisplayText&gt;(Bear and Cheng, 2010; Zheng and Bennett, 2002)&lt;/DisplayText&gt;&lt;record&gt;&lt;rec-number&gt;574&lt;/rec-number&gt;&lt;foreign-keys&gt;&lt;key app="EN" db-id="avewzwavpffw96ewpdx505tfdawpfpatfzve" timestamp="1764105697"&gt;574&lt;/key&gt;&lt;/foreign-keys&gt;&lt;ref-type name="Book"&gt;6&lt;/ref-type&gt;&lt;contributors&gt;&lt;authors&gt;&lt;author&gt;Bear, Jacob&lt;/author&gt;&lt;author&gt;Cheng, Alexander H-D&lt;/author&gt;&lt;/authors&gt;&lt;/contributors&gt;&lt;titles&gt;&lt;title&gt;Modeling groundwater flow and contaminant transport&lt;/title&gt;&lt;/titles&gt;&lt;volume&gt;23&lt;/volume&gt;&lt;dates&gt;&lt;year&gt;2010&lt;/year&gt;&lt;/dates&gt;&lt;publisher&gt;Springer&lt;/publisher&gt;&lt;urls&gt;&lt;/urls&gt;&lt;/record&gt;&lt;/Cite&gt;&lt;Cite&gt;&lt;Author&gt;Zheng&lt;/Author&gt;&lt;Year&gt;2002&lt;/Year&gt;&lt;RecNum&gt;575&lt;/RecNum&gt;&lt;record&gt;&lt;rec-number&gt;575&lt;/rec-number&gt;&lt;foreign-keys&gt;&lt;key app="EN" db-id="avewzwavpffw96ewpdx505tfdawpfpatfzve" timestamp="1764105739"&gt;575&lt;/key&gt;&lt;/foreign-keys&gt;&lt;ref-type name="Book"&gt;6&lt;/ref-type&gt;&lt;contributors&gt;&lt;authors&gt;&lt;author&gt;Zheng, Chunmiao&lt;/author&gt;&lt;author&gt;Bennett, Gordon D&lt;/author&gt;&lt;/authors&gt;&lt;/contributors&gt;&lt;titles&gt;&lt;title&gt;Applied contaminant transport modeling&lt;/title&gt;&lt;/titles&gt;&lt;volume&gt;2&lt;/volume&gt;&lt;dates&gt;&lt;year&gt;2002&lt;/year&gt;&lt;/dates&gt;&lt;publisher&gt;Wiley-Interscience New York&lt;/publisher&gt;&lt;urls&gt;&lt;/urls&gt;&lt;/record&gt;&lt;/Cite&gt;&lt;/EndNote&gt;</w:instrText>
      </w:r>
      <w:r w:rsidR="00442265" w:rsidRPr="00083446">
        <w:rPr>
          <w:rPrChange w:id="329" w:author="Song, Xuehang" w:date="2026-02-19T05:07:00Z" w16du:dateUtc="2026-02-19T13:07:00Z">
            <w:rPr>
              <w:rFonts w:ascii="Times New Roman" w:hAnsi="Times New Roman"/>
            </w:rPr>
          </w:rPrChange>
        </w:rPr>
        <w:fldChar w:fldCharType="separate"/>
      </w:r>
      <w:r w:rsidR="005B03BC" w:rsidRPr="00083446">
        <w:rPr>
          <w:rPrChange w:id="330" w:author="Song, Xuehang" w:date="2026-02-19T05:07:00Z" w16du:dateUtc="2026-02-19T13:07:00Z">
            <w:rPr>
              <w:rFonts w:ascii="Times New Roman" w:hAnsi="Times New Roman"/>
              <w:noProof/>
            </w:rPr>
          </w:rPrChange>
        </w:rPr>
        <w:t>(Bear and Cheng, 2010; Zheng and Bennett, 2002)</w:t>
      </w:r>
      <w:r w:rsidR="00442265" w:rsidRPr="00083446">
        <w:rPr>
          <w:rPrChange w:id="331" w:author="Song, Xuehang" w:date="2026-02-19T05:07:00Z" w16du:dateUtc="2026-02-19T13:07:00Z">
            <w:rPr>
              <w:rFonts w:ascii="Times New Roman" w:hAnsi="Times New Roman"/>
            </w:rPr>
          </w:rPrChange>
        </w:rPr>
        <w:fldChar w:fldCharType="end"/>
      </w:r>
      <w:r w:rsidRPr="00083446">
        <w:rPr>
          <w:rPrChange w:id="332" w:author="Song, Xuehang" w:date="2026-02-19T05:07:00Z" w16du:dateUtc="2026-02-19T13:07:00Z">
            <w:rPr>
              <w:rFonts w:ascii="Times New Roman" w:hAnsi="Times New Roman"/>
            </w:rPr>
          </w:rPrChange>
        </w:rPr>
        <w:t>. High</w:t>
      </w:r>
      <w:r w:rsidRPr="00083446">
        <w:rPr>
          <w:rFonts w:ascii="Cambria Math" w:hAnsi="Cambria Math" w:cs="Cambria Math"/>
          <w:rPrChange w:id="333" w:author="Song, Xuehang" w:date="2026-02-19T05:07:00Z" w16du:dateUtc="2026-02-19T13:07:00Z">
            <w:rPr>
              <w:rFonts w:ascii="Times New Roman" w:hAnsi="Times New Roman"/>
            </w:rPr>
          </w:rPrChange>
        </w:rPr>
        <w:t>‑</w:t>
      </w:r>
      <w:r w:rsidRPr="00083446">
        <w:rPr>
          <w:rPrChange w:id="334" w:author="Song, Xuehang" w:date="2026-02-19T05:07:00Z" w16du:dateUtc="2026-02-19T13:07:00Z">
            <w:rPr>
              <w:rFonts w:ascii="Times New Roman" w:hAnsi="Times New Roman"/>
            </w:rPr>
          </w:rPrChange>
        </w:rPr>
        <w:t>fidelity simulators allow us to explore various scenarios and assumptions, quantify potential outcomes before implementation, and support design and regulatory decision making with transparent, physics</w:t>
      </w:r>
      <w:r w:rsidRPr="00083446">
        <w:rPr>
          <w:rFonts w:ascii="Cambria Math" w:hAnsi="Cambria Math" w:cs="Cambria Math"/>
          <w:rPrChange w:id="335" w:author="Song, Xuehang" w:date="2026-02-19T05:07:00Z" w16du:dateUtc="2026-02-19T13:07:00Z">
            <w:rPr>
              <w:rFonts w:ascii="Times New Roman" w:hAnsi="Times New Roman"/>
            </w:rPr>
          </w:rPrChange>
        </w:rPr>
        <w:t>‑</w:t>
      </w:r>
      <w:r w:rsidRPr="00083446">
        <w:rPr>
          <w:rPrChange w:id="336" w:author="Song, Xuehang" w:date="2026-02-19T05:07:00Z" w16du:dateUtc="2026-02-19T13:07:00Z">
            <w:rPr>
              <w:rFonts w:ascii="Times New Roman" w:hAnsi="Times New Roman"/>
            </w:rPr>
          </w:rPrChange>
        </w:rPr>
        <w:t>based predictions</w:t>
      </w:r>
      <w:r w:rsidR="00C27103" w:rsidRPr="00083446">
        <w:rPr>
          <w:rPrChange w:id="337" w:author="Song, Xuehang" w:date="2026-02-19T05:07:00Z" w16du:dateUtc="2026-02-19T13:07:00Z">
            <w:rPr>
              <w:rFonts w:ascii="Times New Roman" w:hAnsi="Times New Roman"/>
            </w:rPr>
          </w:rPrChange>
        </w:rPr>
        <w:t xml:space="preserve"> </w:t>
      </w:r>
      <w:r w:rsidR="00C27103" w:rsidRPr="00083446">
        <w:rPr>
          <w:rPrChange w:id="338" w:author="Song, Xuehang" w:date="2026-02-19T05:07:00Z" w16du:dateUtc="2026-02-19T13:07:00Z">
            <w:rPr>
              <w:rFonts w:ascii="Times New Roman" w:hAnsi="Times New Roman"/>
            </w:rPr>
          </w:rPrChange>
        </w:rPr>
        <w:fldChar w:fldCharType="begin"/>
      </w:r>
      <w:r w:rsidR="00C27103" w:rsidRPr="00083446">
        <w:rPr>
          <w:rPrChange w:id="339" w:author="Song, Xuehang" w:date="2026-02-19T05:07:00Z" w16du:dateUtc="2026-02-19T13:07:00Z">
            <w:rPr>
              <w:rFonts w:ascii="Times New Roman" w:hAnsi="Times New Roman"/>
            </w:rPr>
          </w:rPrChange>
        </w:rPr>
        <w:instrText xml:space="preserve"> ADDIN EN.CITE &lt;EndNote&gt;&lt;Cite&gt;&lt;Author&gt;Fienen&lt;/Author&gt;&lt;Year&gt;2010&lt;/Year&gt;&lt;RecNum&gt;576&lt;/RecNum&gt;&lt;DisplayText&gt;(Fienen et al., 2010)&lt;/DisplayText&gt;&lt;record&gt;&lt;rec-number&gt;576&lt;/rec-number&gt;&lt;foreign-keys&gt;&lt;key app="EN" db-id="avewzwavpffw96ewpdx505tfdawpfpatfzve" timestamp="1764105810"&gt;576&lt;/key&gt;&lt;/foreign-keys&gt;&lt;ref-type name="Report"&gt;27&lt;/ref-type&gt;&lt;contributors&gt;&lt;authors&gt;&lt;author&gt;Fienen, Michael N.&lt;/author&gt;&lt;author&gt;Doherty, John&lt;/author&gt;&lt;author&gt;Hunt, Randall&lt;/author&gt;&lt;author&gt;Reeves, Howard&lt;/author&gt;&lt;/authors&gt;&lt;tertiary-authors&gt;&lt;author&gt;U. S. Geological Survey&lt;/author&gt;&lt;/tertiary-authors&gt;&lt;/contributors&gt;&lt;titles&gt;&lt;title&gt;Using prediction uncertainty analysis to design hydrologic monitoring networks: Example applications from the Great Lakes water availability pilot project&lt;/title&gt;&lt;secondary-title&gt;Scientific Investigations Report&lt;/secondary-title&gt;&lt;/titles&gt;&lt;dates&gt;&lt;year&gt;2010&lt;/year&gt;&lt;/dates&gt;&lt;isbn&gt;2010-5159&lt;/isbn&gt;&lt;work-type&gt;Report&lt;/work-type&gt;&lt;urls&gt;&lt;related-urls&gt;&lt;url&gt;https://pubs.usgs.gov/publication/sir20105159&lt;/url&gt;&lt;/related-urls&gt;&lt;/urls&gt;&lt;electronic-resource-num&gt;10.3133/sir20105159&lt;/electronic-resource-num&gt;&lt;remote-database-name&gt;USGS Publications Warehouse&lt;/remote-database-name&gt;&lt;language&gt;English&lt;/language&gt;&lt;/record&gt;&lt;/Cite&gt;&lt;/EndNote&gt;</w:instrText>
      </w:r>
      <w:r w:rsidR="00C27103" w:rsidRPr="00083446">
        <w:rPr>
          <w:rPrChange w:id="340" w:author="Song, Xuehang" w:date="2026-02-19T05:07:00Z" w16du:dateUtc="2026-02-19T13:07:00Z">
            <w:rPr>
              <w:rFonts w:ascii="Times New Roman" w:hAnsi="Times New Roman"/>
            </w:rPr>
          </w:rPrChange>
        </w:rPr>
        <w:fldChar w:fldCharType="separate"/>
      </w:r>
      <w:r w:rsidR="00C27103" w:rsidRPr="00083446">
        <w:rPr>
          <w:rPrChange w:id="341" w:author="Song, Xuehang" w:date="2026-02-19T05:07:00Z" w16du:dateUtc="2026-02-19T13:07:00Z">
            <w:rPr>
              <w:rFonts w:ascii="Times New Roman" w:hAnsi="Times New Roman"/>
              <w:noProof/>
            </w:rPr>
          </w:rPrChange>
        </w:rPr>
        <w:t>(Fienen et al., 2010)</w:t>
      </w:r>
      <w:r w:rsidR="00C27103" w:rsidRPr="00083446">
        <w:rPr>
          <w:rPrChange w:id="342" w:author="Song, Xuehang" w:date="2026-02-19T05:07:00Z" w16du:dateUtc="2026-02-19T13:07:00Z">
            <w:rPr>
              <w:rFonts w:ascii="Times New Roman" w:hAnsi="Times New Roman"/>
            </w:rPr>
          </w:rPrChange>
        </w:rPr>
        <w:fldChar w:fldCharType="end"/>
      </w:r>
      <w:r w:rsidRPr="00083446">
        <w:rPr>
          <w:rPrChange w:id="343" w:author="Song, Xuehang" w:date="2026-02-19T05:07:00Z" w16du:dateUtc="2026-02-19T13:07:00Z">
            <w:rPr>
              <w:rFonts w:ascii="Times New Roman" w:hAnsi="Times New Roman"/>
            </w:rPr>
          </w:rPrChange>
        </w:rPr>
        <w:t>.</w:t>
      </w:r>
    </w:p>
    <w:p w14:paraId="59D52033" w14:textId="7FAD888D" w:rsidR="0031409B" w:rsidRPr="00880C8E" w:rsidDel="006E1628" w:rsidRDefault="0031409B" w:rsidP="0025078E">
      <w:pPr>
        <w:spacing w:before="100" w:beforeAutospacing="1" w:after="100" w:afterAutospacing="1"/>
        <w:rPr>
          <w:del w:id="344" w:author="Song, Xuehang" w:date="2026-02-19T05:07:00Z" w16du:dateUtc="2026-02-19T13:07:00Z"/>
          <w:rPrChange w:id="345" w:author="Song, Xuehang" w:date="2026-02-19T05:07:00Z" w16du:dateUtc="2026-02-19T13:07:00Z">
            <w:rPr>
              <w:del w:id="346" w:author="Song, Xuehang" w:date="2026-02-19T05:07:00Z" w16du:dateUtc="2026-02-19T13:07:00Z"/>
              <w:rFonts w:ascii="Times New Roman" w:hAnsi="Times New Roman"/>
              <w:color w:val="215E99" w:themeColor="text2" w:themeTint="BF"/>
            </w:rPr>
          </w:rPrChange>
        </w:rPr>
      </w:pPr>
      <w:del w:id="347" w:author="Song, Xuehang" w:date="2026-02-19T05:07:00Z" w16du:dateUtc="2026-02-19T13:07:00Z">
        <w:r w:rsidRPr="00880C8E" w:rsidDel="006E1628">
          <w:rPr>
            <w:rPrChange w:id="348" w:author="Song, Xuehang" w:date="2026-02-19T05:07:00Z" w16du:dateUtc="2026-02-19T13:07:00Z">
              <w:rPr>
                <w:rFonts w:ascii="Times New Roman" w:hAnsi="Times New Roman"/>
                <w:color w:val="215E99" w:themeColor="text2" w:themeTint="BF"/>
                <w:highlight w:val="yellow"/>
              </w:rPr>
            </w:rPrChange>
          </w:rPr>
          <w:delText>Short summary on simulators</w:delText>
        </w:r>
        <w:r w:rsidR="000E3AE3" w:rsidRPr="00880C8E" w:rsidDel="006E1628">
          <w:rPr>
            <w:rPrChange w:id="349" w:author="Song, Xuehang" w:date="2026-02-19T05:07:00Z" w16du:dateUtc="2026-02-19T13:07:00Z">
              <w:rPr>
                <w:rFonts w:ascii="Times New Roman" w:hAnsi="Times New Roman"/>
                <w:color w:val="215E99" w:themeColor="text2" w:themeTint="BF"/>
                <w:highlight w:val="yellow"/>
              </w:rPr>
            </w:rPrChange>
          </w:rPr>
          <w:delText xml:space="preserve"> (MODFLOW/MT3D, PFLOTRAN, eSTOMP, TOUGH2, PARFLOW, HYDRUS, etc)</w:delText>
        </w:r>
      </w:del>
    </w:p>
    <w:p w14:paraId="38E27626" w14:textId="0600206E" w:rsidR="00F7732C" w:rsidRPr="00880C8E" w:rsidRDefault="00EE7BAA" w:rsidP="004E269B">
      <w:pPr>
        <w:pStyle w:val="BodyText"/>
        <w:rPr>
          <w:rPrChange w:id="350" w:author="Song, Xuehang" w:date="2026-02-19T05:07:00Z" w16du:dateUtc="2026-02-19T13:07:00Z">
            <w:rPr>
              <w:rFonts w:ascii="Times New Roman" w:hAnsi="Times New Roman"/>
            </w:rPr>
          </w:rPrChange>
        </w:rPr>
      </w:pPr>
      <w:r w:rsidRPr="00A757B9">
        <w:t xml:space="preserve">In practice, a </w:t>
      </w:r>
      <w:r w:rsidR="00C60084" w:rsidRPr="00880C8E">
        <w:rPr>
          <w:rPrChange w:id="351" w:author="Song, Xuehang" w:date="2026-02-19T05:07:00Z" w16du:dateUtc="2026-02-19T13:07:00Z">
            <w:rPr>
              <w:rFonts w:ascii="Times New Roman" w:hAnsi="Times New Roman"/>
            </w:rPr>
          </w:rPrChange>
        </w:rPr>
        <w:t>few</w:t>
      </w:r>
      <w:r w:rsidRPr="00880C8E">
        <w:rPr>
          <w:rPrChange w:id="352" w:author="Song, Xuehang" w:date="2026-02-19T05:07:00Z" w16du:dateUtc="2026-02-19T13:07:00Z">
            <w:rPr>
              <w:rFonts w:ascii="Times New Roman" w:hAnsi="Times New Roman"/>
            </w:rPr>
          </w:rPrChange>
        </w:rPr>
        <w:t xml:space="preserve"> well</w:t>
      </w:r>
      <w:r w:rsidR="00D644A4" w:rsidRPr="00880C8E">
        <w:rPr>
          <w:rPrChange w:id="353" w:author="Song, Xuehang" w:date="2026-02-19T05:07:00Z" w16du:dateUtc="2026-02-19T13:07:00Z">
            <w:rPr>
              <w:rFonts w:ascii="Times New Roman" w:hAnsi="Times New Roman"/>
            </w:rPr>
          </w:rPrChange>
        </w:rPr>
        <w:t>-</w:t>
      </w:r>
      <w:r w:rsidRPr="00880C8E">
        <w:rPr>
          <w:rPrChange w:id="354" w:author="Song, Xuehang" w:date="2026-02-19T05:07:00Z" w16du:dateUtc="2026-02-19T13:07:00Z">
            <w:rPr>
              <w:rFonts w:ascii="Times New Roman" w:hAnsi="Times New Roman"/>
            </w:rPr>
          </w:rPrChange>
        </w:rPr>
        <w:t xml:space="preserve">established simulators serve as the workhorses for these tasks. </w:t>
      </w:r>
      <w:r w:rsidR="00A757B9" w:rsidRPr="00880C8E">
        <w:rPr>
          <w:rPrChange w:id="355" w:author="Song, Xuehang" w:date="2026-02-19T05:07:00Z" w16du:dateUtc="2026-02-19T13:07:00Z">
            <w:rPr>
              <w:rFonts w:ascii="Times New Roman" w:hAnsi="Times New Roman"/>
            </w:rPr>
          </w:rPrChange>
        </w:rPr>
        <w:t>Regional groundwater flow is commonly modeled with MODFLOW, a modular finite difference code that supports complex multi</w:t>
      </w:r>
      <w:r w:rsidR="00A757B9" w:rsidRPr="00880C8E">
        <w:rPr>
          <w:rPrChange w:id="356" w:author="Song, Xuehang" w:date="2026-02-19T05:07:00Z" w16du:dateUtc="2026-02-19T13:07:00Z">
            <w:rPr>
              <w:rFonts w:ascii="Times New Roman" w:hAnsi="Times New Roman"/>
            </w:rPr>
          </w:rPrChange>
        </w:rPr>
        <w:noBreakHyphen/>
        <w:t xml:space="preserve">layer systems and diverse boundary conditions </w:t>
      </w:r>
      <w:r w:rsidR="0079572F" w:rsidRPr="00880C8E">
        <w:rPr>
          <w:rPrChange w:id="357" w:author="Song, Xuehang" w:date="2026-02-19T05:07:00Z" w16du:dateUtc="2026-02-19T13:07:00Z">
            <w:rPr>
              <w:rFonts w:ascii="Times New Roman" w:hAnsi="Times New Roman"/>
            </w:rPr>
          </w:rPrChange>
        </w:rPr>
        <w:fldChar w:fldCharType="begin"/>
      </w:r>
      <w:r w:rsidR="0079572F" w:rsidRPr="00880C8E">
        <w:rPr>
          <w:rPrChange w:id="358" w:author="Song, Xuehang" w:date="2026-02-19T05:07:00Z" w16du:dateUtc="2026-02-19T13:07:00Z">
            <w:rPr>
              <w:rFonts w:ascii="Times New Roman" w:hAnsi="Times New Roman"/>
            </w:rPr>
          </w:rPrChange>
        </w:rPr>
        <w:instrText xml:space="preserve"> ADDIN EN.CITE &lt;EndNote&gt;&lt;Cite&gt;&lt;Author&gt;Harbaugh&lt;/Author&gt;&lt;Year&gt;2005&lt;/Year&gt;&lt;RecNum&gt;577&lt;/RecNum&gt;&lt;DisplayText&gt;(Harbaugh, 2005)&lt;/DisplayText&gt;&lt;record&gt;&lt;rec-number&gt;577&lt;/rec-number&gt;&lt;foreign-keys&gt;&lt;key app="EN" db-id="avewzwavpffw96ewpdx505tfdawpfpatfzve" timestamp="1764106039"&gt;577&lt;/key&gt;&lt;/foreign-keys&gt;&lt;ref-type name="Book"&gt;6&lt;/ref-type&gt;&lt;contributors&gt;&lt;authors&gt;&lt;author&gt;Harbaugh, Arlen W&lt;/author&gt;&lt;/authors&gt;&lt;/contributors&gt;&lt;titles&gt;&lt;title&gt;MODFLOW-2005, the US Geological Survey modular ground-water model: the ground-water flow process&lt;/title&gt;&lt;/titles&gt;&lt;volume&gt;6&lt;/volume&gt;&lt;dates&gt;&lt;year&gt;2005&lt;/year&gt;&lt;/dates&gt;&lt;publisher&gt;US Department of the Interior, US Geological Survey Reston, VA, USA&lt;/publisher&gt;&lt;urls&gt;&lt;/urls&gt;&lt;/record&gt;&lt;/Cite&gt;&lt;/EndNote&gt;</w:instrText>
      </w:r>
      <w:r w:rsidR="0079572F" w:rsidRPr="00880C8E">
        <w:rPr>
          <w:rPrChange w:id="359" w:author="Song, Xuehang" w:date="2026-02-19T05:07:00Z" w16du:dateUtc="2026-02-19T13:07:00Z">
            <w:rPr>
              <w:rFonts w:ascii="Times New Roman" w:hAnsi="Times New Roman"/>
            </w:rPr>
          </w:rPrChange>
        </w:rPr>
        <w:fldChar w:fldCharType="separate"/>
      </w:r>
      <w:r w:rsidR="0079572F" w:rsidRPr="00880C8E">
        <w:rPr>
          <w:rPrChange w:id="360" w:author="Song, Xuehang" w:date="2026-02-19T05:07:00Z" w16du:dateUtc="2026-02-19T13:07:00Z">
            <w:rPr>
              <w:rFonts w:ascii="Times New Roman" w:hAnsi="Times New Roman"/>
            </w:rPr>
          </w:rPrChange>
        </w:rPr>
        <w:t>(Harbaugh, 2005)</w:t>
      </w:r>
      <w:r w:rsidR="0079572F" w:rsidRPr="00880C8E">
        <w:rPr>
          <w:rPrChange w:id="361" w:author="Song, Xuehang" w:date="2026-02-19T05:07:00Z" w16du:dateUtc="2026-02-19T13:07:00Z">
            <w:rPr>
              <w:rFonts w:ascii="Times New Roman" w:hAnsi="Times New Roman"/>
            </w:rPr>
          </w:rPrChange>
        </w:rPr>
        <w:fldChar w:fldCharType="end"/>
      </w:r>
      <w:r w:rsidR="00A757B9" w:rsidRPr="00880C8E">
        <w:rPr>
          <w:rPrChange w:id="362" w:author="Song, Xuehang" w:date="2026-02-19T05:07:00Z" w16du:dateUtc="2026-02-19T13:07:00Z">
            <w:rPr>
              <w:rFonts w:ascii="Times New Roman" w:hAnsi="Times New Roman"/>
            </w:rPr>
          </w:rPrChange>
        </w:rPr>
        <w:t>, while conservative and reactive solute transport are often simulated with MT3DMS or related extensions</w:t>
      </w:r>
      <w:r w:rsidR="00C80E3B" w:rsidRPr="00880C8E">
        <w:rPr>
          <w:rPrChange w:id="363" w:author="Song, Xuehang" w:date="2026-02-19T05:07:00Z" w16du:dateUtc="2026-02-19T13:07:00Z">
            <w:rPr>
              <w:rFonts w:ascii="Times New Roman" w:hAnsi="Times New Roman"/>
            </w:rPr>
          </w:rPrChange>
        </w:rPr>
        <w:t xml:space="preserve"> </w:t>
      </w:r>
      <w:r w:rsidR="00C80E3B" w:rsidRPr="00880C8E">
        <w:rPr>
          <w:rPrChange w:id="364" w:author="Song, Xuehang" w:date="2026-02-19T05:07:00Z" w16du:dateUtc="2026-02-19T13:07:00Z">
            <w:rPr>
              <w:rFonts w:ascii="Times New Roman" w:hAnsi="Times New Roman"/>
            </w:rPr>
          </w:rPrChange>
        </w:rPr>
        <w:fldChar w:fldCharType="begin"/>
      </w:r>
      <w:r w:rsidR="00C80E3B" w:rsidRPr="00880C8E">
        <w:rPr>
          <w:rPrChange w:id="365" w:author="Song, Xuehang" w:date="2026-02-19T05:07:00Z" w16du:dateUtc="2026-02-19T13:07:00Z">
            <w:rPr>
              <w:rFonts w:ascii="Times New Roman" w:hAnsi="Times New Roman"/>
            </w:rPr>
          </w:rPrChange>
        </w:rPr>
        <w:instrText xml:space="preserve"> ADDIN EN.CITE &lt;EndNote&gt;&lt;Cite&gt;&lt;Author&gt;Zheng&lt;/Author&gt;&lt;Year&gt;1999&lt;/Year&gt;&lt;RecNum&gt;578&lt;/RecNum&gt;&lt;DisplayText&gt;(Zheng and Wang, 1999)&lt;/DisplayText&gt;&lt;record&gt;&lt;rec-number&gt;578&lt;/rec-number&gt;&lt;foreign-keys&gt;&lt;key app="EN" db-id="avewzwavpffw96ewpdx505tfdawpfpatfzve" timestamp="1764106090"&gt;578&lt;/key&gt;&lt;/foreign-keys&gt;&lt;ref-type name="Report"&gt;27&lt;/ref-type&gt;&lt;contributors&gt;&lt;authors&gt;&lt;author&gt;Zheng, Chunmiao&lt;/author&gt;&lt;author&gt;Wang, P Patrick&lt;/author&gt;&lt;/authors&gt;&lt;/contributors&gt;&lt;titles&gt;&lt;title&gt;MT3DMS: a modular three-dimensional multispecies transport model for simulation of advection, dispersion, and chemical reactions of contaminants in groundwater systems; documentation and user&amp;apos;s guide&lt;/title&gt;&lt;/titles&gt;&lt;dates&gt;&lt;year&gt;1999&lt;/year&gt;&lt;/dates&gt;&lt;urls&gt;&lt;/urls&gt;&lt;/record&gt;&lt;/Cite&gt;&lt;/EndNote&gt;</w:instrText>
      </w:r>
      <w:r w:rsidR="00C80E3B" w:rsidRPr="00880C8E">
        <w:rPr>
          <w:rPrChange w:id="366" w:author="Song, Xuehang" w:date="2026-02-19T05:07:00Z" w16du:dateUtc="2026-02-19T13:07:00Z">
            <w:rPr>
              <w:rFonts w:ascii="Times New Roman" w:hAnsi="Times New Roman"/>
            </w:rPr>
          </w:rPrChange>
        </w:rPr>
        <w:fldChar w:fldCharType="separate"/>
      </w:r>
      <w:r w:rsidR="00C80E3B" w:rsidRPr="00880C8E">
        <w:rPr>
          <w:rPrChange w:id="367" w:author="Song, Xuehang" w:date="2026-02-19T05:07:00Z" w16du:dateUtc="2026-02-19T13:07:00Z">
            <w:rPr>
              <w:rFonts w:ascii="Times New Roman" w:hAnsi="Times New Roman"/>
            </w:rPr>
          </w:rPrChange>
        </w:rPr>
        <w:t>(Zheng and Wang, 1999)</w:t>
      </w:r>
      <w:r w:rsidR="00C80E3B" w:rsidRPr="00880C8E">
        <w:rPr>
          <w:rPrChange w:id="368" w:author="Song, Xuehang" w:date="2026-02-19T05:07:00Z" w16du:dateUtc="2026-02-19T13:07:00Z">
            <w:rPr>
              <w:rFonts w:ascii="Times New Roman" w:hAnsi="Times New Roman"/>
            </w:rPr>
          </w:rPrChange>
        </w:rPr>
        <w:fldChar w:fldCharType="end"/>
      </w:r>
      <w:r w:rsidR="00C80E3B" w:rsidRPr="00880C8E">
        <w:rPr>
          <w:rPrChange w:id="369" w:author="Song, Xuehang" w:date="2026-02-19T05:07:00Z" w16du:dateUtc="2026-02-19T13:07:00Z">
            <w:rPr>
              <w:rFonts w:ascii="Times New Roman" w:hAnsi="Times New Roman"/>
            </w:rPr>
          </w:rPrChange>
        </w:rPr>
        <w:t>.</w:t>
      </w:r>
      <w:r w:rsidRPr="00880C8E">
        <w:rPr>
          <w:rPrChange w:id="370" w:author="Song, Xuehang" w:date="2026-02-19T05:07:00Z" w16du:dateUtc="2026-02-19T13:07:00Z">
            <w:rPr>
              <w:rFonts w:ascii="Times New Roman" w:hAnsi="Times New Roman"/>
            </w:rPr>
          </w:rPrChange>
        </w:rPr>
        <w:t xml:space="preserve"> For more detailed representations of reactive transport, multiphase flow, or density</w:t>
      </w:r>
      <w:r w:rsidR="00D644A4" w:rsidRPr="00880C8E">
        <w:rPr>
          <w:rPrChange w:id="371" w:author="Song, Xuehang" w:date="2026-02-19T05:07:00Z" w16du:dateUtc="2026-02-19T13:07:00Z">
            <w:rPr>
              <w:rFonts w:ascii="Times New Roman" w:hAnsi="Times New Roman"/>
            </w:rPr>
          </w:rPrChange>
        </w:rPr>
        <w:t xml:space="preserve"> </w:t>
      </w:r>
      <w:r w:rsidRPr="00880C8E">
        <w:rPr>
          <w:rPrChange w:id="372" w:author="Song, Xuehang" w:date="2026-02-19T05:07:00Z" w16du:dateUtc="2026-02-19T13:07:00Z">
            <w:rPr>
              <w:rFonts w:ascii="Times New Roman" w:hAnsi="Times New Roman"/>
            </w:rPr>
          </w:rPrChange>
        </w:rPr>
        <w:t xml:space="preserve">dependent behavior, projects </w:t>
      </w:r>
      <w:r w:rsidR="0003367C" w:rsidRPr="00880C8E">
        <w:rPr>
          <w:rPrChange w:id="373" w:author="Song, Xuehang" w:date="2026-02-19T05:07:00Z" w16du:dateUtc="2026-02-19T13:07:00Z">
            <w:rPr>
              <w:rFonts w:ascii="Times New Roman" w:hAnsi="Times New Roman"/>
            </w:rPr>
          </w:rPrChange>
        </w:rPr>
        <w:t>often</w:t>
      </w:r>
      <w:r w:rsidRPr="00880C8E">
        <w:rPr>
          <w:rPrChange w:id="374" w:author="Song, Xuehang" w:date="2026-02-19T05:07:00Z" w16du:dateUtc="2026-02-19T13:07:00Z">
            <w:rPr>
              <w:rFonts w:ascii="Times New Roman" w:hAnsi="Times New Roman"/>
            </w:rPr>
          </w:rPrChange>
        </w:rPr>
        <w:t xml:space="preserve"> rely on high</w:t>
      </w:r>
      <w:r w:rsidR="00411520" w:rsidRPr="00880C8E">
        <w:rPr>
          <w:rPrChange w:id="375" w:author="Song, Xuehang" w:date="2026-02-19T05:07:00Z" w16du:dateUtc="2026-02-19T13:07:00Z">
            <w:rPr>
              <w:rFonts w:ascii="Times New Roman" w:hAnsi="Times New Roman"/>
            </w:rPr>
          </w:rPrChange>
        </w:rPr>
        <w:t>-</w:t>
      </w:r>
      <w:r w:rsidRPr="00880C8E">
        <w:rPr>
          <w:rPrChange w:id="376" w:author="Song, Xuehang" w:date="2026-02-19T05:07:00Z" w16du:dateUtc="2026-02-19T13:07:00Z">
            <w:rPr>
              <w:rFonts w:ascii="Times New Roman" w:hAnsi="Times New Roman"/>
            </w:rPr>
          </w:rPrChange>
        </w:rPr>
        <w:t xml:space="preserve">performance simulators such as PFLOTRAN, eSTOMP, </w:t>
      </w:r>
      <w:r w:rsidR="0069486E" w:rsidRPr="00880C8E">
        <w:rPr>
          <w:rPrChange w:id="377" w:author="Song, Xuehang" w:date="2026-02-19T05:07:00Z" w16du:dateUtc="2026-02-19T13:07:00Z">
            <w:rPr>
              <w:rFonts w:ascii="Times New Roman" w:hAnsi="Times New Roman"/>
            </w:rPr>
          </w:rPrChange>
        </w:rPr>
        <w:t xml:space="preserve">or </w:t>
      </w:r>
      <w:r w:rsidRPr="00880C8E">
        <w:rPr>
          <w:rPrChange w:id="378" w:author="Song, Xuehang" w:date="2026-02-19T05:07:00Z" w16du:dateUtc="2026-02-19T13:07:00Z">
            <w:rPr>
              <w:rFonts w:ascii="Times New Roman" w:hAnsi="Times New Roman"/>
            </w:rPr>
          </w:rPrChange>
        </w:rPr>
        <w:t xml:space="preserve">TOUGH2, which can couple </w:t>
      </w:r>
      <w:r w:rsidR="00AB11BB" w:rsidRPr="00880C8E">
        <w:rPr>
          <w:rPrChange w:id="379" w:author="Song, Xuehang" w:date="2026-02-19T05:07:00Z" w16du:dateUtc="2026-02-19T13:07:00Z">
            <w:rPr>
              <w:rFonts w:ascii="Times New Roman" w:hAnsi="Times New Roman"/>
            </w:rPr>
          </w:rPrChange>
        </w:rPr>
        <w:t>variably saturated flow with geochemical reactions, non</w:t>
      </w:r>
      <w:r w:rsidR="00AB11BB" w:rsidRPr="00880C8E">
        <w:rPr>
          <w:rPrChange w:id="380" w:author="Song, Xuehang" w:date="2026-02-19T05:07:00Z" w16du:dateUtc="2026-02-19T13:07:00Z">
            <w:rPr>
              <w:rFonts w:ascii="Times New Roman" w:hAnsi="Times New Roman"/>
            </w:rPr>
          </w:rPrChange>
        </w:rPr>
        <w:noBreakHyphen/>
        <w:t xml:space="preserve">isothermal processes, and variable fluid density </w:t>
      </w:r>
      <w:r w:rsidR="0016011C" w:rsidRPr="00880C8E">
        <w:rPr>
          <w:rPrChange w:id="381" w:author="Song, Xuehang" w:date="2026-02-19T05:07:00Z" w16du:dateUtc="2026-02-19T13:07:00Z">
            <w:rPr>
              <w:rFonts w:ascii="Times New Roman" w:hAnsi="Times New Roman"/>
            </w:rPr>
          </w:rPrChange>
        </w:rPr>
        <w:fldChar w:fldCharType="begin"/>
      </w:r>
      <w:r w:rsidR="000261D9" w:rsidRPr="00880C8E">
        <w:rPr>
          <w:rPrChange w:id="382" w:author="Song, Xuehang" w:date="2026-02-19T05:07:00Z" w16du:dateUtc="2026-02-19T13:07:00Z">
            <w:rPr>
              <w:rFonts w:ascii="Times New Roman" w:hAnsi="Times New Roman"/>
            </w:rPr>
          </w:rPrChange>
        </w:rPr>
        <w:instrText xml:space="preserve"> ADDIN EN.CITE </w:instrText>
      </w:r>
      <w:r w:rsidR="000261D9" w:rsidRPr="00880C8E">
        <w:rPr>
          <w:rPrChange w:id="383" w:author="Song, Xuehang" w:date="2026-02-19T05:07:00Z" w16du:dateUtc="2026-02-19T13:07:00Z">
            <w:rPr>
              <w:rFonts w:ascii="Times New Roman" w:hAnsi="Times New Roman"/>
            </w:rPr>
          </w:rPrChange>
        </w:rPr>
        <w:fldChar w:fldCharType="begin"/>
      </w:r>
      <w:r w:rsidR="000261D9" w:rsidRPr="00880C8E">
        <w:rPr>
          <w:rPrChange w:id="384" w:author="Song, Xuehang" w:date="2026-02-19T05:07:00Z" w16du:dateUtc="2026-02-19T13:07:00Z">
            <w:rPr>
              <w:rFonts w:ascii="Times New Roman" w:hAnsi="Times New Roman"/>
            </w:rPr>
          </w:rPrChange>
        </w:rPr>
        <w:instrText xml:space="preserve"> ADDIN EN.CITE.DATA </w:instrText>
      </w:r>
      <w:r w:rsidR="000261D9" w:rsidRPr="00880C8E">
        <w:rPr>
          <w:rPrChange w:id="385" w:author="Song, Xuehang" w:date="2026-02-19T05:07:00Z" w16du:dateUtc="2026-02-19T13:07:00Z">
            <w:rPr>
              <w:rFonts w:ascii="Times New Roman" w:hAnsi="Times New Roman"/>
            </w:rPr>
          </w:rPrChange>
        </w:rPr>
        <w:fldChar w:fldCharType="end"/>
      </w:r>
      <w:r w:rsidR="0016011C" w:rsidRPr="00880C8E">
        <w:rPr>
          <w:rPrChange w:id="386" w:author="Song, Xuehang" w:date="2026-02-19T05:07:00Z" w16du:dateUtc="2026-02-19T13:07:00Z">
            <w:rPr>
              <w:rFonts w:ascii="Times New Roman" w:hAnsi="Times New Roman"/>
            </w:rPr>
          </w:rPrChange>
        </w:rPr>
        <w:fldChar w:fldCharType="separate"/>
      </w:r>
      <w:r w:rsidR="000261D9" w:rsidRPr="00880C8E">
        <w:rPr>
          <w:rPrChange w:id="387" w:author="Song, Xuehang" w:date="2026-02-19T05:07:00Z" w16du:dateUtc="2026-02-19T13:07:00Z">
            <w:rPr>
              <w:rFonts w:ascii="Times New Roman" w:hAnsi="Times New Roman"/>
            </w:rPr>
          </w:rPrChange>
        </w:rPr>
        <w:t>(Hammond et al., 2014; Pruess et al., 1999; White and Oostrom, 2003)</w:t>
      </w:r>
      <w:r w:rsidR="0016011C" w:rsidRPr="00880C8E">
        <w:rPr>
          <w:rPrChange w:id="388" w:author="Song, Xuehang" w:date="2026-02-19T05:07:00Z" w16du:dateUtc="2026-02-19T13:07:00Z">
            <w:rPr>
              <w:rFonts w:ascii="Times New Roman" w:hAnsi="Times New Roman"/>
            </w:rPr>
          </w:rPrChange>
        </w:rPr>
        <w:fldChar w:fldCharType="end"/>
      </w:r>
      <w:r w:rsidRPr="00880C8E">
        <w:rPr>
          <w:rPrChange w:id="389" w:author="Song, Xuehang" w:date="2026-02-19T05:07:00Z" w16du:dateUtc="2026-02-19T13:07:00Z">
            <w:rPr>
              <w:rFonts w:ascii="Times New Roman" w:hAnsi="Times New Roman"/>
            </w:rPr>
          </w:rPrChange>
        </w:rPr>
        <w:t xml:space="preserve">. </w:t>
      </w:r>
      <w:r w:rsidR="009A6E4F" w:rsidRPr="00880C8E">
        <w:rPr>
          <w:rPrChange w:id="390" w:author="Song, Xuehang" w:date="2026-02-19T05:07:00Z" w16du:dateUtc="2026-02-19T13:07:00Z">
            <w:rPr>
              <w:rFonts w:ascii="Times New Roman" w:hAnsi="Times New Roman"/>
            </w:rPr>
          </w:rPrChange>
        </w:rPr>
        <w:t>PARFLOW provides integrated surface</w:t>
      </w:r>
      <w:r w:rsidR="00C518A4" w:rsidRPr="00880C8E">
        <w:rPr>
          <w:rPrChange w:id="391" w:author="Song, Xuehang" w:date="2026-02-19T05:07:00Z" w16du:dateUtc="2026-02-19T13:07:00Z">
            <w:rPr>
              <w:rFonts w:ascii="Times New Roman" w:hAnsi="Times New Roman"/>
            </w:rPr>
          </w:rPrChange>
        </w:rPr>
        <w:t xml:space="preserve"> and </w:t>
      </w:r>
      <w:r w:rsidR="009A6E4F" w:rsidRPr="00880C8E">
        <w:rPr>
          <w:rPrChange w:id="392" w:author="Song, Xuehang" w:date="2026-02-19T05:07:00Z" w16du:dateUtc="2026-02-19T13:07:00Z">
            <w:rPr>
              <w:rFonts w:ascii="Times New Roman" w:hAnsi="Times New Roman"/>
            </w:rPr>
          </w:rPrChange>
        </w:rPr>
        <w:t xml:space="preserve">subsurface flow capabilities at high resolution </w:t>
      </w:r>
      <w:r w:rsidR="00310D0F" w:rsidRPr="00880C8E">
        <w:rPr>
          <w:rPrChange w:id="393" w:author="Song, Xuehang" w:date="2026-02-19T05:07:00Z" w16du:dateUtc="2026-02-19T13:07:00Z">
            <w:rPr>
              <w:rFonts w:ascii="Times New Roman" w:hAnsi="Times New Roman"/>
            </w:rPr>
          </w:rPrChange>
        </w:rPr>
        <w:fldChar w:fldCharType="begin"/>
      </w:r>
      <w:r w:rsidR="00310D0F" w:rsidRPr="00880C8E">
        <w:rPr>
          <w:rPrChange w:id="394" w:author="Song, Xuehang" w:date="2026-02-19T05:07:00Z" w16du:dateUtc="2026-02-19T13:07:00Z">
            <w:rPr>
              <w:rFonts w:ascii="Times New Roman" w:hAnsi="Times New Roman"/>
            </w:rPr>
          </w:rPrChange>
        </w:rPr>
        <w:instrText xml:space="preserve"> ADDIN EN.CITE &lt;EndNote&gt;&lt;Cite&gt;&lt;Author&gt;Maxwell&lt;/Author&gt;&lt;Year&gt;2015&lt;/Year&gt;&lt;RecNum&gt;582&lt;/RecNum&gt;&lt;DisplayText&gt;(Maxwell et al., 2015)&lt;/DisplayText&gt;&lt;record&gt;&lt;rec-number&gt;582&lt;/rec-number&gt;&lt;foreign-keys&gt;&lt;key app="EN" db-id="avewzwavpffw96ewpdx505tfdawpfpatfzve" timestamp="1764107642"&gt;582&lt;/key&gt;&lt;/foreign-keys&gt;&lt;ref-type name="Journal Article"&gt;17&lt;/ref-type&gt;&lt;contributors&gt;&lt;authors&gt;&lt;author&gt;Maxwell, RM&lt;/author&gt;&lt;author&gt;Condon, LE&lt;/author&gt;&lt;author&gt;Kollet, SJ&lt;/author&gt;&lt;/authors&gt;&lt;/contributors&gt;&lt;titles&gt;&lt;title&gt;A high-resolution simulation of groundwater and surface water over most of the continental US with the integrated hydrologic model ParFlow v3&lt;/title&gt;&lt;secondary-title&gt;Geoscientific model development&lt;/secondary-title&gt;&lt;/titles&gt;&lt;periodical&gt;&lt;full-title&gt;Geoscientific model development&lt;/full-title&gt;&lt;/periodical&gt;&lt;pages&gt;923-937&lt;/pages&gt;&lt;volume&gt;8&lt;/volume&gt;&lt;number&gt;3&lt;/number&gt;&lt;dates&gt;&lt;year&gt;2015&lt;/year&gt;&lt;/dates&gt;&lt;isbn&gt;1991-959X&lt;/isbn&gt;&lt;urls&gt;&lt;/urls&gt;&lt;/record&gt;&lt;/Cite&gt;&lt;/EndNote&gt;</w:instrText>
      </w:r>
      <w:r w:rsidR="00310D0F" w:rsidRPr="00880C8E">
        <w:rPr>
          <w:rPrChange w:id="395" w:author="Song, Xuehang" w:date="2026-02-19T05:07:00Z" w16du:dateUtc="2026-02-19T13:07:00Z">
            <w:rPr>
              <w:rFonts w:ascii="Times New Roman" w:hAnsi="Times New Roman"/>
            </w:rPr>
          </w:rPrChange>
        </w:rPr>
        <w:fldChar w:fldCharType="separate"/>
      </w:r>
      <w:r w:rsidR="00310D0F" w:rsidRPr="00880C8E">
        <w:rPr>
          <w:rPrChange w:id="396" w:author="Song, Xuehang" w:date="2026-02-19T05:07:00Z" w16du:dateUtc="2026-02-19T13:07:00Z">
            <w:rPr>
              <w:rFonts w:ascii="Times New Roman" w:hAnsi="Times New Roman"/>
            </w:rPr>
          </w:rPrChange>
        </w:rPr>
        <w:t>(Maxwell et al., 2015)</w:t>
      </w:r>
      <w:r w:rsidR="00310D0F" w:rsidRPr="00880C8E">
        <w:rPr>
          <w:rPrChange w:id="397" w:author="Song, Xuehang" w:date="2026-02-19T05:07:00Z" w16du:dateUtc="2026-02-19T13:07:00Z">
            <w:rPr>
              <w:rFonts w:ascii="Times New Roman" w:hAnsi="Times New Roman"/>
            </w:rPr>
          </w:rPrChange>
        </w:rPr>
        <w:fldChar w:fldCharType="end"/>
      </w:r>
      <w:r w:rsidR="009A6E4F" w:rsidRPr="00880C8E">
        <w:rPr>
          <w:rPrChange w:id="398" w:author="Song, Xuehang" w:date="2026-02-19T05:07:00Z" w16du:dateUtc="2026-02-19T13:07:00Z">
            <w:rPr>
              <w:rFonts w:ascii="Times New Roman" w:hAnsi="Times New Roman"/>
            </w:rPr>
          </w:rPrChange>
        </w:rPr>
        <w:t>, while HYDRUS and related tools are widely used for vadose zone and near</w:t>
      </w:r>
      <w:r w:rsidR="004C5489" w:rsidRPr="00880C8E">
        <w:rPr>
          <w:rPrChange w:id="399" w:author="Song, Xuehang" w:date="2026-02-19T05:07:00Z" w16du:dateUtc="2026-02-19T13:07:00Z">
            <w:rPr>
              <w:rFonts w:ascii="Times New Roman" w:hAnsi="Times New Roman"/>
            </w:rPr>
          </w:rPrChange>
        </w:rPr>
        <w:t>-</w:t>
      </w:r>
      <w:r w:rsidR="009A6E4F" w:rsidRPr="00880C8E">
        <w:rPr>
          <w:rPrChange w:id="400" w:author="Song, Xuehang" w:date="2026-02-19T05:07:00Z" w16du:dateUtc="2026-02-19T13:07:00Z">
            <w:rPr>
              <w:rFonts w:ascii="Times New Roman" w:hAnsi="Times New Roman"/>
            </w:rPr>
          </w:rPrChange>
        </w:rPr>
        <w:t>surface transport where unsaturated flow and root</w:t>
      </w:r>
      <w:r w:rsidR="009A6E4F" w:rsidRPr="00880C8E">
        <w:rPr>
          <w:rFonts w:ascii="Cambria Math" w:hAnsi="Cambria Math" w:cs="Cambria Math"/>
          <w:rPrChange w:id="401" w:author="Song, Xuehang" w:date="2026-02-19T05:07:00Z" w16du:dateUtc="2026-02-19T13:07:00Z">
            <w:rPr>
              <w:rFonts w:ascii="Times New Roman" w:hAnsi="Times New Roman"/>
            </w:rPr>
          </w:rPrChange>
        </w:rPr>
        <w:t>‑</w:t>
      </w:r>
      <w:r w:rsidR="009A6E4F" w:rsidRPr="00880C8E">
        <w:rPr>
          <w:rPrChange w:id="402" w:author="Song, Xuehang" w:date="2026-02-19T05:07:00Z" w16du:dateUtc="2026-02-19T13:07:00Z">
            <w:rPr>
              <w:rFonts w:ascii="Times New Roman" w:hAnsi="Times New Roman"/>
            </w:rPr>
          </w:rPrChange>
        </w:rPr>
        <w:t xml:space="preserve">zone processes are important </w:t>
      </w:r>
      <w:r w:rsidR="00BC36C5" w:rsidRPr="00880C8E">
        <w:rPr>
          <w:rPrChange w:id="403" w:author="Song, Xuehang" w:date="2026-02-19T05:07:00Z" w16du:dateUtc="2026-02-19T13:07:00Z">
            <w:rPr>
              <w:rFonts w:ascii="Times New Roman" w:hAnsi="Times New Roman"/>
            </w:rPr>
          </w:rPrChange>
        </w:rPr>
        <w:fldChar w:fldCharType="begin"/>
      </w:r>
      <w:r w:rsidR="00BC36C5" w:rsidRPr="00880C8E">
        <w:rPr>
          <w:rPrChange w:id="404" w:author="Song, Xuehang" w:date="2026-02-19T05:07:00Z" w16du:dateUtc="2026-02-19T13:07:00Z">
            <w:rPr>
              <w:rFonts w:ascii="Times New Roman" w:hAnsi="Times New Roman"/>
            </w:rPr>
          </w:rPrChange>
        </w:rPr>
        <w:instrText xml:space="preserve"> ADDIN EN.CITE &lt;EndNote&gt;&lt;Cite&gt;&lt;Author&gt;Šimůnek&lt;/Author&gt;&lt;Year&gt;2016&lt;/Year&gt;&lt;RecNum&gt;583&lt;/RecNum&gt;&lt;DisplayText&gt;(Šimůnek et al., 2016)&lt;/DisplayText&gt;&lt;record&gt;&lt;rec-number&gt;583&lt;/rec-number&gt;&lt;foreign-keys&gt;&lt;key app="EN" db-id="avewzwavpffw96ewpdx505tfdawpfpatfzve" timestamp="1764107772"&gt;583&lt;/key&gt;&lt;/foreign-keys&gt;&lt;ref-type name="Journal Article"&gt;17&lt;/ref-type&gt;&lt;contributors&gt;&lt;authors&gt;&lt;author&gt;Šimůnek, Jiří&lt;/author&gt;&lt;author&gt;Van Genuchten, Martinus Th&lt;/author&gt;&lt;author&gt;Šejna, Miroslav&lt;/author&gt;&lt;/authors&gt;&lt;/contributors&gt;&lt;titles&gt;&lt;title&gt;Recent developments and applications of the HYDRUS computer software packages&lt;/title&gt;&lt;secondary-title&gt;Vadose zone journal&lt;/secondary-title&gt;&lt;/titles&gt;&lt;periodical&gt;&lt;full-title&gt;Vadose zone journal&lt;/full-title&gt;&lt;/periodical&gt;&lt;pages&gt;vzj2016. 04.0033&lt;/pages&gt;&lt;volume&gt;15&lt;/volume&gt;&lt;number&gt;7&lt;/number&gt;&lt;dates&gt;&lt;year&gt;2016&lt;/year&gt;&lt;/dates&gt;&lt;isbn&gt;1539-1663&lt;/isbn&gt;&lt;urls&gt;&lt;/urls&gt;&lt;/record&gt;&lt;/Cite&gt;&lt;/EndNote&gt;</w:instrText>
      </w:r>
      <w:r w:rsidR="00BC36C5" w:rsidRPr="00880C8E">
        <w:rPr>
          <w:rPrChange w:id="405" w:author="Song, Xuehang" w:date="2026-02-19T05:07:00Z" w16du:dateUtc="2026-02-19T13:07:00Z">
            <w:rPr>
              <w:rFonts w:ascii="Times New Roman" w:hAnsi="Times New Roman"/>
            </w:rPr>
          </w:rPrChange>
        </w:rPr>
        <w:fldChar w:fldCharType="separate"/>
      </w:r>
      <w:r w:rsidR="00BC36C5" w:rsidRPr="00880C8E">
        <w:rPr>
          <w:rPrChange w:id="406" w:author="Song, Xuehang" w:date="2026-02-19T05:07:00Z" w16du:dateUtc="2026-02-19T13:07:00Z">
            <w:rPr>
              <w:rFonts w:ascii="Times New Roman" w:hAnsi="Times New Roman"/>
            </w:rPr>
          </w:rPrChange>
        </w:rPr>
        <w:t>(Šimůnek et al., 2016)</w:t>
      </w:r>
      <w:r w:rsidR="00BC36C5" w:rsidRPr="00880C8E">
        <w:rPr>
          <w:rPrChange w:id="407" w:author="Song, Xuehang" w:date="2026-02-19T05:07:00Z" w16du:dateUtc="2026-02-19T13:07:00Z">
            <w:rPr>
              <w:rFonts w:ascii="Times New Roman" w:hAnsi="Times New Roman"/>
            </w:rPr>
          </w:rPrChange>
        </w:rPr>
        <w:fldChar w:fldCharType="end"/>
      </w:r>
      <w:r w:rsidR="009A6E4F" w:rsidRPr="00880C8E">
        <w:rPr>
          <w:rPrChange w:id="408" w:author="Song, Xuehang" w:date="2026-02-19T05:07:00Z" w16du:dateUtc="2026-02-19T13:07:00Z">
            <w:rPr>
              <w:rFonts w:ascii="Times New Roman" w:hAnsi="Times New Roman"/>
            </w:rPr>
          </w:rPrChange>
        </w:rPr>
        <w:t>.</w:t>
      </w:r>
      <w:r w:rsidRPr="00880C8E">
        <w:rPr>
          <w:rPrChange w:id="409" w:author="Song, Xuehang" w:date="2026-02-19T05:07:00Z" w16du:dateUtc="2026-02-19T13:07:00Z">
            <w:rPr>
              <w:rFonts w:ascii="Times New Roman" w:hAnsi="Times New Roman"/>
            </w:rPr>
          </w:rPrChange>
        </w:rPr>
        <w:t xml:space="preserve"> Within Pillar B, these codes collectively form the </w:t>
      </w:r>
      <w:r w:rsidR="00BC36C5" w:rsidRPr="00880C8E">
        <w:rPr>
          <w:rPrChange w:id="410" w:author="Song, Xuehang" w:date="2026-02-19T05:07:00Z" w16du:dateUtc="2026-02-19T13:07:00Z">
            <w:rPr>
              <w:rFonts w:ascii="Times New Roman" w:hAnsi="Times New Roman"/>
            </w:rPr>
          </w:rPrChange>
        </w:rPr>
        <w:t>high-fidelity</w:t>
      </w:r>
      <w:r w:rsidRPr="00880C8E">
        <w:rPr>
          <w:rPrChange w:id="411" w:author="Song, Xuehang" w:date="2026-02-19T05:07:00Z" w16du:dateUtc="2026-02-19T13:07:00Z">
            <w:rPr>
              <w:rFonts w:ascii="Times New Roman" w:hAnsi="Times New Roman"/>
            </w:rPr>
          </w:rPrChange>
        </w:rPr>
        <w:t xml:space="preserve"> modeling layer that defines the governing equations, numerical schemes, and parameterizations we treat as </w:t>
      </w:r>
      <w:r w:rsidR="00BC36C5" w:rsidRPr="00880C8E">
        <w:rPr>
          <w:rPrChange w:id="412" w:author="Song, Xuehang" w:date="2026-02-19T05:07:00Z" w16du:dateUtc="2026-02-19T13:07:00Z">
            <w:rPr>
              <w:rFonts w:ascii="Times New Roman" w:hAnsi="Times New Roman"/>
            </w:rPr>
          </w:rPrChange>
        </w:rPr>
        <w:t>authoritative</w:t>
      </w:r>
      <w:r w:rsidRPr="00880C8E">
        <w:rPr>
          <w:rPrChange w:id="413" w:author="Song, Xuehang" w:date="2026-02-19T05:07:00Z" w16du:dateUtc="2026-02-19T13:07:00Z">
            <w:rPr>
              <w:rFonts w:ascii="Times New Roman" w:hAnsi="Times New Roman"/>
            </w:rPr>
          </w:rPrChange>
        </w:rPr>
        <w:t xml:space="preserve"> reference.</w:t>
      </w:r>
    </w:p>
    <w:p w14:paraId="43E20FF8" w14:textId="4EE0C6A2" w:rsidR="00512BAB" w:rsidRPr="00D84F06" w:rsidDel="004B6708" w:rsidRDefault="00C31C3A" w:rsidP="0025078E">
      <w:pPr>
        <w:spacing w:before="100" w:beforeAutospacing="1" w:after="100" w:afterAutospacing="1"/>
        <w:rPr>
          <w:del w:id="414" w:author="Song, Xuehang" w:date="2026-02-19T05:07:00Z" w16du:dateUtc="2026-02-19T13:07:00Z"/>
          <w:rPrChange w:id="415" w:author="Song, Xuehang" w:date="2026-02-19T05:07:00Z" w16du:dateUtc="2026-02-19T13:07:00Z">
            <w:rPr>
              <w:del w:id="416" w:author="Song, Xuehang" w:date="2026-02-19T05:07:00Z" w16du:dateUtc="2026-02-19T13:07:00Z"/>
              <w:rFonts w:ascii="Times New Roman" w:hAnsi="Times New Roman"/>
              <w:color w:val="215E99" w:themeColor="text2" w:themeTint="BF"/>
            </w:rPr>
          </w:rPrChange>
        </w:rPr>
      </w:pPr>
      <w:del w:id="417" w:author="Song, Xuehang" w:date="2026-02-19T05:07:00Z" w16du:dateUtc="2026-02-19T13:07:00Z">
        <w:r w:rsidRPr="00D84F06" w:rsidDel="004B6708">
          <w:rPr>
            <w:rPrChange w:id="418" w:author="Song, Xuehang" w:date="2026-02-19T05:07:00Z" w16du:dateUtc="2026-02-19T13:07:00Z">
              <w:rPr>
                <w:rFonts w:ascii="Times New Roman" w:hAnsi="Times New Roman"/>
                <w:color w:val="215E99" w:themeColor="text2" w:themeTint="BF"/>
                <w:highlight w:val="yellow"/>
              </w:rPr>
            </w:rPrChange>
          </w:rPr>
          <w:delText>Computational constraints</w:delText>
        </w:r>
        <w:r w:rsidR="00493C0E" w:rsidRPr="00D84F06" w:rsidDel="004B6708">
          <w:rPr>
            <w:rPrChange w:id="419" w:author="Song, Xuehang" w:date="2026-02-19T05:07:00Z" w16du:dateUtc="2026-02-19T13:07:00Z">
              <w:rPr>
                <w:rFonts w:ascii="Times New Roman" w:hAnsi="Times New Roman"/>
                <w:color w:val="215E99" w:themeColor="text2" w:themeTint="BF"/>
                <w:highlight w:val="yellow"/>
              </w:rPr>
            </w:rPrChange>
          </w:rPr>
          <w:delText xml:space="preserve"> (</w:delText>
        </w:r>
        <w:r w:rsidR="00C34996" w:rsidRPr="00D84F06" w:rsidDel="004B6708">
          <w:rPr>
            <w:rPrChange w:id="420" w:author="Song, Xuehang" w:date="2026-02-19T05:07:00Z" w16du:dateUtc="2026-02-19T13:07:00Z">
              <w:rPr>
                <w:rFonts w:ascii="Times New Roman" w:hAnsi="Times New Roman"/>
                <w:color w:val="215E99" w:themeColor="text2" w:themeTint="BF"/>
                <w:highlight w:val="yellow"/>
              </w:rPr>
            </w:rPrChange>
          </w:rPr>
          <w:delText xml:space="preserve">Runtime scale, </w:delText>
        </w:r>
        <w:r w:rsidR="007D1189" w:rsidRPr="00D84F06" w:rsidDel="004B6708">
          <w:rPr>
            <w:rPrChange w:id="421" w:author="Song, Xuehang" w:date="2026-02-19T05:07:00Z" w16du:dateUtc="2026-02-19T13:07:00Z">
              <w:rPr>
                <w:rFonts w:ascii="Times New Roman" w:hAnsi="Times New Roman"/>
                <w:color w:val="215E99" w:themeColor="text2" w:themeTint="BF"/>
                <w:highlight w:val="yellow"/>
              </w:rPr>
            </w:rPrChange>
          </w:rPr>
          <w:delText>Ensemble and scenario requirements too expensive for planners</w:delText>
        </w:r>
        <w:r w:rsidR="00493C0E" w:rsidRPr="00D84F06" w:rsidDel="004B6708">
          <w:rPr>
            <w:rPrChange w:id="422" w:author="Song, Xuehang" w:date="2026-02-19T05:07:00Z" w16du:dateUtc="2026-02-19T13:07:00Z">
              <w:rPr>
                <w:rFonts w:ascii="Times New Roman" w:hAnsi="Times New Roman"/>
                <w:color w:val="215E99" w:themeColor="text2" w:themeTint="BF"/>
                <w:highlight w:val="yellow"/>
              </w:rPr>
            </w:rPrChange>
          </w:rPr>
          <w:delText>)</w:delText>
        </w:r>
      </w:del>
    </w:p>
    <w:p w14:paraId="16FAAA69" w14:textId="7EB9BBA0" w:rsidR="00F7732C" w:rsidRPr="00D84F06" w:rsidRDefault="009858B8" w:rsidP="00A0529A">
      <w:pPr>
        <w:pStyle w:val="BodyText"/>
        <w:rPr>
          <w:rPrChange w:id="423" w:author="Song, Xuehang" w:date="2026-02-19T05:07:00Z" w16du:dateUtc="2026-02-19T13:07:00Z">
            <w:rPr>
              <w:rFonts w:ascii="Times New Roman" w:hAnsi="Times New Roman"/>
              <w:color w:val="000000" w:themeColor="text1"/>
            </w:rPr>
          </w:rPrChange>
        </w:rPr>
      </w:pPr>
      <w:r w:rsidRPr="009858B8">
        <w:t>Despite their fidelity, these simulators impose significant computational constraints. Realistic EM applications typically involve three</w:t>
      </w:r>
      <w:r w:rsidR="00A07083" w:rsidRPr="00D84F06">
        <w:rPr>
          <w:rPrChange w:id="424" w:author="Song, Xuehang" w:date="2026-02-19T05:07:00Z" w16du:dateUtc="2026-02-19T13:07:00Z">
            <w:rPr>
              <w:rFonts w:ascii="Times New Roman" w:hAnsi="Times New Roman"/>
              <w:color w:val="000000" w:themeColor="text1"/>
            </w:rPr>
          </w:rPrChange>
        </w:rPr>
        <w:t>-</w:t>
      </w:r>
      <w:r w:rsidRPr="00D84F06">
        <w:rPr>
          <w:rPrChange w:id="425" w:author="Song, Xuehang" w:date="2026-02-19T05:07:00Z" w16du:dateUtc="2026-02-19T13:07:00Z">
            <w:rPr>
              <w:rFonts w:ascii="Times New Roman" w:hAnsi="Times New Roman"/>
              <w:color w:val="000000" w:themeColor="text1"/>
            </w:rPr>
          </w:rPrChange>
        </w:rPr>
        <w:t>dimensional, heterogeneous domains, long simulation horizons, and tight numerical tolerances to preserve mass balance and stability. Individual forward runs can take from hours to days on standard computing resources</w:t>
      </w:r>
      <w:r w:rsidR="004A0543" w:rsidRPr="00D84F06">
        <w:rPr>
          <w:rPrChange w:id="426" w:author="Song, Xuehang" w:date="2026-02-19T05:07:00Z" w16du:dateUtc="2026-02-19T13:07:00Z">
            <w:rPr>
              <w:rFonts w:ascii="Times New Roman" w:hAnsi="Times New Roman"/>
              <w:color w:val="000000" w:themeColor="text1"/>
            </w:rPr>
          </w:rPrChange>
        </w:rPr>
        <w:t xml:space="preserve"> </w:t>
      </w:r>
      <w:r w:rsidR="004A0543" w:rsidRPr="00D84F06">
        <w:rPr>
          <w:rPrChange w:id="427" w:author="Song, Xuehang" w:date="2026-02-19T05:07:00Z" w16du:dateUtc="2026-02-19T13:07:00Z">
            <w:rPr>
              <w:rFonts w:ascii="Times New Roman" w:hAnsi="Times New Roman"/>
              <w:noProof/>
            </w:rPr>
          </w:rPrChange>
        </w:rPr>
        <w:fldChar w:fldCharType="begin"/>
      </w:r>
      <w:r w:rsidR="004A0543" w:rsidRPr="00D84F06">
        <w:rPr>
          <w:rPrChange w:id="428" w:author="Song, Xuehang" w:date="2026-02-19T05:07:00Z" w16du:dateUtc="2026-02-19T13:07:00Z">
            <w:rPr>
              <w:rFonts w:ascii="Times New Roman" w:hAnsi="Times New Roman"/>
              <w:noProof/>
            </w:rPr>
          </w:rPrChange>
        </w:rPr>
        <w:instrText xml:space="preserve"> ADDIN EN.CITE &lt;EndNote&gt;&lt;Cite&gt;&lt;Author&gt;Hammond&lt;/Author&gt;&lt;Year&gt;2014&lt;/Year&gt;&lt;RecNum&gt;581&lt;/RecNum&gt;&lt;DisplayText&gt;(Hammond et al., 2014; Maxwell et al., 2015)&lt;/DisplayText&gt;&lt;record&gt;&lt;rec-number&gt;581&lt;/rec-number&gt;&lt;foreign-keys&gt;&lt;key app="EN" db-id="avewzwavpffw96ewpdx505tfdawpfpatfzve" timestamp="1764106316"&gt;581&lt;/key&gt;&lt;/foreign-keys&gt;&lt;ref-type name="Journal Article"&gt;17&lt;/ref-type&gt;&lt;contributors&gt;&lt;authors&gt;&lt;author&gt;Hammond, Glenn E&lt;/author&gt;&lt;author&gt;Lichtner, Peter C&lt;/author&gt;&lt;author&gt;Mills, RT&lt;/author&gt;&lt;/authors&gt;&lt;/contributors&gt;&lt;titles&gt;&lt;title&gt;Evaluating the performance of parallel subsurface simulators: An illustrative example with PFLOTRAN&lt;/title&gt;&lt;secondary-title&gt;Water resources research&lt;/secondary-title&gt;&lt;/titles&gt;&lt;periodical&gt;&lt;full-title&gt;Water Resources Research&lt;/full-title&gt;&lt;/periodical&gt;&lt;pages&gt;208-228&lt;/pages&gt;&lt;volume&gt;50&lt;/volume&gt;&lt;number&gt;1&lt;/number&gt;&lt;dates&gt;&lt;year&gt;2014&lt;/year&gt;&lt;/dates&gt;&lt;isbn&gt;0043-1397&lt;/isbn&gt;&lt;urls&gt;&lt;/urls&gt;&lt;/record&gt;&lt;/Cite&gt;&lt;Cite&gt;&lt;Author&gt;Maxwell&lt;/Author&gt;&lt;Year&gt;2015&lt;/Year&gt;&lt;RecNum&gt;582&lt;/RecNum&gt;&lt;record&gt;&lt;rec-number&gt;582&lt;/rec-number&gt;&lt;foreign-keys&gt;&lt;key app="EN" db-id="avewzwavpffw96ewpdx505tfdawpfpatfzve" timestamp="1764107642"&gt;582&lt;/key&gt;&lt;/foreign-keys&gt;&lt;ref-type name="Journal Article"&gt;17&lt;/ref-type&gt;&lt;contributors&gt;&lt;authors&gt;&lt;author&gt;Maxwell, RM&lt;/author&gt;&lt;author&gt;Condon, LE&lt;/author&gt;&lt;author&gt;Kollet, SJ&lt;/author&gt;&lt;/authors&gt;&lt;/contributors&gt;&lt;titles&gt;&lt;title&gt;A high-resolution simulation of groundwater and surface water over most of the continental US with the integrated hydrologic model ParFlow v3&lt;/title&gt;&lt;secondary-title&gt;Geoscientific model development&lt;/secondary-title&gt;&lt;/titles&gt;&lt;periodical&gt;&lt;full-title&gt;Geoscientific model development&lt;/full-title&gt;&lt;/periodical&gt;&lt;pages&gt;923-937&lt;/pages&gt;&lt;volume&gt;8&lt;/volume&gt;&lt;number&gt;3&lt;/number&gt;&lt;dates&gt;&lt;year&gt;2015&lt;/year&gt;&lt;/dates&gt;&lt;isbn&gt;1991-959X&lt;/isbn&gt;&lt;urls&gt;&lt;/urls&gt;&lt;/record&gt;&lt;/Cite&gt;&lt;/EndNote&gt;</w:instrText>
      </w:r>
      <w:r w:rsidR="004A0543" w:rsidRPr="00D84F06">
        <w:rPr>
          <w:rPrChange w:id="429" w:author="Song, Xuehang" w:date="2026-02-19T05:07:00Z" w16du:dateUtc="2026-02-19T13:07:00Z">
            <w:rPr>
              <w:rFonts w:ascii="Times New Roman" w:hAnsi="Times New Roman"/>
              <w:noProof/>
            </w:rPr>
          </w:rPrChange>
        </w:rPr>
        <w:fldChar w:fldCharType="separate"/>
      </w:r>
      <w:r w:rsidR="004A0543" w:rsidRPr="00D84F06">
        <w:rPr>
          <w:rPrChange w:id="430" w:author="Song, Xuehang" w:date="2026-02-19T05:07:00Z" w16du:dateUtc="2026-02-19T13:07:00Z">
            <w:rPr>
              <w:rFonts w:ascii="Times New Roman" w:hAnsi="Times New Roman"/>
              <w:noProof/>
            </w:rPr>
          </w:rPrChange>
        </w:rPr>
        <w:t>(Hammond et al., 2014; Maxwell et al., 2015)</w:t>
      </w:r>
      <w:r w:rsidR="004A0543" w:rsidRPr="00D84F06">
        <w:rPr>
          <w:rPrChange w:id="431" w:author="Song, Xuehang" w:date="2026-02-19T05:07:00Z" w16du:dateUtc="2026-02-19T13:07:00Z">
            <w:rPr>
              <w:rFonts w:ascii="Times New Roman" w:hAnsi="Times New Roman"/>
              <w:noProof/>
            </w:rPr>
          </w:rPrChange>
        </w:rPr>
        <w:fldChar w:fldCharType="end"/>
      </w:r>
      <w:r w:rsidRPr="00D84F06">
        <w:rPr>
          <w:rPrChange w:id="432" w:author="Song, Xuehang" w:date="2026-02-19T05:07:00Z" w16du:dateUtc="2026-02-19T13:07:00Z">
            <w:rPr>
              <w:rFonts w:ascii="Times New Roman" w:hAnsi="Times New Roman"/>
              <w:color w:val="000000" w:themeColor="text1"/>
            </w:rPr>
          </w:rPrChange>
        </w:rPr>
        <w:t>. Many of the planning tasks, however, require ensembles of simulations</w:t>
      </w:r>
      <w:r w:rsidR="00A52075" w:rsidRPr="00D84F06">
        <w:rPr>
          <w:rPrChange w:id="433" w:author="Song, Xuehang" w:date="2026-02-19T05:07:00Z" w16du:dateUtc="2026-02-19T13:07:00Z">
            <w:rPr>
              <w:rFonts w:ascii="Times New Roman" w:hAnsi="Times New Roman"/>
              <w:color w:val="000000" w:themeColor="text1"/>
            </w:rPr>
          </w:rPrChange>
        </w:rPr>
        <w:t>,</w:t>
      </w:r>
      <w:r w:rsidRPr="00D84F06">
        <w:rPr>
          <w:rPrChange w:id="434" w:author="Song, Xuehang" w:date="2026-02-19T05:07:00Z" w16du:dateUtc="2026-02-19T13:07:00Z">
            <w:rPr>
              <w:rFonts w:ascii="Times New Roman" w:hAnsi="Times New Roman"/>
              <w:color w:val="000000" w:themeColor="text1"/>
            </w:rPr>
          </w:rPrChange>
        </w:rPr>
        <w:t xml:space="preserve"> Monte Carlo realizations of hydrogeologic variability, scenario sweeps over remediation designs, or sensitivity analyses with respect to uncertain parameters</w:t>
      </w:r>
      <w:r w:rsidR="00A52075" w:rsidRPr="00D84F06">
        <w:rPr>
          <w:rPrChange w:id="435" w:author="Song, Xuehang" w:date="2026-02-19T05:07:00Z" w16du:dateUtc="2026-02-19T13:07:00Z">
            <w:rPr>
              <w:rFonts w:ascii="Times New Roman" w:hAnsi="Times New Roman"/>
              <w:color w:val="000000" w:themeColor="text1"/>
            </w:rPr>
          </w:rPrChange>
        </w:rPr>
        <w:t xml:space="preserve"> </w:t>
      </w:r>
      <w:r w:rsidR="005E2A39" w:rsidRPr="00D84F06">
        <w:rPr>
          <w:rPrChange w:id="436" w:author="Song, Xuehang" w:date="2026-02-19T05:07:00Z" w16du:dateUtc="2026-02-19T13:07:00Z">
            <w:rPr>
              <w:rFonts w:ascii="Times New Roman" w:hAnsi="Times New Roman"/>
              <w:color w:val="000000" w:themeColor="text1"/>
            </w:rPr>
          </w:rPrChange>
        </w:rPr>
        <w:fldChar w:fldCharType="begin"/>
      </w:r>
      <w:r w:rsidR="005E2A39" w:rsidRPr="00D84F06">
        <w:rPr>
          <w:rPrChange w:id="437" w:author="Song, Xuehang" w:date="2026-02-19T05:07:00Z" w16du:dateUtc="2026-02-19T13:07:00Z">
            <w:rPr>
              <w:rFonts w:ascii="Times New Roman" w:hAnsi="Times New Roman"/>
              <w:color w:val="000000" w:themeColor="text1"/>
            </w:rPr>
          </w:rPrChange>
        </w:rPr>
        <w:instrText xml:space="preserve"> ADDIN EN.CITE &lt;EndNote&gt;&lt;Cite&gt;&lt;Author&gt;Rubin&lt;/Author&gt;&lt;Year&gt;2003&lt;/Year&gt;&lt;RecNum&gt;584&lt;/RecNum&gt;&lt;DisplayText&gt;(Rubin, 2003)&lt;/DisplayText&gt;&lt;record&gt;&lt;rec-number&gt;584&lt;/rec-number&gt;&lt;foreign-keys&gt;&lt;key app="EN" db-id="avewzwavpffw96ewpdx505tfdawpfpatfzve" timestamp="1764108132"&gt;584&lt;/key&gt;&lt;/foreign-keys&gt;&lt;ref-type name="Book"&gt;6&lt;/ref-type&gt;&lt;contributors&gt;&lt;authors&gt;&lt;author&gt;Rubin, Yoram&lt;/author&gt;&lt;/authors&gt;&lt;/contributors&gt;&lt;titles&gt;&lt;title&gt;Applied stochastic hydrogeology&lt;/title&gt;&lt;/titles&gt;&lt;dates&gt;&lt;year&gt;2003&lt;/year&gt;&lt;/dates&gt;&lt;publisher&gt;Oxford University Press&lt;/publisher&gt;&lt;isbn&gt;0198031548&lt;/isbn&gt;&lt;urls&gt;&lt;/urls&gt;&lt;/record&gt;&lt;/Cite&gt;&lt;/EndNote&gt;</w:instrText>
      </w:r>
      <w:r w:rsidR="005E2A39" w:rsidRPr="00D84F06">
        <w:rPr>
          <w:rPrChange w:id="438" w:author="Song, Xuehang" w:date="2026-02-19T05:07:00Z" w16du:dateUtc="2026-02-19T13:07:00Z">
            <w:rPr>
              <w:rFonts w:ascii="Times New Roman" w:hAnsi="Times New Roman"/>
              <w:color w:val="000000" w:themeColor="text1"/>
            </w:rPr>
          </w:rPrChange>
        </w:rPr>
        <w:fldChar w:fldCharType="separate"/>
      </w:r>
      <w:r w:rsidR="005E2A39" w:rsidRPr="00D84F06">
        <w:rPr>
          <w:rPrChange w:id="439" w:author="Song, Xuehang" w:date="2026-02-19T05:07:00Z" w16du:dateUtc="2026-02-19T13:07:00Z">
            <w:rPr>
              <w:rFonts w:ascii="Times New Roman" w:hAnsi="Times New Roman"/>
              <w:noProof/>
              <w:color w:val="000000" w:themeColor="text1"/>
            </w:rPr>
          </w:rPrChange>
        </w:rPr>
        <w:t>(Rubin, 2003)</w:t>
      </w:r>
      <w:r w:rsidR="005E2A39" w:rsidRPr="00D84F06">
        <w:rPr>
          <w:rPrChange w:id="440" w:author="Song, Xuehang" w:date="2026-02-19T05:07:00Z" w16du:dateUtc="2026-02-19T13:07:00Z">
            <w:rPr>
              <w:rFonts w:ascii="Times New Roman" w:hAnsi="Times New Roman"/>
              <w:color w:val="000000" w:themeColor="text1"/>
            </w:rPr>
          </w:rPrChange>
        </w:rPr>
        <w:fldChar w:fldCharType="end"/>
      </w:r>
      <w:r w:rsidRPr="00D84F06">
        <w:rPr>
          <w:rPrChange w:id="441" w:author="Song, Xuehang" w:date="2026-02-19T05:07:00Z" w16du:dateUtc="2026-02-19T13:07:00Z">
            <w:rPr>
              <w:rFonts w:ascii="Times New Roman" w:hAnsi="Times New Roman"/>
              <w:color w:val="000000" w:themeColor="text1"/>
            </w:rPr>
          </w:rPrChange>
        </w:rPr>
        <w:t>. The number of model evaluations needed for robust decision support can easily grow into the hundreds or thousands, making it impractical for planners to interactively explore design space or to fully propagate uncertainty using only the high</w:t>
      </w:r>
      <w:r w:rsidR="00A07083" w:rsidRPr="00D84F06">
        <w:rPr>
          <w:rPrChange w:id="442" w:author="Song, Xuehang" w:date="2026-02-19T05:07:00Z" w16du:dateUtc="2026-02-19T13:07:00Z">
            <w:rPr>
              <w:rFonts w:ascii="Times New Roman" w:hAnsi="Times New Roman"/>
              <w:color w:val="000000" w:themeColor="text1"/>
            </w:rPr>
          </w:rPrChange>
        </w:rPr>
        <w:t>-</w:t>
      </w:r>
      <w:r w:rsidRPr="00D84F06">
        <w:rPr>
          <w:rPrChange w:id="443" w:author="Song, Xuehang" w:date="2026-02-19T05:07:00Z" w16du:dateUtc="2026-02-19T13:07:00Z">
            <w:rPr>
              <w:rFonts w:ascii="Times New Roman" w:hAnsi="Times New Roman"/>
              <w:color w:val="000000" w:themeColor="text1"/>
            </w:rPr>
          </w:rPrChange>
        </w:rPr>
        <w:t>fidelity model.</w:t>
      </w:r>
    </w:p>
    <w:p w14:paraId="0F462226" w14:textId="6477D1DA" w:rsidR="00724384" w:rsidRPr="00043E64" w:rsidDel="00D84F06" w:rsidRDefault="008B1CEF" w:rsidP="0025078E">
      <w:pPr>
        <w:spacing w:before="100" w:beforeAutospacing="1" w:after="100" w:afterAutospacing="1"/>
        <w:rPr>
          <w:del w:id="444" w:author="Song, Xuehang" w:date="2026-02-19T05:07:00Z" w16du:dateUtc="2026-02-19T13:07:00Z"/>
          <w:rPrChange w:id="445" w:author="Song, Xuehang" w:date="2026-02-19T05:12:00Z" w16du:dateUtc="2026-02-19T13:12:00Z">
            <w:rPr>
              <w:del w:id="446" w:author="Song, Xuehang" w:date="2026-02-19T05:07:00Z" w16du:dateUtc="2026-02-19T13:07:00Z"/>
              <w:rFonts w:ascii="Times New Roman" w:hAnsi="Times New Roman"/>
              <w:color w:val="215E99" w:themeColor="text2" w:themeTint="BF"/>
            </w:rPr>
          </w:rPrChange>
        </w:rPr>
      </w:pPr>
      <w:del w:id="447" w:author="Song, Xuehang" w:date="2026-02-19T05:07:00Z" w16du:dateUtc="2026-02-19T13:07:00Z">
        <w:r w:rsidRPr="00043E64" w:rsidDel="00D84F06">
          <w:rPr>
            <w:rPrChange w:id="448" w:author="Song, Xuehang" w:date="2026-02-19T05:12:00Z" w16du:dateUtc="2026-02-19T13:12:00Z">
              <w:rPr>
                <w:rFonts w:ascii="Times New Roman" w:hAnsi="Times New Roman"/>
                <w:color w:val="215E99" w:themeColor="text2" w:themeTint="BF"/>
                <w:highlight w:val="yellow"/>
              </w:rPr>
            </w:rPrChange>
          </w:rPr>
          <w:delText xml:space="preserve">Maybe also talk about how numerical model were usually </w:delText>
        </w:r>
        <w:r w:rsidR="00EF7F6F" w:rsidRPr="00043E64" w:rsidDel="00D84F06">
          <w:rPr>
            <w:rPrChange w:id="449" w:author="Song, Xuehang" w:date="2026-02-19T05:12:00Z" w16du:dateUtc="2026-02-19T13:12:00Z">
              <w:rPr>
                <w:rFonts w:ascii="Times New Roman" w:hAnsi="Times New Roman"/>
                <w:color w:val="215E99" w:themeColor="text2" w:themeTint="BF"/>
                <w:highlight w:val="yellow"/>
              </w:rPr>
            </w:rPrChange>
          </w:rPr>
          <w:delText>calibrated</w:delText>
        </w:r>
      </w:del>
    </w:p>
    <w:p w14:paraId="1876FF13" w14:textId="46CAD3A8" w:rsidR="00AB632E" w:rsidRPr="00043E64" w:rsidRDefault="00AB632E" w:rsidP="00A0529A">
      <w:pPr>
        <w:pStyle w:val="BodyText"/>
        <w:rPr>
          <w:rPrChange w:id="450" w:author="Song, Xuehang" w:date="2026-02-19T05:12:00Z" w16du:dateUtc="2026-02-19T13:12:00Z">
            <w:rPr>
              <w:rFonts w:ascii="Times New Roman" w:hAnsi="Times New Roman"/>
            </w:rPr>
          </w:rPrChange>
        </w:rPr>
      </w:pPr>
      <w:r w:rsidRPr="00AB632E">
        <w:t xml:space="preserve">Historically, these numerical models have been calibrated using a combination of expert judgment and automated inverse methods. </w:t>
      </w:r>
      <w:r w:rsidR="007D0632" w:rsidRPr="00043E64">
        <w:rPr>
          <w:rPrChange w:id="451" w:author="Song, Xuehang" w:date="2026-02-19T05:12:00Z" w16du:dateUtc="2026-02-19T13:12:00Z">
            <w:rPr>
              <w:rFonts w:ascii="Times New Roman" w:hAnsi="Times New Roman"/>
            </w:rPr>
          </w:rPrChange>
        </w:rPr>
        <w:t>A common workflow is to iteratively adjust hydraulic conductivities, recharge, boundary conditions, and transport parameters to match observed heads and concentrations, either manually or with parameter</w:t>
      </w:r>
      <w:r w:rsidR="00596C9C" w:rsidRPr="00043E64">
        <w:rPr>
          <w:rPrChange w:id="452" w:author="Song, Xuehang" w:date="2026-02-19T05:12:00Z" w16du:dateUtc="2026-02-19T13:12:00Z">
            <w:rPr>
              <w:rFonts w:ascii="Times New Roman" w:hAnsi="Times New Roman"/>
            </w:rPr>
          </w:rPrChange>
        </w:rPr>
        <w:t xml:space="preserve"> </w:t>
      </w:r>
      <w:r w:rsidR="007D0632" w:rsidRPr="00043E64">
        <w:rPr>
          <w:rPrChange w:id="453" w:author="Song, Xuehang" w:date="2026-02-19T05:12:00Z" w16du:dateUtc="2026-02-19T13:12:00Z">
            <w:rPr>
              <w:rFonts w:ascii="Times New Roman" w:hAnsi="Times New Roman"/>
            </w:rPr>
          </w:rPrChange>
        </w:rPr>
        <w:t>estimation tools such as PEST</w:t>
      </w:r>
      <w:r w:rsidR="00612969" w:rsidRPr="00043E64">
        <w:rPr>
          <w:rPrChange w:id="454" w:author="Song, Xuehang" w:date="2026-02-19T05:12:00Z" w16du:dateUtc="2026-02-19T13:12:00Z">
            <w:rPr>
              <w:rFonts w:ascii="Times New Roman" w:hAnsi="Times New Roman"/>
            </w:rPr>
          </w:rPrChange>
        </w:rPr>
        <w:t xml:space="preserve"> </w:t>
      </w:r>
      <w:r w:rsidR="00612969" w:rsidRPr="00043E64">
        <w:rPr>
          <w:rPrChange w:id="455" w:author="Song, Xuehang" w:date="2026-02-19T05:12:00Z" w16du:dateUtc="2026-02-19T13:12:00Z">
            <w:rPr>
              <w:rFonts w:ascii="Times New Roman" w:hAnsi="Times New Roman"/>
            </w:rPr>
          </w:rPrChange>
        </w:rPr>
        <w:fldChar w:fldCharType="begin"/>
      </w:r>
      <w:r w:rsidR="001805A2" w:rsidRPr="00043E64">
        <w:rPr>
          <w:rPrChange w:id="456" w:author="Song, Xuehang" w:date="2026-02-19T05:12:00Z" w16du:dateUtc="2026-02-19T13:12:00Z">
            <w:rPr>
              <w:rFonts w:ascii="Times New Roman" w:hAnsi="Times New Roman"/>
            </w:rPr>
          </w:rPrChange>
        </w:rPr>
        <w:instrText xml:space="preserve"> ADDIN EN.CITE &lt;EndNote&gt;&lt;Cite&gt;&lt;Author&gt;Hill&lt;/Author&gt;&lt;Year&gt;2007&lt;/Year&gt;&lt;RecNum&gt;585&lt;/RecNum&gt;&lt;DisplayText&gt;(Doherty, 2004; Hill and Tiedeman, 2007)&lt;/DisplayText&gt;&lt;record&gt;&lt;rec-number&gt;585&lt;/rec-number&gt;&lt;foreign-keys&gt;&lt;key app="EN" db-id="avewzwavpffw96ewpdx505tfdawpfpatfzve" timestamp="1764108273"&gt;585&lt;/key&gt;&lt;/foreign-keys&gt;&lt;ref-type name="Book"&gt;6&lt;/ref-type&gt;&lt;contributors&gt;&lt;authors&gt;&lt;author&gt;Hill, Mary C&lt;/author&gt;&lt;author&gt;Tiedeman, Claire R&lt;/author&gt;&lt;/authors&gt;&lt;/contributors&gt;&lt;titles&gt;&lt;title&gt;Effective groundwater model calibration: with analysis of data, sensitivities, predictions, and uncertainty&lt;/title&gt;&lt;/titles&gt;&lt;dates&gt;&lt;year&gt;2007&lt;/year&gt;&lt;/dates&gt;&lt;publisher&gt;John Wiley &amp;amp; Sons&lt;/publisher&gt;&lt;isbn&gt;0470041072&lt;/isbn&gt;&lt;urls&gt;&lt;/urls&gt;&lt;/record&gt;&lt;/Cite&gt;&lt;Cite&gt;&lt;Author&gt;Doherty&lt;/Author&gt;&lt;Year&gt;2004&lt;/Year&gt;&lt;RecNum&gt;586&lt;/RecNum&gt;&lt;record&gt;&lt;rec-number&gt;586&lt;/rec-number&gt;&lt;foreign-keys&gt;&lt;key app="EN" db-id="avewzwavpffw96ewpdx505tfdawpfpatfzve" timestamp="1764108362"&gt;586&lt;/key&gt;&lt;/foreign-keys&gt;&lt;ref-type name="Journal Article"&gt;17&lt;/ref-type&gt;&lt;contributors&gt;&lt;authors&gt;&lt;author&gt;Doherty, John&lt;/author&gt;&lt;/authors&gt;&lt;/contributors&gt;&lt;titles&gt;&lt;title&gt;PEST model-independent parameter estimation user manual&lt;/title&gt;&lt;secondary-title&gt;Watermark Numerical Computing, Brisbane, Australia&lt;/secondary-title&gt;&lt;/titles&gt;&lt;periodical&gt;&lt;full-title&gt;Watermark Numerical Computing, Brisbane, Australia&lt;/full-title&gt;&lt;/periodical&gt;&lt;pages&gt;3349&lt;/pages&gt;&lt;volume&gt;3338&lt;/volume&gt;&lt;dates&gt;&lt;year&gt;2004&lt;/year&gt;&lt;/dates&gt;&lt;urls&gt;&lt;/urls&gt;&lt;/record&gt;&lt;/Cite&gt;&lt;/EndNote&gt;</w:instrText>
      </w:r>
      <w:r w:rsidR="00612969" w:rsidRPr="00043E64">
        <w:rPr>
          <w:rPrChange w:id="457" w:author="Song, Xuehang" w:date="2026-02-19T05:12:00Z" w16du:dateUtc="2026-02-19T13:12:00Z">
            <w:rPr>
              <w:rFonts w:ascii="Times New Roman" w:hAnsi="Times New Roman"/>
            </w:rPr>
          </w:rPrChange>
        </w:rPr>
        <w:fldChar w:fldCharType="separate"/>
      </w:r>
      <w:r w:rsidR="001805A2" w:rsidRPr="00043E64">
        <w:rPr>
          <w:rPrChange w:id="458" w:author="Song, Xuehang" w:date="2026-02-19T05:12:00Z" w16du:dateUtc="2026-02-19T13:12:00Z">
            <w:rPr>
              <w:rFonts w:ascii="Times New Roman" w:hAnsi="Times New Roman"/>
              <w:noProof/>
            </w:rPr>
          </w:rPrChange>
        </w:rPr>
        <w:t>(Doherty, 2004; Hill and Tiedeman, 2007)</w:t>
      </w:r>
      <w:r w:rsidR="00612969" w:rsidRPr="00043E64">
        <w:rPr>
          <w:rPrChange w:id="459" w:author="Song, Xuehang" w:date="2026-02-19T05:12:00Z" w16du:dateUtc="2026-02-19T13:12:00Z">
            <w:rPr>
              <w:rFonts w:ascii="Times New Roman" w:hAnsi="Times New Roman"/>
            </w:rPr>
          </w:rPrChange>
        </w:rPr>
        <w:fldChar w:fldCharType="end"/>
      </w:r>
      <w:r w:rsidR="007D0632" w:rsidRPr="00043E64">
        <w:rPr>
          <w:rPrChange w:id="460" w:author="Song, Xuehang" w:date="2026-02-19T05:12:00Z" w16du:dateUtc="2026-02-19T13:12:00Z">
            <w:rPr>
              <w:rFonts w:ascii="Times New Roman" w:hAnsi="Times New Roman"/>
            </w:rPr>
          </w:rPrChange>
        </w:rPr>
        <w:t>.</w:t>
      </w:r>
      <w:r w:rsidRPr="00043E64">
        <w:rPr>
          <w:rPrChange w:id="461" w:author="Song, Xuehang" w:date="2026-02-19T05:12:00Z" w16du:dateUtc="2026-02-19T13:12:00Z">
            <w:rPr>
              <w:rFonts w:ascii="Times New Roman" w:hAnsi="Times New Roman"/>
            </w:rPr>
          </w:rPrChange>
        </w:rPr>
        <w:t xml:space="preserve"> In some cases, especially where dense time</w:t>
      </w:r>
      <w:r w:rsidR="00596C9C" w:rsidRPr="00043E64">
        <w:rPr>
          <w:rPrChange w:id="462" w:author="Song, Xuehang" w:date="2026-02-19T05:12:00Z" w16du:dateUtc="2026-02-19T13:12:00Z">
            <w:rPr>
              <w:rFonts w:ascii="Times New Roman" w:hAnsi="Times New Roman"/>
            </w:rPr>
          </w:rPrChange>
        </w:rPr>
        <w:t xml:space="preserve"> </w:t>
      </w:r>
      <w:r w:rsidRPr="00043E64">
        <w:rPr>
          <w:rPrChange w:id="463" w:author="Song, Xuehang" w:date="2026-02-19T05:12:00Z" w16du:dateUtc="2026-02-19T13:12:00Z">
            <w:rPr>
              <w:rFonts w:ascii="Times New Roman" w:hAnsi="Times New Roman"/>
            </w:rPr>
          </w:rPrChange>
        </w:rPr>
        <w:t>series data are available, data assimilation or ensemble</w:t>
      </w:r>
      <w:r w:rsidRPr="00043E64">
        <w:rPr>
          <w:rFonts w:ascii="Cambria Math" w:hAnsi="Cambria Math" w:cs="Cambria Math"/>
          <w:rPrChange w:id="464" w:author="Song, Xuehang" w:date="2026-02-19T05:12:00Z" w16du:dateUtc="2026-02-19T13:12:00Z">
            <w:rPr>
              <w:rFonts w:ascii="Times New Roman" w:hAnsi="Times New Roman"/>
            </w:rPr>
          </w:rPrChange>
        </w:rPr>
        <w:t>‑</w:t>
      </w:r>
      <w:r w:rsidRPr="00043E64">
        <w:rPr>
          <w:rPrChange w:id="465" w:author="Song, Xuehang" w:date="2026-02-19T05:12:00Z" w16du:dateUtc="2026-02-19T13:12:00Z">
            <w:rPr>
              <w:rFonts w:ascii="Times New Roman" w:hAnsi="Times New Roman"/>
            </w:rPr>
          </w:rPrChange>
        </w:rPr>
        <w:t xml:space="preserve">based methods </w:t>
      </w:r>
      <w:r w:rsidR="00724C5F" w:rsidRPr="00043E64">
        <w:rPr>
          <w:rPrChange w:id="466" w:author="Song, Xuehang" w:date="2026-02-19T05:12:00Z" w16du:dateUtc="2026-02-19T13:12:00Z">
            <w:rPr>
              <w:rFonts w:ascii="Times New Roman" w:hAnsi="Times New Roman"/>
            </w:rPr>
          </w:rPrChange>
        </w:rPr>
        <w:t xml:space="preserve">(e.g., ensemble Kalman filtering) have </w:t>
      </w:r>
      <w:r w:rsidR="00724C5F" w:rsidRPr="00043E64">
        <w:rPr>
          <w:rPrChange w:id="467" w:author="Song, Xuehang" w:date="2026-02-19T05:12:00Z" w16du:dateUtc="2026-02-19T13:12:00Z">
            <w:rPr>
              <w:rFonts w:ascii="Times New Roman" w:hAnsi="Times New Roman"/>
            </w:rPr>
          </w:rPrChange>
        </w:rPr>
        <w:lastRenderedPageBreak/>
        <w:t xml:space="preserve">been used to update parameters and states in a statistically consistent way </w:t>
      </w:r>
      <w:r w:rsidR="009961AA" w:rsidRPr="00043E64">
        <w:rPr>
          <w:rPrChange w:id="468" w:author="Song, Xuehang" w:date="2026-02-19T05:12:00Z" w16du:dateUtc="2026-02-19T13:12:00Z">
            <w:rPr>
              <w:rFonts w:ascii="Times New Roman" w:hAnsi="Times New Roman"/>
            </w:rPr>
          </w:rPrChange>
        </w:rPr>
        <w:fldChar w:fldCharType="begin"/>
      </w:r>
      <w:r w:rsidR="00714B59" w:rsidRPr="00043E64">
        <w:rPr>
          <w:rPrChange w:id="469" w:author="Song, Xuehang" w:date="2026-02-19T05:12:00Z" w16du:dateUtc="2026-02-19T13:12:00Z">
            <w:rPr>
              <w:rFonts w:ascii="Times New Roman" w:hAnsi="Times New Roman"/>
            </w:rPr>
          </w:rPrChange>
        </w:rPr>
        <w:instrText xml:space="preserve"> ADDIN EN.CITE &lt;EndNote&gt;&lt;Cite&gt;&lt;Author&gt;Evensen&lt;/Author&gt;&lt;Year&gt;2009&lt;/Year&gt;&lt;RecNum&gt;587&lt;/RecNum&gt;&lt;DisplayText&gt;(Evensen, 2009; Hendricks Franssen and Kinzelbach, 2008)&lt;/DisplayText&gt;&lt;record&gt;&lt;rec-number&gt;587&lt;/rec-number&gt;&lt;foreign-keys&gt;&lt;key app="EN" db-id="avewzwavpffw96ewpdx505tfdawpfpatfzve" timestamp="1764108591"&gt;587&lt;/key&gt;&lt;/foreign-keys&gt;&lt;ref-type name="Book"&gt;6&lt;/ref-type&gt;&lt;contributors&gt;&lt;authors&gt;&lt;author&gt;Evensen, Geir&lt;/author&gt;&lt;/authors&gt;&lt;/contributors&gt;&lt;titles&gt;&lt;title&gt;Data assimilation: the ensemble Kalman filter&lt;/title&gt;&lt;/titles&gt;&lt;dates&gt;&lt;year&gt;2009&lt;/year&gt;&lt;/dates&gt;&lt;publisher&gt;Springer&lt;/publisher&gt;&lt;urls&gt;&lt;/urls&gt;&lt;/record&gt;&lt;/Cite&gt;&lt;Cite&gt;&lt;Author&gt;Hendricks Franssen&lt;/Author&gt;&lt;Year&gt;2008&lt;/Year&gt;&lt;RecNum&gt;588&lt;/RecNum&gt;&lt;record&gt;&lt;rec-number&gt;588&lt;/rec-number&gt;&lt;foreign-keys&gt;&lt;key app="EN" db-id="avewzwavpffw96ewpdx505tfdawpfpatfzve" timestamp="1764108632"&gt;588&lt;/key&gt;&lt;/foreign-keys&gt;&lt;ref-type name="Journal Article"&gt;17&lt;/ref-type&gt;&lt;contributors&gt;&lt;authors&gt;&lt;author&gt;Hendricks Franssen, Harrie-Jan&lt;/author&gt;&lt;author&gt;Kinzelbach, W&lt;/author&gt;&lt;/authors&gt;&lt;/contributors&gt;&lt;titles&gt;&lt;title&gt;Real</w:instrText>
      </w:r>
      <w:r w:rsidR="00714B59" w:rsidRPr="00043E64">
        <w:rPr>
          <w:rFonts w:ascii="Cambria Math" w:hAnsi="Cambria Math" w:cs="Cambria Math"/>
          <w:rPrChange w:id="470" w:author="Song, Xuehang" w:date="2026-02-19T05:12:00Z" w16du:dateUtc="2026-02-19T13:12:00Z">
            <w:rPr>
              <w:rFonts w:ascii="Times New Roman" w:hAnsi="Times New Roman"/>
            </w:rPr>
          </w:rPrChange>
        </w:rPr>
        <w:instrText>‐</w:instrText>
      </w:r>
      <w:r w:rsidR="00714B59" w:rsidRPr="00043E64">
        <w:rPr>
          <w:rPrChange w:id="471" w:author="Song, Xuehang" w:date="2026-02-19T05:12:00Z" w16du:dateUtc="2026-02-19T13:12:00Z">
            <w:rPr>
              <w:rFonts w:ascii="Times New Roman" w:hAnsi="Times New Roman"/>
            </w:rPr>
          </w:rPrChange>
        </w:rPr>
        <w:instrText>time groundwater flow modeling with the ensemble Kalman filter: Joint estimation of states and parameters and the filter inbreeding problem&lt;/title&gt;&lt;secondary-title&gt;Water resources research&lt;/secondary-title&gt;&lt;/titles&gt;&lt;periodical&gt;&lt;full-title&gt;Water Resources Research&lt;/full-title&gt;&lt;/periodical&gt;&lt;volume&gt;44&lt;/volume&gt;&lt;number&gt;9&lt;/number&gt;&lt;dates&gt;&lt;year&gt;2008&lt;/year&gt;&lt;/dates&gt;&lt;isbn&gt;0043-1397&lt;/isbn&gt;&lt;urls&gt;&lt;/urls&gt;&lt;/record&gt;&lt;/Cite&gt;&lt;/EndNote&gt;</w:instrText>
      </w:r>
      <w:r w:rsidR="009961AA" w:rsidRPr="00043E64">
        <w:rPr>
          <w:rPrChange w:id="472" w:author="Song, Xuehang" w:date="2026-02-19T05:12:00Z" w16du:dateUtc="2026-02-19T13:12:00Z">
            <w:rPr>
              <w:rFonts w:ascii="Times New Roman" w:hAnsi="Times New Roman"/>
            </w:rPr>
          </w:rPrChange>
        </w:rPr>
        <w:fldChar w:fldCharType="separate"/>
      </w:r>
      <w:r w:rsidR="00714B59" w:rsidRPr="00043E64">
        <w:rPr>
          <w:rPrChange w:id="473" w:author="Song, Xuehang" w:date="2026-02-19T05:12:00Z" w16du:dateUtc="2026-02-19T13:12:00Z">
            <w:rPr>
              <w:rFonts w:ascii="Times New Roman" w:hAnsi="Times New Roman"/>
              <w:noProof/>
            </w:rPr>
          </w:rPrChange>
        </w:rPr>
        <w:t>(Evensen, 2009; Hendricks Franssen and Kinzelbach, 2008)</w:t>
      </w:r>
      <w:r w:rsidR="009961AA" w:rsidRPr="00043E64">
        <w:rPr>
          <w:rPrChange w:id="474" w:author="Song, Xuehang" w:date="2026-02-19T05:12:00Z" w16du:dateUtc="2026-02-19T13:12:00Z">
            <w:rPr>
              <w:rFonts w:ascii="Times New Roman" w:hAnsi="Times New Roman"/>
            </w:rPr>
          </w:rPrChange>
        </w:rPr>
        <w:fldChar w:fldCharType="end"/>
      </w:r>
      <w:r w:rsidRPr="00043E64">
        <w:rPr>
          <w:rPrChange w:id="475" w:author="Song, Xuehang" w:date="2026-02-19T05:12:00Z" w16du:dateUtc="2026-02-19T13:12:00Z">
            <w:rPr>
              <w:rFonts w:ascii="Times New Roman" w:hAnsi="Times New Roman"/>
            </w:rPr>
          </w:rPrChange>
        </w:rPr>
        <w:t>. All of these approaches require repeated forward simulations and careful tuning, which can be labor</w:t>
      </w:r>
      <w:r w:rsidR="00714B59" w:rsidRPr="00043E64">
        <w:rPr>
          <w:rPrChange w:id="476" w:author="Song, Xuehang" w:date="2026-02-19T05:12:00Z" w16du:dateUtc="2026-02-19T13:12:00Z">
            <w:rPr>
              <w:rFonts w:ascii="Times New Roman" w:hAnsi="Times New Roman"/>
            </w:rPr>
          </w:rPrChange>
        </w:rPr>
        <w:t xml:space="preserve"> </w:t>
      </w:r>
      <w:r w:rsidRPr="00043E64">
        <w:rPr>
          <w:rPrChange w:id="477" w:author="Song, Xuehang" w:date="2026-02-19T05:12:00Z" w16du:dateUtc="2026-02-19T13:12:00Z">
            <w:rPr>
              <w:rFonts w:ascii="Times New Roman" w:hAnsi="Times New Roman"/>
            </w:rPr>
          </w:rPrChange>
        </w:rPr>
        <w:t xml:space="preserve">intensive and computationally expensive, particularly when new data </w:t>
      </w:r>
      <w:r w:rsidR="00B70916" w:rsidRPr="00043E64">
        <w:rPr>
          <w:rPrChange w:id="478" w:author="Song, Xuehang" w:date="2026-02-19T05:12:00Z" w16du:dateUtc="2026-02-19T13:12:00Z">
            <w:rPr>
              <w:rFonts w:ascii="Times New Roman" w:hAnsi="Times New Roman"/>
            </w:rPr>
          </w:rPrChange>
        </w:rPr>
        <w:t>arrives</w:t>
      </w:r>
      <w:r w:rsidRPr="00043E64">
        <w:rPr>
          <w:rPrChange w:id="479" w:author="Song, Xuehang" w:date="2026-02-19T05:12:00Z" w16du:dateUtc="2026-02-19T13:12:00Z">
            <w:rPr>
              <w:rFonts w:ascii="Times New Roman" w:hAnsi="Times New Roman"/>
            </w:rPr>
          </w:rPrChange>
        </w:rPr>
        <w:t xml:space="preserve"> and models must be recalibrated.</w:t>
      </w:r>
    </w:p>
    <w:p w14:paraId="7714B444" w14:textId="19EE3857" w:rsidR="00346177" w:rsidRPr="00043E64" w:rsidRDefault="00AB632E" w:rsidP="00A0529A">
      <w:pPr>
        <w:pStyle w:val="BodyText"/>
        <w:rPr>
          <w:rPrChange w:id="480" w:author="Song, Xuehang" w:date="2026-02-19T05:12:00Z" w16du:dateUtc="2026-02-19T13:12:00Z">
            <w:rPr>
              <w:rFonts w:ascii="Times New Roman" w:hAnsi="Times New Roman"/>
            </w:rPr>
          </w:rPrChange>
        </w:rPr>
      </w:pPr>
      <w:r w:rsidRPr="00AB632E">
        <w:t>These limitations motivate the data</w:t>
      </w:r>
      <w:r w:rsidR="00B70916">
        <w:t>-</w:t>
      </w:r>
      <w:r w:rsidRPr="00AB632E">
        <w:t>driven surrogate modeling engines that sit on top of the numerical model</w:t>
      </w:r>
      <w:r w:rsidR="00F24D1B">
        <w:t xml:space="preserve"> (</w:t>
      </w:r>
      <w:r w:rsidR="00F24D1B" w:rsidRPr="00AB632E">
        <w:t>Pillar B</w:t>
      </w:r>
      <w:r w:rsidR="00F24D1B">
        <w:t>)</w:t>
      </w:r>
      <w:r w:rsidRPr="00AB632E">
        <w:t>.</w:t>
      </w:r>
      <w:r w:rsidR="00930FD0">
        <w:t xml:space="preserve"> </w:t>
      </w:r>
      <w:r w:rsidR="00930FD0" w:rsidRPr="00930FD0">
        <w:t>Recent work in hydrogeology and subsurface reactive transport has demonstrated that convolutional neural networks, operator</w:t>
      </w:r>
      <w:r w:rsidR="00930FD0">
        <w:t>-</w:t>
      </w:r>
      <w:r w:rsidR="00930FD0" w:rsidRPr="00930FD0">
        <w:t>learning architectures such as Fourier Neural Operators</w:t>
      </w:r>
      <w:r w:rsidR="00346177">
        <w:t xml:space="preserve"> </w:t>
      </w:r>
      <w:r w:rsidR="00346177" w:rsidRPr="00930FD0">
        <w:t>(FNO)</w:t>
      </w:r>
      <w:r w:rsidR="00930FD0" w:rsidRPr="00930FD0">
        <w:t>, sequence models, and generative models can emulate high</w:t>
      </w:r>
      <w:r w:rsidR="00930FD0">
        <w:t>-</w:t>
      </w:r>
      <w:r w:rsidR="00930FD0" w:rsidRPr="00930FD0">
        <w:t>fidelity simulators with orders</w:t>
      </w:r>
      <w:r w:rsidR="00930FD0">
        <w:t>-</w:t>
      </w:r>
      <w:r w:rsidR="00930FD0" w:rsidRPr="00930FD0">
        <w:t>of</w:t>
      </w:r>
      <w:r w:rsidR="00930FD0">
        <w:t>-</w:t>
      </w:r>
      <w:r w:rsidR="00930FD0" w:rsidRPr="00930FD0">
        <w:t xml:space="preserve">magnitude speedup while retaining accuracy </w:t>
      </w:r>
      <w:r w:rsidR="00C769B9">
        <w:fldChar w:fldCharType="begin"/>
      </w:r>
      <w:r w:rsidR="00C061BA">
        <w:instrText xml:space="preserve"> ADDIN EN.CITE &lt;EndNote&gt;&lt;Cite&gt;&lt;Author&gt;Li&lt;/Author&gt;&lt;Year&gt;2020&lt;/Year&gt;&lt;RecNum&gt;589&lt;/RecNum&gt;&lt;DisplayText&gt;(Li et al., 2020)&lt;/DisplayText&gt;&lt;record&gt;&lt;rec-number&gt;589&lt;/rec-number&gt;&lt;foreign-keys&gt;&lt;key app="EN" db-id="avewzwavpffw96ewpdx505tfdawpfpatfzve" timestamp="1764109407"&gt;589&lt;/key&gt;&lt;/foreign-keys&gt;&lt;ref-type name="Journal Article"&gt;17&lt;/ref-type&gt;&lt;contributors&gt;&lt;authors&gt;&lt;author&gt;Li, Zongyi&lt;/author&gt;&lt;author&gt;Kovachki, Nikola&lt;/author&gt;&lt;author&gt;Azizzadenesheli, Kamyar&lt;/author&gt;&lt;author&gt;Liu, Burigede&lt;/author&gt;&lt;author&gt;Bhattacharya, Kaushik&lt;/author&gt;&lt;author&gt;Stuart, Andrew&lt;/author&gt;&lt;author&gt;Anandkumar, Anima&lt;/author&gt;&lt;/authors&gt;&lt;/contributors&gt;&lt;titles&gt;&lt;title&gt;Fourier neural operator for parametric partial differential equations&lt;/title&gt;&lt;secondary-title&gt;arXiv preprint arXiv:2010.08895&lt;/secondary-title&gt;&lt;/titles&gt;&lt;periodical&gt;&lt;full-title&gt;arXiv preprint arXiv:2010.08895&lt;/full-title&gt;&lt;/periodical&gt;&lt;dates&gt;&lt;year&gt;2020&lt;/year&gt;&lt;/dates&gt;&lt;label&gt;Operator-learning&lt;/label&gt;&lt;urls&gt;&lt;/urls&gt;&lt;research-notes&gt;Forward emulation&lt;/research-notes&gt;&lt;/record&gt;&lt;/Cite&gt;&lt;/EndNote&gt;</w:instrText>
      </w:r>
      <w:r w:rsidR="00C769B9">
        <w:fldChar w:fldCharType="separate"/>
      </w:r>
      <w:r w:rsidR="00C769B9">
        <w:t>(Li et al., 2020)</w:t>
      </w:r>
      <w:r w:rsidR="00C769B9">
        <w:fldChar w:fldCharType="end"/>
      </w:r>
      <w:r w:rsidR="00930FD0" w:rsidRPr="00930FD0">
        <w:t xml:space="preserve">. </w:t>
      </w:r>
      <w:r w:rsidR="00346177">
        <w:t>W</w:t>
      </w:r>
      <w:r w:rsidR="00930FD0" w:rsidRPr="00930FD0">
        <w:t>e organize existing surrogate approaches into families</w:t>
      </w:r>
      <w:r w:rsidR="00346177">
        <w:t xml:space="preserve">, </w:t>
      </w:r>
      <w:r w:rsidR="00930FD0" w:rsidRPr="00930FD0">
        <w:t>image</w:t>
      </w:r>
      <w:r w:rsidR="00930FD0" w:rsidRPr="00043E64">
        <w:rPr>
          <w:rFonts w:ascii="Cambria Math" w:hAnsi="Cambria Math" w:cs="Cambria Math"/>
        </w:rPr>
        <w:t>‑</w:t>
      </w:r>
      <w:r w:rsidR="00930FD0" w:rsidRPr="00930FD0">
        <w:t>to</w:t>
      </w:r>
      <w:r w:rsidR="00930FD0" w:rsidRPr="00043E64">
        <w:rPr>
          <w:rFonts w:ascii="Cambria Math" w:hAnsi="Cambria Math" w:cs="Cambria Math"/>
        </w:rPr>
        <w:t>‑</w:t>
      </w:r>
      <w:r w:rsidR="00930FD0" w:rsidRPr="00930FD0">
        <w:t>image convolutional models (e.g., U</w:t>
      </w:r>
      <w:r w:rsidR="00346177">
        <w:t>-</w:t>
      </w:r>
      <w:r w:rsidR="00930FD0" w:rsidRPr="00930FD0">
        <w:t>Net and related CNNs), operator</w:t>
      </w:r>
      <w:r w:rsidR="00346177">
        <w:t>-</w:t>
      </w:r>
      <w:r w:rsidR="00930FD0" w:rsidRPr="00930FD0">
        <w:t>learning methods such as FNO, sequential architectures that focus on temporal responses, generative models that capture ensembles, and traditional ANN</w:t>
      </w:r>
      <w:r w:rsidR="00346177">
        <w:t>-</w:t>
      </w:r>
      <w:r w:rsidR="00930FD0" w:rsidRPr="00930FD0">
        <w:t>based response surfaces for low</w:t>
      </w:r>
      <w:r w:rsidR="00346177">
        <w:t>-</w:t>
      </w:r>
      <w:r w:rsidR="00930FD0" w:rsidRPr="00930FD0">
        <w:t xml:space="preserve">dimensional metrics. The numerical models described in </w:t>
      </w:r>
      <w:r w:rsidR="00346177">
        <w:t>this section</w:t>
      </w:r>
      <w:r w:rsidR="00930FD0" w:rsidRPr="00930FD0">
        <w:t xml:space="preserve"> provide </w:t>
      </w:r>
      <w:del w:id="481" w:author="Song, Xuehang" w:date="2026-01-08T03:58:00Z" w16du:dateUtc="2026-01-08T11:58:00Z">
        <w:r w:rsidR="00930FD0" w:rsidRPr="00930FD0">
          <w:delText>the training</w:delText>
        </w:r>
      </w:del>
      <w:ins w:id="482" w:author="Song, Xuehang" w:date="2026-01-08T03:58:00Z" w16du:dateUtc="2026-01-08T11:58:00Z">
        <w:r w:rsidR="009F6541" w:rsidRPr="00930FD0">
          <w:t>training</w:t>
        </w:r>
      </w:ins>
      <w:r w:rsidR="00930FD0" w:rsidRPr="00930FD0">
        <w:t xml:space="preserve"> data, physical grounding, and validation targets for these surrogates, while the surrogates</w:t>
      </w:r>
      <w:r w:rsidR="00346177" w:rsidRPr="00043E64">
        <w:rPr>
          <w:rPrChange w:id="483" w:author="Song, Xuehang" w:date="2026-02-19T05:12:00Z" w16du:dateUtc="2026-02-19T13:12:00Z">
            <w:rPr>
              <w:rFonts w:ascii="Times New Roman" w:hAnsi="Times New Roman"/>
            </w:rPr>
          </w:rPrChange>
        </w:rPr>
        <w:t xml:space="preserve"> </w:t>
      </w:r>
      <w:r w:rsidR="00930FD0" w:rsidRPr="00043E64">
        <w:rPr>
          <w:rPrChange w:id="484" w:author="Song, Xuehang" w:date="2026-02-19T05:12:00Z" w16du:dateUtc="2026-02-19T13:12:00Z">
            <w:rPr>
              <w:rFonts w:ascii="Times New Roman" w:hAnsi="Times New Roman"/>
            </w:rPr>
          </w:rPrChange>
        </w:rPr>
        <w:t>aim to reproduce key numerical results at a fraction of the computational cost.</w:t>
      </w:r>
    </w:p>
    <w:p w14:paraId="6C61D201" w14:textId="1C950580" w:rsidR="007766F0" w:rsidRPr="002E2464" w:rsidRDefault="0031409B">
      <w:pPr>
        <w:pStyle w:val="Heading3"/>
        <w:rPr>
          <w:b w:val="0"/>
          <w:rPrChange w:id="485" w:author="Song, Xuehang" w:date="2025-12-11T09:29:00Z" w16du:dateUtc="2025-12-11T17:29:00Z">
            <w:rPr>
              <w:rFonts w:ascii="Times New Roman" w:hAnsi="Times New Roman"/>
              <w:b/>
              <w:bCs/>
            </w:rPr>
          </w:rPrChange>
        </w:rPr>
        <w:pPrChange w:id="486" w:author="Song, Xuehang" w:date="2025-12-11T09:29:00Z" w16du:dateUtc="2025-12-11T17:29:00Z">
          <w:pPr>
            <w:spacing w:before="100" w:beforeAutospacing="1" w:after="100" w:afterAutospacing="1"/>
          </w:pPr>
        </w:pPrChange>
      </w:pPr>
      <w:bookmarkStart w:id="487" w:name="_Toc220495400"/>
      <w:commentRangeStart w:id="488"/>
      <w:commentRangeStart w:id="489"/>
      <w:commentRangeStart w:id="490"/>
      <w:commentRangeStart w:id="491"/>
      <w:commentRangeStart w:id="492"/>
      <w:r w:rsidRPr="002E2464">
        <w:rPr>
          <w:rPrChange w:id="493" w:author="Song, Xuehang" w:date="2025-12-11T09:29:00Z" w16du:dateUtc="2025-12-11T17:29:00Z">
            <w:rPr>
              <w:rFonts w:ascii="Times New Roman" w:hAnsi="Times New Roman"/>
              <w:b/>
              <w:bCs/>
            </w:rPr>
          </w:rPrChange>
        </w:rPr>
        <w:t>Surrogate Model Landscape</w:t>
      </w:r>
      <w:commentRangeEnd w:id="488"/>
      <w:r w:rsidR="005A55BE" w:rsidRPr="003A4979">
        <w:rPr>
          <w:rStyle w:val="CommentReference"/>
          <w:rFonts w:eastAsiaTheme="minorEastAsia"/>
          <w:b w:val="0"/>
          <w:sz w:val="24"/>
          <w:szCs w:val="22"/>
          <w:rPrChange w:id="494" w:author="Song, Xuehang" w:date="2026-01-08T02:18:00Z" w16du:dateUtc="2026-01-08T10:18:00Z">
            <w:rPr>
              <w:rStyle w:val="CommentReference"/>
              <w:rFonts w:eastAsiaTheme="minorEastAsia" w:cstheme="minorBidi"/>
            </w:rPr>
          </w:rPrChange>
        </w:rPr>
        <w:commentReference w:id="488"/>
      </w:r>
      <w:commentRangeEnd w:id="489"/>
      <w:r w:rsidR="00C6687B" w:rsidRPr="003A4979">
        <w:rPr>
          <w:rStyle w:val="CommentReference"/>
          <w:b w:val="0"/>
          <w:sz w:val="24"/>
          <w:szCs w:val="22"/>
          <w:rPrChange w:id="495" w:author="Song, Xuehang" w:date="2026-01-29T09:29:00Z" w16du:dateUtc="2026-01-29T17:29:00Z">
            <w:rPr>
              <w:rStyle w:val="CommentReference"/>
              <w:b/>
            </w:rPr>
          </w:rPrChange>
        </w:rPr>
        <w:commentReference w:id="489"/>
      </w:r>
      <w:commentRangeEnd w:id="490"/>
      <w:r w:rsidR="00F37F1E" w:rsidRPr="003A4979">
        <w:rPr>
          <w:rStyle w:val="CommentReference"/>
          <w:b w:val="0"/>
          <w:sz w:val="24"/>
          <w:szCs w:val="22"/>
          <w:rPrChange w:id="497" w:author="Song, Xuehang" w:date="2026-01-29T09:29:00Z" w16du:dateUtc="2026-01-29T17:29:00Z">
            <w:rPr>
              <w:rStyle w:val="CommentReference"/>
              <w:b/>
            </w:rPr>
          </w:rPrChange>
        </w:rPr>
        <w:commentReference w:id="490"/>
      </w:r>
      <w:commentRangeEnd w:id="491"/>
      <w:r w:rsidR="0098304B" w:rsidRPr="003A4979">
        <w:rPr>
          <w:rStyle w:val="CommentReference"/>
          <w:b w:val="0"/>
          <w:sz w:val="24"/>
          <w:szCs w:val="22"/>
          <w:rPrChange w:id="500" w:author="Song, Xuehang" w:date="2026-01-29T09:29:00Z" w16du:dateUtc="2026-01-29T17:29:00Z">
            <w:rPr>
              <w:rStyle w:val="CommentReference"/>
              <w:b/>
            </w:rPr>
          </w:rPrChange>
        </w:rPr>
        <w:commentReference w:id="491"/>
      </w:r>
      <w:commentRangeEnd w:id="492"/>
      <w:r w:rsidR="00F24D64" w:rsidRPr="003A4979">
        <w:rPr>
          <w:rStyle w:val="CommentReference"/>
          <w:b w:val="0"/>
          <w:sz w:val="24"/>
          <w:szCs w:val="22"/>
          <w:rPrChange w:id="501" w:author="Song, Xuehang" w:date="2026-01-29T09:29:00Z" w16du:dateUtc="2026-01-29T17:29:00Z">
            <w:rPr>
              <w:rStyle w:val="CommentReference"/>
              <w:b/>
            </w:rPr>
          </w:rPrChange>
        </w:rPr>
        <w:commentReference w:id="492"/>
      </w:r>
      <w:bookmarkEnd w:id="487"/>
    </w:p>
    <w:p w14:paraId="5ACDAE32" w14:textId="5F1BD59B" w:rsidR="00475D8D" w:rsidRPr="00DE2A98" w:rsidRDefault="00475D8D" w:rsidP="00D06678">
      <w:pPr>
        <w:spacing w:before="160"/>
        <w:rPr>
          <w:ins w:id="502" w:author="Cao, Ross" w:date="2025-12-05T10:59:00Z" w16du:dateUtc="2025-12-05T18:59:00Z"/>
          <w:del w:id="503" w:author="Song, Xuehang" w:date="2026-01-08T02:19:00Z" w16du:dateUtc="2026-01-08T10:19:00Z"/>
          <w:rPrChange w:id="504" w:author="Song, Xuehang" w:date="2026-02-19T05:12:00Z" w16du:dateUtc="2026-02-19T13:12:00Z">
            <w:rPr>
              <w:ins w:id="505" w:author="Cao, Ross" w:date="2025-12-05T10:59:00Z" w16du:dateUtc="2025-12-05T18:59:00Z"/>
              <w:del w:id="506" w:author="Song, Xuehang" w:date="2026-01-08T02:19:00Z" w16du:dateUtc="2026-01-08T10:19:00Z"/>
              <w:rFonts w:ascii="Times New Roman" w:hAnsi="Times New Roman"/>
            </w:rPr>
          </w:rPrChange>
        </w:rPr>
      </w:pPr>
      <w:del w:id="507" w:author="Song, Xuehang" w:date="2026-01-08T02:19:00Z" w16du:dateUtc="2026-01-08T10:19:00Z">
        <w:r w:rsidRPr="00DE2A98">
          <w:rPr>
            <w:rPrChange w:id="508" w:author="Song, Xuehang" w:date="2026-02-19T05:12:00Z" w16du:dateUtc="2026-02-19T13:12:00Z">
              <w:rPr>
                <w:rFonts w:ascii="Times New Roman" w:hAnsi="Times New Roman"/>
              </w:rPr>
            </w:rPrChange>
          </w:rPr>
          <w:delText xml:space="preserve">Let’s also start with a </w:delText>
        </w:r>
        <w:r w:rsidR="00B90CB3" w:rsidRPr="00DE2A98">
          <w:rPr>
            <w:rPrChange w:id="509" w:author="Song, Xuehang" w:date="2026-02-19T05:12:00Z" w16du:dateUtc="2026-02-19T13:12:00Z">
              <w:rPr>
                <w:rFonts w:ascii="Times New Roman" w:hAnsi="Times New Roman"/>
              </w:rPr>
            </w:rPrChange>
          </w:rPr>
          <w:delText>citation bar</w:delText>
        </w:r>
        <w:r w:rsidR="006F61A0" w:rsidRPr="00DE2A98">
          <w:rPr>
            <w:rPrChange w:id="510" w:author="Song, Xuehang" w:date="2026-02-19T05:12:00Z" w16du:dateUtc="2026-02-19T13:12:00Z">
              <w:rPr>
                <w:rFonts w:ascii="Times New Roman" w:hAnsi="Times New Roman"/>
              </w:rPr>
            </w:rPrChange>
          </w:rPr>
          <w:delText xml:space="preserve"> </w:delText>
        </w:r>
        <w:r w:rsidR="00B90CB3" w:rsidRPr="00DE2A98">
          <w:rPr>
            <w:rPrChange w:id="511" w:author="Song, Xuehang" w:date="2026-02-19T05:12:00Z" w16du:dateUtc="2026-02-19T13:12:00Z">
              <w:rPr>
                <w:rFonts w:ascii="Times New Roman" w:hAnsi="Times New Roman"/>
              </w:rPr>
            </w:rPrChange>
          </w:rPr>
          <w:delText xml:space="preserve">plot to show the trend of </w:delText>
        </w:r>
        <w:r w:rsidR="00FF023E" w:rsidRPr="00DE2A98">
          <w:rPr>
            <w:rPrChange w:id="512" w:author="Song, Xuehang" w:date="2026-02-19T05:12:00Z" w16du:dateUtc="2026-02-19T13:12:00Z">
              <w:rPr>
                <w:rFonts w:ascii="Times New Roman" w:hAnsi="Times New Roman"/>
              </w:rPr>
            </w:rPrChange>
          </w:rPr>
          <w:delText>surrogate</w:delText>
        </w:r>
        <w:r w:rsidR="00B90CB3" w:rsidRPr="00DE2A98">
          <w:rPr>
            <w:rPrChange w:id="513" w:author="Song, Xuehang" w:date="2026-02-19T05:12:00Z" w16du:dateUtc="2026-02-19T13:12:00Z">
              <w:rPr>
                <w:rFonts w:ascii="Times New Roman" w:hAnsi="Times New Roman"/>
              </w:rPr>
            </w:rPrChange>
          </w:rPr>
          <w:delText xml:space="preserve"> modeling. </w:delText>
        </w:r>
      </w:del>
    </w:p>
    <w:p w14:paraId="1B23FE2D" w14:textId="4131BB49" w:rsidR="00594FD9" w:rsidRPr="00DE2A98" w:rsidRDefault="00594FD9" w:rsidP="00FF298F">
      <w:pPr>
        <w:spacing w:before="160"/>
        <w:rPr>
          <w:ins w:id="514" w:author="Cao, Ross" w:date="2025-12-05T11:12:00Z" w16du:dateUtc="2025-12-05T19:12:00Z"/>
          <w:rPrChange w:id="515" w:author="Song, Xuehang" w:date="2026-02-19T05:12:00Z" w16du:dateUtc="2026-02-19T13:12:00Z">
            <w:rPr>
              <w:ins w:id="516" w:author="Cao, Ross" w:date="2025-12-05T11:12:00Z" w16du:dateUtc="2025-12-05T19:12:00Z"/>
              <w:rFonts w:ascii="Times New Roman" w:hAnsi="Times New Roman"/>
            </w:rPr>
          </w:rPrChange>
        </w:rPr>
      </w:pPr>
      <w:ins w:id="517" w:author="Cao, Ross" w:date="2025-12-05T11:12:00Z" w16du:dateUtc="2025-12-05T19:12:00Z">
        <w:r w:rsidRPr="00DE2A98">
          <w:rPr>
            <w:rPrChange w:id="518" w:author="Song, Xuehang" w:date="2026-02-19T05:12:00Z" w16du:dateUtc="2026-02-19T13:12:00Z">
              <w:rPr>
                <w:rFonts w:ascii="Times New Roman" w:hAnsi="Times New Roman"/>
              </w:rPr>
            </w:rPrChange>
          </w:rPr>
          <w:t xml:space="preserve">Surrogate modeling publication trends were quantified using the Web of Science Core Collection (Clarivate Analytics). We performed a topic search </w:t>
        </w:r>
      </w:ins>
      <w:ins w:id="519" w:author="Cao, Ross" w:date="2025-12-06T05:36:00Z" w16du:dateUtc="2025-12-06T13:36:00Z">
        <w:r w:rsidR="00592F20" w:rsidRPr="00DE2A98">
          <w:rPr>
            <w:rPrChange w:id="520" w:author="Song, Xuehang" w:date="2026-02-19T05:12:00Z" w16du:dateUtc="2026-02-19T13:12:00Z">
              <w:rPr>
                <w:rFonts w:ascii="Times New Roman" w:hAnsi="Times New Roman"/>
              </w:rPr>
            </w:rPrChange>
          </w:rPr>
          <w:t>(</w:t>
        </w:r>
        <w:r w:rsidR="00C85060" w:rsidRPr="00DE2A98">
          <w:rPr>
            <w:rPrChange w:id="521" w:author="Song, Xuehang" w:date="2026-02-19T05:12:00Z" w16du:dateUtc="2026-02-19T13:12:00Z">
              <w:rPr>
                <w:rFonts w:ascii="Times New Roman" w:hAnsi="Times New Roman"/>
              </w:rPr>
            </w:rPrChange>
          </w:rPr>
          <w:t>12/5/2025</w:t>
        </w:r>
        <w:r w:rsidR="00592F20" w:rsidRPr="00DE2A98">
          <w:rPr>
            <w:rPrChange w:id="522" w:author="Song, Xuehang" w:date="2026-02-19T05:12:00Z" w16du:dateUtc="2026-02-19T13:12:00Z">
              <w:rPr>
                <w:rFonts w:ascii="Times New Roman" w:hAnsi="Times New Roman"/>
              </w:rPr>
            </w:rPrChange>
          </w:rPr>
          <w:t xml:space="preserve">) </w:t>
        </w:r>
      </w:ins>
      <w:ins w:id="523" w:author="Cao, Ross" w:date="2025-12-05T11:12:00Z" w16du:dateUtc="2025-12-05T19:12:00Z">
        <w:r w:rsidRPr="00DE2A98">
          <w:rPr>
            <w:rPrChange w:id="524" w:author="Song, Xuehang" w:date="2026-02-19T05:12:00Z" w16du:dateUtc="2026-02-19T13:12:00Z">
              <w:rPr>
                <w:rFonts w:ascii="Times New Roman" w:hAnsi="Times New Roman"/>
              </w:rPr>
            </w:rPrChange>
          </w:rPr>
          <w:t>combining groundwater and subsurface keywords with surrogate-modeling terms (TS = ((groundwater OR subsurface OR aquifer OR "reactive transport" OR "porous media") AND ("surrogate model*" OR emulator* OR "reduced-order" OR metamodel* OR "response surface" OR "Fourier neural operator*" OR "neural operator*" OR "operator learning" OR "deep learning surrogate" OR "physics-informed")), limited to articles and reviews in English for the period 2005</w:t>
        </w:r>
      </w:ins>
      <w:ins w:id="525" w:author="Cao, Ross" w:date="2025-12-05T11:13:00Z" w16du:dateUtc="2025-12-05T19:13:00Z">
        <w:r w:rsidRPr="00DE2A98">
          <w:rPr>
            <w:rPrChange w:id="526" w:author="Song, Xuehang" w:date="2026-02-19T05:12:00Z" w16du:dateUtc="2026-02-19T13:12:00Z">
              <w:rPr>
                <w:rFonts w:ascii="Times New Roman" w:hAnsi="Times New Roman"/>
              </w:rPr>
            </w:rPrChange>
          </w:rPr>
          <w:t xml:space="preserve"> to </w:t>
        </w:r>
      </w:ins>
      <w:ins w:id="527" w:author="Cao, Ross" w:date="2025-12-05T11:12:00Z" w16du:dateUtc="2025-12-05T19:12:00Z">
        <w:r w:rsidRPr="00DE2A98">
          <w:rPr>
            <w:rPrChange w:id="528" w:author="Song, Xuehang" w:date="2026-02-19T05:12:00Z" w16du:dateUtc="2026-02-19T13:12:00Z">
              <w:rPr>
                <w:rFonts w:ascii="Times New Roman" w:hAnsi="Times New Roman"/>
              </w:rPr>
            </w:rPrChange>
          </w:rPr>
          <w:t>202</w:t>
        </w:r>
      </w:ins>
      <w:ins w:id="529" w:author="Cao, Ross" w:date="2025-12-06T05:36:00Z" w16du:dateUtc="2025-12-06T13:36:00Z">
        <w:r w:rsidR="00545763" w:rsidRPr="00DE2A98">
          <w:rPr>
            <w:rPrChange w:id="530" w:author="Song, Xuehang" w:date="2026-02-19T05:12:00Z" w16du:dateUtc="2026-02-19T13:12:00Z">
              <w:rPr>
                <w:rFonts w:ascii="Times New Roman" w:hAnsi="Times New Roman"/>
              </w:rPr>
            </w:rPrChange>
          </w:rPr>
          <w:t>6</w:t>
        </w:r>
      </w:ins>
      <w:ins w:id="531" w:author="Cao, Ross" w:date="2025-12-05T11:12:00Z" w16du:dateUtc="2025-12-05T19:12:00Z">
        <w:r w:rsidRPr="00DE2A98">
          <w:rPr>
            <w:rPrChange w:id="532" w:author="Song, Xuehang" w:date="2026-02-19T05:12:00Z" w16du:dateUtc="2026-02-19T13:12:00Z">
              <w:rPr>
                <w:rFonts w:ascii="Times New Roman" w:hAnsi="Times New Roman"/>
              </w:rPr>
            </w:rPrChange>
          </w:rPr>
          <w:t xml:space="preserve">. We then used the Web of Science “Analyze Results” tool to extract the annual number of records by publication year and plotted these counts as the surrogate-model publication trend shown in </w:t>
        </w:r>
      </w:ins>
      <w:ins w:id="533" w:author="Cao, Ross" w:date="2025-12-05T11:16:00Z" w16du:dateUtc="2025-12-05T19:16:00Z">
        <w:r w:rsidR="008C3E7B" w:rsidRPr="00DE2A98">
          <w:rPr>
            <w:rPrChange w:id="534" w:author="Song, Xuehang" w:date="2026-02-19T05:12:00Z" w16du:dateUtc="2026-02-19T13:12:00Z">
              <w:rPr>
                <w:rFonts w:ascii="Times New Roman" w:hAnsi="Times New Roman"/>
              </w:rPr>
            </w:rPrChange>
          </w:rPr>
          <w:fldChar w:fldCharType="begin"/>
        </w:r>
        <w:r w:rsidR="008C3E7B" w:rsidRPr="00DE2A98">
          <w:rPr>
            <w:rPrChange w:id="535" w:author="Song, Xuehang" w:date="2026-02-19T05:12:00Z" w16du:dateUtc="2026-02-19T13:12:00Z">
              <w:rPr>
                <w:rFonts w:ascii="Times New Roman" w:hAnsi="Times New Roman"/>
              </w:rPr>
            </w:rPrChange>
          </w:rPr>
          <w:instrText xml:space="preserve"> REF _Ref215825783 \h </w:instrText>
        </w:r>
      </w:ins>
      <w:r w:rsidR="008C3E7B" w:rsidRPr="00DE2A98">
        <w:rPr>
          <w:rPrChange w:id="536" w:author="Song, Xuehang" w:date="2026-02-19T05:12:00Z" w16du:dateUtc="2026-02-19T13:12:00Z">
            <w:rPr>
              <w:rFonts w:ascii="Times New Roman" w:hAnsi="Times New Roman"/>
              <w:b/>
              <w:bCs/>
            </w:rPr>
          </w:rPrChange>
        </w:rPr>
        <w:instrText xml:space="preserve"> \* MERGEFORMAT </w:instrText>
      </w:r>
      <w:r w:rsidR="008C3E7B" w:rsidRPr="00DE2A98">
        <w:rPr>
          <w:rPrChange w:id="537" w:author="Song, Xuehang" w:date="2026-02-19T05:12:00Z" w16du:dateUtc="2026-02-19T13:12:00Z">
            <w:rPr>
              <w:rFonts w:ascii="Times New Roman" w:hAnsi="Times New Roman"/>
            </w:rPr>
          </w:rPrChange>
        </w:rPr>
        <w:fldChar w:fldCharType="separate"/>
      </w:r>
      <w:ins w:id="538" w:author="Cao, Ross" w:date="2025-12-05T11:13:00Z" w16du:dateUtc="2025-12-05T19:13:00Z">
        <w:r w:rsidR="009E72F4" w:rsidRPr="00DE2A98">
          <w:t xml:space="preserve">Figure </w:t>
        </w:r>
      </w:ins>
      <w:r w:rsidR="009E72F4" w:rsidRPr="00DE2A98">
        <w:rPr>
          <w:rPrChange w:id="539" w:author="Song, Xuehang" w:date="2026-02-19T05:12:00Z" w16du:dateUtc="2026-02-19T13:12:00Z">
            <w:rPr>
              <w:rFonts w:ascii="Times New Roman" w:hAnsi="Times New Roman"/>
              <w:b/>
              <w:color w:val="000000" w:themeColor="text1"/>
            </w:rPr>
          </w:rPrChange>
        </w:rPr>
        <w:t>1</w:t>
      </w:r>
      <w:ins w:id="540" w:author="Cao, Ross" w:date="2025-12-05T11:16:00Z" w16du:dateUtc="2025-12-05T19:16:00Z">
        <w:r w:rsidR="008C3E7B" w:rsidRPr="00DE2A98">
          <w:rPr>
            <w:rPrChange w:id="541" w:author="Song, Xuehang" w:date="2026-02-19T05:12:00Z" w16du:dateUtc="2026-02-19T13:12:00Z">
              <w:rPr>
                <w:rFonts w:ascii="Times New Roman" w:hAnsi="Times New Roman"/>
              </w:rPr>
            </w:rPrChange>
          </w:rPr>
          <w:fldChar w:fldCharType="end"/>
        </w:r>
        <w:r w:rsidR="008C3E7B" w:rsidRPr="00DE2A98">
          <w:rPr>
            <w:rPrChange w:id="542" w:author="Song, Xuehang" w:date="2026-02-19T05:12:00Z" w16du:dateUtc="2026-02-19T13:12:00Z">
              <w:rPr>
                <w:rFonts w:ascii="Times New Roman" w:hAnsi="Times New Roman"/>
              </w:rPr>
            </w:rPrChange>
          </w:rPr>
          <w:t>.</w:t>
        </w:r>
      </w:ins>
    </w:p>
    <w:p w14:paraId="5A61C19D" w14:textId="2B98ACA5" w:rsidR="00845443" w:rsidRDefault="00601692" w:rsidP="009243F8">
      <w:pPr>
        <w:spacing w:before="160"/>
        <w:jc w:val="center"/>
        <w:rPr>
          <w:ins w:id="543" w:author="Cao, Ross" w:date="2025-12-05T11:07:00Z" w16du:dateUtc="2025-12-05T19:07:00Z"/>
          <w:rFonts w:ascii="Times New Roman" w:hAnsi="Times New Roman"/>
        </w:rPr>
      </w:pPr>
      <w:ins w:id="544" w:author="Cao, Ross" w:date="2025-12-05T11:07:00Z" w16du:dateUtc="2025-12-05T19:07:00Z">
        <w:r>
          <w:rPr>
            <w:rFonts w:ascii="Times New Roman" w:hAnsi="Times New Roman"/>
            <w:noProof/>
          </w:rPr>
          <w:drawing>
            <wp:inline distT="0" distB="0" distL="0" distR="0" wp14:anchorId="18A2D952" wp14:editId="13B15EDD">
              <wp:extent cx="5017325" cy="2159197"/>
              <wp:effectExtent l="0" t="0" r="0" b="0"/>
              <wp:docPr id="120900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6729" b="18010"/>
                      <a:stretch>
                        <a:fillRect/>
                      </a:stretch>
                    </pic:blipFill>
                    <pic:spPr bwMode="auto">
                      <a:xfrm>
                        <a:off x="0" y="0"/>
                        <a:ext cx="5029735" cy="2164537"/>
                      </a:xfrm>
                      <a:prstGeom prst="rect">
                        <a:avLst/>
                      </a:prstGeom>
                      <a:noFill/>
                      <a:ln>
                        <a:noFill/>
                      </a:ln>
                      <a:extLst>
                        <a:ext uri="{53640926-AAD7-44D8-BBD7-CCE9431645EC}">
                          <a14:shadowObscured xmlns:a14="http://schemas.microsoft.com/office/drawing/2010/main"/>
                        </a:ext>
                      </a:extLst>
                    </pic:spPr>
                  </pic:pic>
                </a:graphicData>
              </a:graphic>
            </wp:inline>
          </w:drawing>
        </w:r>
      </w:ins>
    </w:p>
    <w:p w14:paraId="4136BA64" w14:textId="74434CE9" w:rsidR="00601692" w:rsidRPr="00436457" w:rsidRDefault="00641BC9">
      <w:pPr>
        <w:pStyle w:val="Caption-Fig"/>
        <w:rPr>
          <w:ins w:id="545" w:author="Cao, Ross" w:date="2025-12-11T09:19:00Z" w16du:dateUtc="2025-12-11T17:19:00Z"/>
          <w:color w:val="auto"/>
          <w:rPrChange w:id="546" w:author="Song, Xuehang" w:date="2026-02-19T05:12:00Z" w16du:dateUtc="2026-02-19T13:12:00Z">
            <w:rPr>
              <w:ins w:id="547" w:author="Cao, Ross" w:date="2025-12-11T09:19:00Z" w16du:dateUtc="2025-12-11T17:19:00Z"/>
              <w:rFonts w:ascii="Times New Roman" w:hAnsi="Times New Roman"/>
              <w:i/>
              <w:color w:val="000000" w:themeColor="text1"/>
            </w:rPr>
          </w:rPrChange>
        </w:rPr>
        <w:pPrChange w:id="548" w:author="Song, Xuehang" w:date="2026-01-08T08:05:00Z" w16du:dateUtc="2026-01-08T16:05:00Z">
          <w:pPr>
            <w:pStyle w:val="Caption"/>
          </w:pPr>
        </w:pPrChange>
      </w:pPr>
      <w:bookmarkStart w:id="549" w:name="_Ref215825783"/>
      <w:bookmarkStart w:id="550" w:name="_Toc219733275"/>
      <w:ins w:id="551" w:author="Cao, Ross" w:date="2025-12-05T11:13:00Z" w16du:dateUtc="2025-12-05T19:13:00Z">
        <w:r w:rsidRPr="00417262">
          <w:rPr>
            <w:b/>
            <w:bCs/>
            <w:rPrChange w:id="552" w:author="Cao, Ross" w:date="2025-12-05T11:16:00Z" w16du:dateUtc="2025-12-05T19:16:00Z">
              <w:rPr/>
            </w:rPrChange>
          </w:rPr>
          <w:t xml:space="preserve">Figure </w:t>
        </w:r>
        <w:r w:rsidRPr="00417262">
          <w:rPr>
            <w:rFonts w:ascii="Times New Roman" w:hAnsi="Times New Roman"/>
            <w:b/>
            <w:color w:val="000000" w:themeColor="text1"/>
            <w:rPrChange w:id="553" w:author="Cao, Ross" w:date="2025-12-05T11:16:00Z" w16du:dateUtc="2025-12-05T19:16:00Z">
              <w:rPr/>
            </w:rPrChange>
          </w:rPr>
          <w:fldChar w:fldCharType="begin"/>
        </w:r>
        <w:r w:rsidRPr="00417262">
          <w:rPr>
            <w:rFonts w:ascii="Times New Roman" w:hAnsi="Times New Roman"/>
            <w:b/>
            <w:color w:val="000000" w:themeColor="text1"/>
            <w:rPrChange w:id="554" w:author="Cao, Ross" w:date="2025-12-05T11:16:00Z" w16du:dateUtc="2025-12-05T19:16:00Z">
              <w:rPr/>
            </w:rPrChange>
          </w:rPr>
          <w:instrText xml:space="preserve"> SEQ Figure \* ARABIC </w:instrText>
        </w:r>
      </w:ins>
      <w:r w:rsidRPr="00417262">
        <w:rPr>
          <w:rFonts w:ascii="Times New Roman" w:hAnsi="Times New Roman"/>
          <w:b/>
          <w:color w:val="000000" w:themeColor="text1"/>
          <w:rPrChange w:id="555" w:author="Cao, Ross" w:date="2025-12-05T11:16:00Z" w16du:dateUtc="2025-12-05T19:16:00Z">
            <w:rPr/>
          </w:rPrChange>
        </w:rPr>
        <w:fldChar w:fldCharType="separate"/>
      </w:r>
      <w:r w:rsidR="009E72F4">
        <w:rPr>
          <w:rFonts w:ascii="Times New Roman" w:hAnsi="Times New Roman"/>
          <w:b/>
          <w:noProof/>
          <w:color w:val="000000" w:themeColor="text1"/>
        </w:rPr>
        <w:t>1</w:t>
      </w:r>
      <w:ins w:id="556" w:author="Cao, Ross" w:date="2025-12-05T11:13:00Z" w16du:dateUtc="2025-12-05T19:13:00Z">
        <w:r w:rsidRPr="00417262">
          <w:rPr>
            <w:rFonts w:ascii="Times New Roman" w:hAnsi="Times New Roman"/>
            <w:b/>
            <w:color w:val="000000" w:themeColor="text1"/>
            <w:rPrChange w:id="557" w:author="Cao, Ross" w:date="2025-12-05T11:16:00Z" w16du:dateUtc="2025-12-05T19:16:00Z">
              <w:rPr/>
            </w:rPrChange>
          </w:rPr>
          <w:fldChar w:fldCharType="end"/>
        </w:r>
        <w:bookmarkEnd w:id="549"/>
        <w:r w:rsidRPr="00417262">
          <w:rPr>
            <w:rFonts w:ascii="Times New Roman" w:hAnsi="Times New Roman"/>
            <w:b/>
            <w:color w:val="000000" w:themeColor="text1"/>
            <w:rPrChange w:id="558" w:author="Cao, Ross" w:date="2025-12-05T11:16:00Z" w16du:dateUtc="2025-12-05T19:16:00Z">
              <w:rPr/>
            </w:rPrChange>
          </w:rPr>
          <w:t>.</w:t>
        </w:r>
        <w:r w:rsidRPr="003B3086">
          <w:rPr>
            <w:rFonts w:ascii="Times New Roman" w:hAnsi="Times New Roman"/>
            <w:color w:val="000000" w:themeColor="text1"/>
            <w:rPrChange w:id="559" w:author="Cao, Ross" w:date="2026-01-29T09:29:00Z" w16du:dateUtc="2026-01-29T17:29:00Z">
              <w:rPr/>
            </w:rPrChange>
          </w:rPr>
          <w:t xml:space="preserve"> </w:t>
        </w:r>
      </w:ins>
      <w:ins w:id="560" w:author="Cao, Ross" w:date="2025-12-05T11:14:00Z" w16du:dateUtc="2025-12-05T19:14:00Z">
        <w:r w:rsidR="003B3086" w:rsidRPr="00436457">
          <w:rPr>
            <w:color w:val="auto"/>
            <w:rPrChange w:id="561" w:author="Song, Xuehang" w:date="2026-02-19T05:12:00Z" w16du:dateUtc="2026-02-19T13:12:00Z">
              <w:rPr/>
            </w:rPrChange>
          </w:rPr>
          <w:t>The</w:t>
        </w:r>
      </w:ins>
      <w:ins w:id="562" w:author="Cao, Ross" w:date="2025-12-11T08:55:00Z" w16du:dateUtc="2025-12-11T16:55:00Z">
        <w:r w:rsidR="007215AE" w:rsidRPr="00436457">
          <w:rPr>
            <w:color w:val="auto"/>
            <w:rPrChange w:id="563" w:author="Song, Xuehang" w:date="2026-02-19T05:12:00Z" w16du:dateUtc="2026-02-19T13:12:00Z">
              <w:rPr>
                <w:rFonts w:ascii="Times New Roman" w:hAnsi="Times New Roman"/>
                <w:color w:val="000000" w:themeColor="text1"/>
              </w:rPr>
            </w:rPrChange>
          </w:rPr>
          <w:t xml:space="preserve"> </w:t>
        </w:r>
      </w:ins>
      <w:ins w:id="564" w:author="Cao, Ross" w:date="2025-12-11T08:56:00Z" w16du:dateUtc="2025-12-11T16:56:00Z">
        <w:r w:rsidR="009B0E17" w:rsidRPr="00436457">
          <w:rPr>
            <w:color w:val="auto"/>
            <w:rPrChange w:id="565" w:author="Song, Xuehang" w:date="2026-02-19T05:12:00Z" w16du:dateUtc="2026-02-19T13:12:00Z">
              <w:rPr>
                <w:rFonts w:ascii="Times New Roman" w:hAnsi="Times New Roman"/>
                <w:color w:val="000000" w:themeColor="text1"/>
              </w:rPr>
            </w:rPrChange>
          </w:rPr>
          <w:t xml:space="preserve">article </w:t>
        </w:r>
      </w:ins>
      <w:ins w:id="566" w:author="Cao, Ross" w:date="2025-12-11T08:55:00Z" w16du:dateUtc="2025-12-11T16:55:00Z">
        <w:r w:rsidR="007215AE" w:rsidRPr="00436457">
          <w:rPr>
            <w:color w:val="auto"/>
            <w:rPrChange w:id="567" w:author="Song, Xuehang" w:date="2026-02-19T05:12:00Z" w16du:dateUtc="2026-02-19T13:12:00Z">
              <w:rPr>
                <w:rFonts w:ascii="Times New Roman" w:hAnsi="Times New Roman"/>
                <w:color w:val="000000" w:themeColor="text1"/>
              </w:rPr>
            </w:rPrChange>
          </w:rPr>
          <w:t>publication</w:t>
        </w:r>
      </w:ins>
      <w:ins w:id="568" w:author="Cao, Ross" w:date="2025-12-05T11:14:00Z" w16du:dateUtc="2025-12-05T19:14:00Z">
        <w:r w:rsidR="003B3086" w:rsidRPr="00436457">
          <w:rPr>
            <w:color w:val="auto"/>
            <w:rPrChange w:id="569" w:author="Song, Xuehang" w:date="2026-02-19T05:12:00Z" w16du:dateUtc="2026-02-19T13:12:00Z">
              <w:rPr/>
            </w:rPrChange>
          </w:rPr>
          <w:t xml:space="preserve"> growth in surrogate modeling for groundwater and subsurface transport, based on a Web of Science topic search (2005</w:t>
        </w:r>
      </w:ins>
      <w:ins w:id="570" w:author="Cao, Ross" w:date="2026-01-05T11:54:00Z" w16du:dateUtc="2026-01-05T19:54:00Z">
        <w:r w:rsidR="007C2700" w:rsidRPr="00436457">
          <w:rPr>
            <w:color w:val="auto"/>
            <w:rPrChange w:id="571" w:author="Song, Xuehang" w:date="2026-02-19T05:12:00Z" w16du:dateUtc="2026-02-19T13:12:00Z">
              <w:rPr>
                <w:rFonts w:ascii="Times New Roman" w:hAnsi="Times New Roman"/>
                <w:color w:val="000000" w:themeColor="text1"/>
              </w:rPr>
            </w:rPrChange>
          </w:rPr>
          <w:t>-</w:t>
        </w:r>
      </w:ins>
      <w:ins w:id="572" w:author="Cao, Ross" w:date="2025-12-05T11:14:00Z" w16du:dateUtc="2025-12-05T19:14:00Z">
        <w:r w:rsidR="003B3086" w:rsidRPr="00436457">
          <w:rPr>
            <w:color w:val="auto"/>
            <w:rPrChange w:id="573" w:author="Song, Xuehang" w:date="2026-02-19T05:12:00Z" w16du:dateUtc="2026-02-19T13:12:00Z">
              <w:rPr/>
            </w:rPrChange>
          </w:rPr>
          <w:t xml:space="preserve">2025). We observe a modest number of surrogate studies prior to 2010, followed by a rapid increase after </w:t>
        </w:r>
      </w:ins>
      <w:ins w:id="574" w:author="Cao, Ross" w:date="2025-12-05T11:15:00Z" w16du:dateUtc="2025-12-05T19:15:00Z">
        <w:r w:rsidR="003B3086" w:rsidRPr="00436457">
          <w:rPr>
            <w:color w:val="auto"/>
            <w:rPrChange w:id="575" w:author="Song, Xuehang" w:date="2026-02-19T05:12:00Z" w16du:dateUtc="2026-02-19T13:12:00Z">
              <w:rPr>
                <w:rFonts w:ascii="Times New Roman" w:hAnsi="Times New Roman"/>
                <w:color w:val="000000" w:themeColor="text1"/>
              </w:rPr>
            </w:rPrChange>
          </w:rPr>
          <w:t>~</w:t>
        </w:r>
      </w:ins>
      <w:ins w:id="576" w:author="Cao, Ross" w:date="2025-12-05T11:14:00Z" w16du:dateUtc="2025-12-05T19:14:00Z">
        <w:r w:rsidR="003B3086" w:rsidRPr="00436457">
          <w:rPr>
            <w:color w:val="auto"/>
            <w:rPrChange w:id="577" w:author="Song, Xuehang" w:date="2026-02-19T05:12:00Z" w16du:dateUtc="2026-02-19T13:12:00Z">
              <w:rPr/>
            </w:rPrChange>
          </w:rPr>
          <w:t>2018 as deep learning and operator</w:t>
        </w:r>
      </w:ins>
      <w:ins w:id="578" w:author="Cao, Ross" w:date="2025-12-05T11:15:00Z" w16du:dateUtc="2025-12-05T19:15:00Z">
        <w:r w:rsidR="003B3086" w:rsidRPr="00436457">
          <w:rPr>
            <w:color w:val="auto"/>
            <w:rPrChange w:id="579" w:author="Song, Xuehang" w:date="2026-02-19T05:12:00Z" w16du:dateUtc="2026-02-19T13:12:00Z">
              <w:rPr>
                <w:rFonts w:ascii="Times New Roman" w:hAnsi="Times New Roman"/>
                <w:color w:val="000000" w:themeColor="text1"/>
              </w:rPr>
            </w:rPrChange>
          </w:rPr>
          <w:t xml:space="preserve"> </w:t>
        </w:r>
      </w:ins>
      <w:ins w:id="580" w:author="Cao, Ross" w:date="2025-12-05T11:14:00Z" w16du:dateUtc="2025-12-05T19:14:00Z">
        <w:r w:rsidR="003B3086" w:rsidRPr="00436457">
          <w:rPr>
            <w:color w:val="auto"/>
            <w:rPrChange w:id="581" w:author="Song, Xuehang" w:date="2026-02-19T05:12:00Z" w16du:dateUtc="2026-02-19T13:12:00Z">
              <w:rPr/>
            </w:rPrChange>
          </w:rPr>
          <w:t>learning architectures enter the field.</w:t>
        </w:r>
      </w:ins>
      <w:bookmarkEnd w:id="550"/>
      <w:ins w:id="582" w:author="Cao, Ross" w:date="2025-12-11T09:19:00Z" w16du:dateUtc="2025-12-11T17:19:00Z">
        <w:r w:rsidR="00C97B15" w:rsidRPr="00436457">
          <w:rPr>
            <w:color w:val="auto"/>
            <w:rPrChange w:id="583" w:author="Song, Xuehang" w:date="2026-02-19T05:12:00Z" w16du:dateUtc="2026-02-19T13:12:00Z">
              <w:rPr>
                <w:rFonts w:ascii="Times New Roman" w:hAnsi="Times New Roman"/>
                <w:color w:val="000000" w:themeColor="text1"/>
              </w:rPr>
            </w:rPrChange>
          </w:rPr>
          <w:t xml:space="preserve"> </w:t>
        </w:r>
      </w:ins>
    </w:p>
    <w:p w14:paraId="5E4476D4" w14:textId="4DB2F328" w:rsidR="009B5791" w:rsidRPr="005D1F77" w:rsidRDefault="00872E03">
      <w:pPr>
        <w:pStyle w:val="BodyText"/>
        <w:rPr>
          <w:ins w:id="584" w:author="Cao, Ross" w:date="2025-12-11T09:19:00Z" w16du:dateUtc="2025-12-11T17:19:00Z"/>
          <w:rPrChange w:id="585" w:author="Song, Xuehang" w:date="2026-02-19T05:12:00Z" w16du:dateUtc="2026-02-19T13:12:00Z">
            <w:rPr>
              <w:ins w:id="586" w:author="Cao, Ross" w:date="2025-12-11T09:19:00Z" w16du:dateUtc="2025-12-11T17:19:00Z"/>
              <w:rFonts w:ascii="Times New Roman" w:hAnsi="Times New Roman"/>
              <w:i/>
              <w:color w:val="000000" w:themeColor="text1"/>
            </w:rPr>
          </w:rPrChange>
        </w:rPr>
        <w:pPrChange w:id="587" w:author="Song, Xuehang" w:date="2026-01-08T02:18:00Z" w16du:dateUtc="2026-01-08T10:18:00Z">
          <w:pPr>
            <w:pStyle w:val="Caption"/>
          </w:pPr>
        </w:pPrChange>
      </w:pPr>
      <w:ins w:id="588" w:author="Cao, Ross" w:date="2025-12-19T13:18:00Z" w16du:dateUtc="2025-12-19T21:18:00Z">
        <w:r>
          <w:t>Additionally, w</w:t>
        </w:r>
      </w:ins>
      <w:ins w:id="589" w:author="Cao, Ross" w:date="2025-12-19T12:59:00Z" w16du:dateUtc="2025-12-19T20:59:00Z">
        <w:r w:rsidR="00D35513" w:rsidRPr="00D35513">
          <w:rPr>
            <w:rPrChange w:id="590" w:author="Cao, Ross" w:date="2025-12-19T12:59:00Z" w16du:dateUtc="2025-12-19T20:59:00Z">
              <w:rPr>
                <w:sz w:val="18"/>
                <w:szCs w:val="18"/>
              </w:rPr>
            </w:rPrChange>
          </w:rPr>
          <w:t>e constructed a method</w:t>
        </w:r>
        <w:r w:rsidR="00D35513">
          <w:t xml:space="preserve"> </w:t>
        </w:r>
        <w:r w:rsidR="00D35513" w:rsidRPr="00D35513">
          <w:rPr>
            <w:rPrChange w:id="591" w:author="Cao, Ross" w:date="2025-12-19T12:59:00Z" w16du:dateUtc="2025-12-19T20:59:00Z">
              <w:rPr>
                <w:sz w:val="18"/>
                <w:szCs w:val="18"/>
              </w:rPr>
            </w:rPrChange>
          </w:rPr>
          <w:t xml:space="preserve">family breakdown using a screened </w:t>
        </w:r>
        <w:r w:rsidR="00D35513">
          <w:t>selection</w:t>
        </w:r>
        <w:r w:rsidR="00D35513" w:rsidRPr="00D35513">
          <w:rPr>
            <w:rPrChange w:id="592" w:author="Cao, Ross" w:date="2025-12-19T12:59:00Z" w16du:dateUtc="2025-12-19T20:59:00Z">
              <w:rPr>
                <w:sz w:val="18"/>
                <w:szCs w:val="18"/>
              </w:rPr>
            </w:rPrChange>
          </w:rPr>
          <w:t xml:space="preserve"> of representative surrogate</w:t>
        </w:r>
      </w:ins>
      <w:ins w:id="593" w:author="Cao, Ross" w:date="2025-12-19T13:18:00Z" w16du:dateUtc="2025-12-19T21:18:00Z">
        <w:r>
          <w:t xml:space="preserve"> </w:t>
        </w:r>
      </w:ins>
      <w:ins w:id="594" w:author="Cao, Ross" w:date="2025-12-19T12:59:00Z" w16du:dateUtc="2025-12-19T20:59:00Z">
        <w:r w:rsidR="00D35513" w:rsidRPr="00D35513">
          <w:rPr>
            <w:rPrChange w:id="595" w:author="Cao, Ross" w:date="2025-12-19T12:59:00Z" w16du:dateUtc="2025-12-19T20:59:00Z">
              <w:rPr>
                <w:sz w:val="18"/>
                <w:szCs w:val="18"/>
              </w:rPr>
            </w:rPrChange>
          </w:rPr>
          <w:t>modeling papers</w:t>
        </w:r>
      </w:ins>
      <w:ins w:id="596" w:author="Cao, Ross" w:date="2025-12-24T15:22:00Z" w16du:dateUtc="2025-12-24T23:22:00Z">
        <w:r w:rsidR="00AB58D9">
          <w:t xml:space="preserve"> (Appendix Table </w:t>
        </w:r>
      </w:ins>
      <w:ins w:id="597" w:author="Cao, Ross" w:date="2025-12-24T15:23:00Z" w16du:dateUtc="2025-12-24T23:23:00Z">
        <w:r w:rsidR="00AB58D9">
          <w:t>A2</w:t>
        </w:r>
      </w:ins>
      <w:ins w:id="598" w:author="Cao, Ross" w:date="2025-12-24T15:22:00Z" w16du:dateUtc="2025-12-24T23:22:00Z">
        <w:r w:rsidR="00AB58D9">
          <w:t>)</w:t>
        </w:r>
      </w:ins>
      <w:ins w:id="599" w:author="Cao, Ross" w:date="2025-12-19T12:59:00Z" w16du:dateUtc="2025-12-19T20:59:00Z">
        <w:r w:rsidR="00D35513" w:rsidRPr="00D35513">
          <w:rPr>
            <w:rPrChange w:id="600" w:author="Cao, Ross" w:date="2025-12-19T12:59:00Z" w16du:dateUtc="2025-12-19T20:59:00Z">
              <w:rPr>
                <w:sz w:val="18"/>
                <w:szCs w:val="18"/>
              </w:rPr>
            </w:rPrChange>
          </w:rPr>
          <w:t xml:space="preserve">. </w:t>
        </w:r>
      </w:ins>
      <w:ins w:id="601" w:author="Cao, Ross" w:date="2025-12-24T13:30:00Z">
        <w:r w:rsidR="00C22DCD" w:rsidRPr="00C22DCD">
          <w:t xml:space="preserve">This corpus </w:t>
        </w:r>
      </w:ins>
      <w:ins w:id="602" w:author="Cao, Ross" w:date="2025-12-24T13:31:00Z" w16du:dateUtc="2025-12-24T21:31:00Z">
        <w:r w:rsidR="00311D8B">
          <w:t>of 4</w:t>
        </w:r>
      </w:ins>
      <w:ins w:id="603" w:author="Cao, Ross" w:date="2026-01-05T11:53:00Z" w16du:dateUtc="2026-01-05T19:53:00Z">
        <w:r w:rsidR="00D51D80">
          <w:t>7</w:t>
        </w:r>
      </w:ins>
      <w:ins w:id="604" w:author="Cao, Ross" w:date="2025-12-24T13:31:00Z" w16du:dateUtc="2025-12-24T21:31:00Z">
        <w:r w:rsidR="00311D8B">
          <w:t xml:space="preserve"> </w:t>
        </w:r>
      </w:ins>
      <w:r w:rsidR="005E0F64">
        <w:t>peer-reviewed</w:t>
      </w:r>
      <w:r w:rsidR="004A4FB5">
        <w:t xml:space="preserve"> </w:t>
      </w:r>
      <w:ins w:id="605" w:author="Cao, Ross" w:date="2025-12-24T13:31:00Z" w16du:dateUtc="2025-12-24T21:31:00Z">
        <w:r w:rsidR="00F2704C">
          <w:lastRenderedPageBreak/>
          <w:t xml:space="preserve">research articles </w:t>
        </w:r>
      </w:ins>
      <w:r w:rsidR="004A4FB5">
        <w:t>(</w:t>
      </w:r>
      <w:r w:rsidR="00F2704C">
        <w:t xml:space="preserve">excluding </w:t>
      </w:r>
      <w:commentRangeStart w:id="606"/>
      <w:commentRangeStart w:id="607"/>
      <w:ins w:id="608" w:author="Cao, Ross" w:date="2025-12-24T13:31:00Z" w16du:dateUtc="2025-12-24T21:31:00Z">
        <w:r w:rsidR="005652C4">
          <w:t xml:space="preserve">review </w:t>
        </w:r>
      </w:ins>
      <w:commentRangeStart w:id="609"/>
      <w:commentRangeStart w:id="610"/>
      <w:commentRangeEnd w:id="609"/>
      <w:r w:rsidR="00F36BC8" w:rsidRPr="005D1F77">
        <w:rPr>
          <w:rPrChange w:id="611" w:author="Song, Xuehang" w:date="2026-02-19T05:12:00Z" w16du:dateUtc="2026-02-19T13:12:00Z">
            <w:rPr>
              <w:rStyle w:val="CommentReference"/>
              <w:sz w:val="22"/>
              <w:szCs w:val="22"/>
            </w:rPr>
          </w:rPrChange>
        </w:rPr>
        <w:commentReference w:id="609"/>
      </w:r>
      <w:commentRangeEnd w:id="610"/>
      <w:r w:rsidR="00F968DD" w:rsidRPr="005D1F77">
        <w:rPr>
          <w:rPrChange w:id="612" w:author="Song, Xuehang" w:date="2026-02-19T05:12:00Z" w16du:dateUtc="2026-02-19T13:12:00Z">
            <w:rPr>
              <w:rStyle w:val="CommentReference"/>
              <w:sz w:val="22"/>
              <w:szCs w:val="22"/>
            </w:rPr>
          </w:rPrChange>
        </w:rPr>
        <w:commentReference w:id="610"/>
      </w:r>
      <w:commentRangeEnd w:id="606"/>
      <w:r w:rsidR="00A85F8E" w:rsidRPr="005D1F77">
        <w:rPr>
          <w:rPrChange w:id="613" w:author="Song, Xuehang" w:date="2026-02-19T05:12:00Z" w16du:dateUtc="2026-02-19T13:12:00Z">
            <w:rPr>
              <w:rStyle w:val="CommentReference"/>
              <w:sz w:val="22"/>
              <w:szCs w:val="22"/>
            </w:rPr>
          </w:rPrChange>
        </w:rPr>
        <w:commentReference w:id="606"/>
      </w:r>
      <w:commentRangeEnd w:id="607"/>
      <w:r w:rsidR="00462BF8" w:rsidRPr="005D1F77">
        <w:rPr>
          <w:rPrChange w:id="614" w:author="Song, Xuehang" w:date="2026-02-19T05:12:00Z" w16du:dateUtc="2026-02-19T13:12:00Z">
            <w:rPr>
              <w:rStyle w:val="CommentReference"/>
              <w:sz w:val="22"/>
              <w:szCs w:val="22"/>
            </w:rPr>
          </w:rPrChange>
        </w:rPr>
        <w:commentReference w:id="607"/>
      </w:r>
      <w:r w:rsidR="00311D8B">
        <w:t>articles</w:t>
      </w:r>
      <w:r w:rsidR="00F2704C">
        <w:t>)</w:t>
      </w:r>
      <w:ins w:id="615" w:author="Cao, Ross" w:date="2025-12-24T13:31:00Z" w16du:dateUtc="2025-12-24T21:31:00Z">
        <w:r w:rsidR="00311D8B">
          <w:t xml:space="preserve"> </w:t>
        </w:r>
      </w:ins>
      <w:ins w:id="616" w:author="Cao, Ross" w:date="2025-12-24T13:30:00Z">
        <w:r w:rsidR="00C22DCD" w:rsidRPr="005D1F77">
          <w:rPr>
            <w:rPrChange w:id="617" w:author="Song, Xuehang" w:date="2026-02-19T05:12:00Z" w16du:dateUtc="2026-02-19T13:12:00Z">
              <w:rPr>
                <w:rFonts w:ascii="Times New Roman" w:hAnsi="Times New Roman"/>
              </w:rPr>
            </w:rPrChange>
          </w:rPr>
          <w:t>was assembled from papers judged most relevant to subsurface flow</w:t>
        </w:r>
      </w:ins>
      <w:ins w:id="618" w:author="Cao, Ross" w:date="2026-01-05T11:53:00Z" w16du:dateUtc="2026-01-05T19:53:00Z">
        <w:r w:rsidR="007C2700" w:rsidRPr="005D1F77">
          <w:rPr>
            <w:rPrChange w:id="619" w:author="Song, Xuehang" w:date="2026-02-19T05:12:00Z" w16du:dateUtc="2026-02-19T13:12:00Z">
              <w:rPr>
                <w:rFonts w:ascii="Times New Roman" w:hAnsi="Times New Roman"/>
              </w:rPr>
            </w:rPrChange>
          </w:rPr>
          <w:t xml:space="preserve"> and/or </w:t>
        </w:r>
      </w:ins>
      <w:ins w:id="620" w:author="Cao, Ross" w:date="2025-12-24T13:30:00Z">
        <w:r w:rsidR="00C22DCD" w:rsidRPr="005D1F77">
          <w:rPr>
            <w:rPrChange w:id="621" w:author="Song, Xuehang" w:date="2026-02-19T05:12:00Z" w16du:dateUtc="2026-02-19T13:12:00Z">
              <w:rPr>
                <w:rFonts w:ascii="Times New Roman" w:hAnsi="Times New Roman"/>
              </w:rPr>
            </w:rPrChange>
          </w:rPr>
          <w:t>transport surrogate modeling and DOE-relevant decision workflows, while ensuring coverage across five primary method families (regression/classical surrogates, convolutional encoder</w:t>
        </w:r>
      </w:ins>
      <w:ins w:id="622" w:author="Cao, Ross" w:date="2026-01-05T11:54:00Z" w16du:dateUtc="2026-01-05T19:54:00Z">
        <w:r w:rsidR="007C2700" w:rsidRPr="005D1F77">
          <w:rPr>
            <w:rPrChange w:id="623" w:author="Song, Xuehang" w:date="2026-02-19T05:12:00Z" w16du:dateUtc="2026-02-19T13:12:00Z">
              <w:rPr>
                <w:rFonts w:ascii="Times New Roman" w:hAnsi="Times New Roman"/>
              </w:rPr>
            </w:rPrChange>
          </w:rPr>
          <w:t>-</w:t>
        </w:r>
      </w:ins>
      <w:ins w:id="624" w:author="Cao, Ross" w:date="2025-12-24T13:30:00Z">
        <w:r w:rsidR="00C22DCD" w:rsidRPr="005D1F77">
          <w:rPr>
            <w:rPrChange w:id="625" w:author="Song, Xuehang" w:date="2026-02-19T05:12:00Z" w16du:dateUtc="2026-02-19T13:12:00Z">
              <w:rPr>
                <w:rFonts w:ascii="Times New Roman" w:hAnsi="Times New Roman"/>
              </w:rPr>
            </w:rPrChange>
          </w:rPr>
          <w:t>decoder models, operator-learning/neural operators, sequence models, and generative models).</w:t>
        </w:r>
      </w:ins>
      <w:ins w:id="626" w:author="Cao, Ross" w:date="2025-12-24T13:30:00Z" w16du:dateUtc="2025-12-24T21:30:00Z">
        <w:r w:rsidR="00C22DCD" w:rsidRPr="005D1F77">
          <w:rPr>
            <w:rPrChange w:id="627" w:author="Song, Xuehang" w:date="2026-02-19T05:12:00Z" w16du:dateUtc="2026-02-19T13:12:00Z">
              <w:rPr>
                <w:rFonts w:ascii="Times New Roman" w:hAnsi="Times New Roman"/>
              </w:rPr>
            </w:rPrChange>
          </w:rPr>
          <w:t xml:space="preserve"> </w:t>
        </w:r>
      </w:ins>
      <w:ins w:id="628" w:author="Cao, Ross" w:date="2025-12-19T12:59:00Z" w16du:dateUtc="2025-12-19T20:59:00Z">
        <w:r w:rsidR="00D35513" w:rsidRPr="005D1F77">
          <w:rPr>
            <w:rPrChange w:id="629" w:author="Song, Xuehang" w:date="2026-02-19T05:12:00Z" w16du:dateUtc="2026-02-19T13:12:00Z">
              <w:rPr>
                <w:sz w:val="18"/>
                <w:szCs w:val="18"/>
              </w:rPr>
            </w:rPrChange>
          </w:rPr>
          <w:t xml:space="preserve">Each paper was assigned a single primary family based on the dominant surrogate architecture used for the main prediction task: </w:t>
        </w:r>
        <w:r w:rsidR="00D35513" w:rsidRPr="005D1F77">
          <w:rPr>
            <w:rPrChange w:id="630" w:author="Song, Xuehang" w:date="2026-02-19T05:12:00Z" w16du:dateUtc="2026-02-19T13:12:00Z">
              <w:rPr>
                <w:rFonts w:ascii="Times New Roman" w:hAnsi="Times New Roman"/>
              </w:rPr>
            </w:rPrChange>
          </w:rPr>
          <w:t>1</w:t>
        </w:r>
        <w:r w:rsidR="00D35513" w:rsidRPr="005D1F77">
          <w:rPr>
            <w:rPrChange w:id="631" w:author="Song, Xuehang" w:date="2026-02-19T05:12:00Z" w16du:dateUtc="2026-02-19T13:12:00Z">
              <w:rPr>
                <w:sz w:val="18"/>
                <w:szCs w:val="18"/>
              </w:rPr>
            </w:rPrChange>
          </w:rPr>
          <w:t xml:space="preserve">) regression and classical surrogates (Gaussian processes, Kriging, shallow ANNs, response surfaces), </w:t>
        </w:r>
        <w:r w:rsidR="00D35513" w:rsidRPr="005D1F77">
          <w:rPr>
            <w:rPrChange w:id="632" w:author="Song, Xuehang" w:date="2026-02-19T05:12:00Z" w16du:dateUtc="2026-02-19T13:12:00Z">
              <w:rPr>
                <w:rFonts w:ascii="Times New Roman" w:hAnsi="Times New Roman"/>
              </w:rPr>
            </w:rPrChange>
          </w:rPr>
          <w:t>2</w:t>
        </w:r>
        <w:r w:rsidR="00D35513" w:rsidRPr="005D1F77">
          <w:rPr>
            <w:rPrChange w:id="633" w:author="Song, Xuehang" w:date="2026-02-19T05:12:00Z" w16du:dateUtc="2026-02-19T13:12:00Z">
              <w:rPr>
                <w:sz w:val="18"/>
                <w:szCs w:val="18"/>
              </w:rPr>
            </w:rPrChange>
          </w:rPr>
          <w:t>) convolutional encoder</w:t>
        </w:r>
      </w:ins>
      <w:ins w:id="634" w:author="Cao, Ross" w:date="2025-12-19T13:18:00Z" w16du:dateUtc="2025-12-19T21:18:00Z">
        <w:r w:rsidRPr="005D1F77">
          <w:rPr>
            <w:rPrChange w:id="635" w:author="Song, Xuehang" w:date="2026-02-19T05:12:00Z" w16du:dateUtc="2026-02-19T13:12:00Z">
              <w:rPr>
                <w:rFonts w:ascii="Times New Roman" w:hAnsi="Times New Roman"/>
              </w:rPr>
            </w:rPrChange>
          </w:rPr>
          <w:t>-</w:t>
        </w:r>
      </w:ins>
      <w:ins w:id="636" w:author="Cao, Ross" w:date="2025-12-19T12:59:00Z" w16du:dateUtc="2025-12-19T20:59:00Z">
        <w:r w:rsidR="00D35513" w:rsidRPr="005D1F77">
          <w:rPr>
            <w:rPrChange w:id="637" w:author="Song, Xuehang" w:date="2026-02-19T05:12:00Z" w16du:dateUtc="2026-02-19T13:12:00Z">
              <w:rPr>
                <w:sz w:val="18"/>
                <w:szCs w:val="18"/>
              </w:rPr>
            </w:rPrChange>
          </w:rPr>
          <w:t>decoder models (e.g., U</w:t>
        </w:r>
      </w:ins>
      <w:ins w:id="638" w:author="Cao, Ross" w:date="2025-12-19T13:18:00Z" w16du:dateUtc="2025-12-19T21:18:00Z">
        <w:r w:rsidRPr="005D1F77">
          <w:rPr>
            <w:rPrChange w:id="639" w:author="Song, Xuehang" w:date="2026-02-19T05:12:00Z" w16du:dateUtc="2026-02-19T13:12:00Z">
              <w:rPr>
                <w:rFonts w:ascii="Times New Roman" w:hAnsi="Times New Roman"/>
              </w:rPr>
            </w:rPrChange>
          </w:rPr>
          <w:t>-</w:t>
        </w:r>
      </w:ins>
      <w:ins w:id="640" w:author="Cao, Ross" w:date="2025-12-19T12:59:00Z" w16du:dateUtc="2025-12-19T20:59:00Z">
        <w:r w:rsidR="00D35513" w:rsidRPr="005D1F77">
          <w:rPr>
            <w:rPrChange w:id="641" w:author="Song, Xuehang" w:date="2026-02-19T05:12:00Z" w16du:dateUtc="2026-02-19T13:12:00Z">
              <w:rPr>
                <w:sz w:val="18"/>
                <w:szCs w:val="18"/>
              </w:rPr>
            </w:rPrChange>
          </w:rPr>
          <w:t xml:space="preserve">Net/ResNet) for field-to-field prediction, </w:t>
        </w:r>
      </w:ins>
      <w:ins w:id="642" w:author="Cao, Ross" w:date="2025-12-19T13:00:00Z" w16du:dateUtc="2025-12-19T21:00:00Z">
        <w:r w:rsidR="00D35513" w:rsidRPr="005D1F77">
          <w:rPr>
            <w:rPrChange w:id="643" w:author="Song, Xuehang" w:date="2026-02-19T05:12:00Z" w16du:dateUtc="2026-02-19T13:12:00Z">
              <w:rPr>
                <w:rFonts w:ascii="Times New Roman" w:hAnsi="Times New Roman"/>
              </w:rPr>
            </w:rPrChange>
          </w:rPr>
          <w:t>3</w:t>
        </w:r>
      </w:ins>
      <w:ins w:id="644" w:author="Cao, Ross" w:date="2025-12-19T12:59:00Z" w16du:dateUtc="2025-12-19T20:59:00Z">
        <w:r w:rsidR="00D35513" w:rsidRPr="005D1F77">
          <w:rPr>
            <w:rPrChange w:id="645" w:author="Song, Xuehang" w:date="2026-02-19T05:12:00Z" w16du:dateUtc="2026-02-19T13:12:00Z">
              <w:rPr>
                <w:sz w:val="18"/>
                <w:szCs w:val="18"/>
              </w:rPr>
            </w:rPrChange>
          </w:rPr>
          <w:t>) operator</w:t>
        </w:r>
      </w:ins>
      <w:ins w:id="646" w:author="Cao, Ross" w:date="2025-12-19T13:19:00Z" w16du:dateUtc="2025-12-19T21:19:00Z">
        <w:r w:rsidRPr="005D1F77">
          <w:rPr>
            <w:rPrChange w:id="647" w:author="Song, Xuehang" w:date="2026-02-19T05:12:00Z" w16du:dateUtc="2026-02-19T13:12:00Z">
              <w:rPr>
                <w:rFonts w:ascii="Times New Roman" w:hAnsi="Times New Roman"/>
              </w:rPr>
            </w:rPrChange>
          </w:rPr>
          <w:t>-</w:t>
        </w:r>
      </w:ins>
      <w:ins w:id="648" w:author="Cao, Ross" w:date="2025-12-19T12:59:00Z" w16du:dateUtc="2025-12-19T20:59:00Z">
        <w:r w:rsidR="00D35513" w:rsidRPr="005D1F77">
          <w:rPr>
            <w:rPrChange w:id="649" w:author="Song, Xuehang" w:date="2026-02-19T05:12:00Z" w16du:dateUtc="2026-02-19T13:12:00Z">
              <w:rPr>
                <w:sz w:val="18"/>
                <w:szCs w:val="18"/>
              </w:rPr>
            </w:rPrChange>
          </w:rPr>
          <w:t>learning models (e.g., FNO/U</w:t>
        </w:r>
        <w:r w:rsidR="00D35513" w:rsidRPr="005D1F77">
          <w:rPr>
            <w:rFonts w:ascii="Cambria Math" w:hAnsi="Cambria Math" w:cs="Cambria Math"/>
            <w:rPrChange w:id="650" w:author="Song, Xuehang" w:date="2026-02-19T05:12:00Z" w16du:dateUtc="2026-02-19T13:12:00Z">
              <w:rPr>
                <w:rFonts w:ascii="Cambria Math" w:hAnsi="Cambria Math" w:cs="Cambria Math"/>
                <w:sz w:val="18"/>
                <w:szCs w:val="18"/>
              </w:rPr>
            </w:rPrChange>
          </w:rPr>
          <w:t>‑</w:t>
        </w:r>
        <w:r w:rsidR="00D35513" w:rsidRPr="005D1F77">
          <w:rPr>
            <w:rPrChange w:id="651" w:author="Song, Xuehang" w:date="2026-02-19T05:12:00Z" w16du:dateUtc="2026-02-19T13:12:00Z">
              <w:rPr>
                <w:sz w:val="18"/>
                <w:szCs w:val="18"/>
              </w:rPr>
            </w:rPrChange>
          </w:rPr>
          <w:t>FNO/DeepONet) that learn discretization</w:t>
        </w:r>
      </w:ins>
      <w:ins w:id="652" w:author="Cao, Ross" w:date="2025-12-19T13:19:00Z" w16du:dateUtc="2025-12-19T21:19:00Z">
        <w:r w:rsidR="00FB0DE5" w:rsidRPr="005D1F77">
          <w:rPr>
            <w:rPrChange w:id="653" w:author="Song, Xuehang" w:date="2026-02-19T05:12:00Z" w16du:dateUtc="2026-02-19T13:12:00Z">
              <w:rPr>
                <w:rFonts w:ascii="Times New Roman" w:hAnsi="Times New Roman"/>
              </w:rPr>
            </w:rPrChange>
          </w:rPr>
          <w:t>-</w:t>
        </w:r>
      </w:ins>
      <w:ins w:id="654" w:author="Cao, Ross" w:date="2025-12-19T12:59:00Z" w16du:dateUtc="2025-12-19T20:59:00Z">
        <w:r w:rsidR="00D35513" w:rsidRPr="005D1F77">
          <w:rPr>
            <w:rPrChange w:id="655" w:author="Song, Xuehang" w:date="2026-02-19T05:12:00Z" w16du:dateUtc="2026-02-19T13:12:00Z">
              <w:rPr>
                <w:sz w:val="18"/>
                <w:szCs w:val="18"/>
              </w:rPr>
            </w:rPrChange>
          </w:rPr>
          <w:t xml:space="preserve">invariant PDE solution operators, </w:t>
        </w:r>
      </w:ins>
      <w:ins w:id="656" w:author="Cao, Ross" w:date="2025-12-19T13:00:00Z" w16du:dateUtc="2025-12-19T21:00:00Z">
        <w:r w:rsidR="00D35513" w:rsidRPr="005D1F77">
          <w:rPr>
            <w:rPrChange w:id="657" w:author="Song, Xuehang" w:date="2026-02-19T05:12:00Z" w16du:dateUtc="2026-02-19T13:12:00Z">
              <w:rPr>
                <w:rFonts w:ascii="Times New Roman" w:hAnsi="Times New Roman"/>
              </w:rPr>
            </w:rPrChange>
          </w:rPr>
          <w:t>4</w:t>
        </w:r>
      </w:ins>
      <w:ins w:id="658" w:author="Cao, Ross" w:date="2025-12-19T12:59:00Z" w16du:dateUtc="2025-12-19T20:59:00Z">
        <w:r w:rsidR="00D35513" w:rsidRPr="005D1F77">
          <w:rPr>
            <w:rPrChange w:id="659" w:author="Song, Xuehang" w:date="2026-02-19T05:12:00Z" w16du:dateUtc="2026-02-19T13:12:00Z">
              <w:rPr>
                <w:sz w:val="18"/>
                <w:szCs w:val="18"/>
              </w:rPr>
            </w:rPrChange>
          </w:rPr>
          <w:t>) sequence models (LSTM/GRU/Transformer variants) for low</w:t>
        </w:r>
      </w:ins>
      <w:ins w:id="660" w:author="Cao, Ross" w:date="2025-12-19T13:19:00Z" w16du:dateUtc="2025-12-19T21:19:00Z">
        <w:r w:rsidR="00FB0DE5" w:rsidRPr="005D1F77">
          <w:rPr>
            <w:rPrChange w:id="661" w:author="Song, Xuehang" w:date="2026-02-19T05:12:00Z" w16du:dateUtc="2026-02-19T13:12:00Z">
              <w:rPr>
                <w:rFonts w:ascii="Times New Roman" w:hAnsi="Times New Roman"/>
              </w:rPr>
            </w:rPrChange>
          </w:rPr>
          <w:t>-</w:t>
        </w:r>
      </w:ins>
      <w:ins w:id="662" w:author="Cao, Ross" w:date="2025-12-19T12:59:00Z" w16du:dateUtc="2025-12-19T20:59:00Z">
        <w:r w:rsidR="00D35513" w:rsidRPr="005D1F77">
          <w:rPr>
            <w:rPrChange w:id="663" w:author="Song, Xuehang" w:date="2026-02-19T05:12:00Z" w16du:dateUtc="2026-02-19T13:12:00Z">
              <w:rPr>
                <w:sz w:val="18"/>
                <w:szCs w:val="18"/>
              </w:rPr>
            </w:rPrChange>
          </w:rPr>
          <w:t>dimensional time</w:t>
        </w:r>
      </w:ins>
      <w:ins w:id="664" w:author="Cao, Ross" w:date="2025-12-19T13:00:00Z" w16du:dateUtc="2025-12-19T21:00:00Z">
        <w:r w:rsidR="00D35513" w:rsidRPr="005D1F77">
          <w:rPr>
            <w:rPrChange w:id="665" w:author="Song, Xuehang" w:date="2026-02-19T05:12:00Z" w16du:dateUtc="2026-02-19T13:12:00Z">
              <w:rPr>
                <w:rFonts w:ascii="Times New Roman" w:hAnsi="Times New Roman"/>
              </w:rPr>
            </w:rPrChange>
          </w:rPr>
          <w:t xml:space="preserve"> </w:t>
        </w:r>
      </w:ins>
      <w:ins w:id="666" w:author="Cao, Ross" w:date="2025-12-19T12:59:00Z" w16du:dateUtc="2025-12-19T20:59:00Z">
        <w:r w:rsidR="00D35513" w:rsidRPr="005D1F77">
          <w:rPr>
            <w:rPrChange w:id="667" w:author="Song, Xuehang" w:date="2026-02-19T05:12:00Z" w16du:dateUtc="2026-02-19T13:12:00Z">
              <w:rPr>
                <w:sz w:val="18"/>
                <w:szCs w:val="18"/>
              </w:rPr>
            </w:rPrChange>
          </w:rPr>
          <w:t xml:space="preserve">series targets such as breakthrough curves and well responses, and </w:t>
        </w:r>
      </w:ins>
      <w:ins w:id="668" w:author="Cao, Ross" w:date="2025-12-19T13:00:00Z" w16du:dateUtc="2025-12-19T21:00:00Z">
        <w:r w:rsidR="00D35513" w:rsidRPr="005D1F77">
          <w:rPr>
            <w:rPrChange w:id="669" w:author="Song, Xuehang" w:date="2026-02-19T05:12:00Z" w16du:dateUtc="2026-02-19T13:12:00Z">
              <w:rPr>
                <w:rFonts w:ascii="Times New Roman" w:hAnsi="Times New Roman"/>
              </w:rPr>
            </w:rPrChange>
          </w:rPr>
          <w:t>5</w:t>
        </w:r>
      </w:ins>
      <w:ins w:id="670" w:author="Cao, Ross" w:date="2025-12-19T12:59:00Z" w16du:dateUtc="2025-12-19T20:59:00Z">
        <w:r w:rsidR="00D35513" w:rsidRPr="005D1F77">
          <w:rPr>
            <w:rPrChange w:id="671" w:author="Song, Xuehang" w:date="2026-02-19T05:12:00Z" w16du:dateUtc="2026-02-19T13:12:00Z">
              <w:rPr>
                <w:sz w:val="18"/>
                <w:szCs w:val="18"/>
              </w:rPr>
            </w:rPrChange>
          </w:rPr>
          <w:t xml:space="preserve">) generative models (VAEs/GANs/diffusion) for ensemble sampling and probabilistic inversion. </w:t>
        </w:r>
      </w:ins>
      <w:ins w:id="672" w:author="Cao, Ross" w:date="2025-12-19T13:00:00Z" w16du:dateUtc="2025-12-19T21:00:00Z">
        <w:r w:rsidR="00D35513" w:rsidRPr="005D1F77">
          <w:rPr>
            <w:rPrChange w:id="673" w:author="Song, Xuehang" w:date="2026-02-19T05:12:00Z" w16du:dateUtc="2026-02-19T13:12:00Z">
              <w:rPr>
                <w:rFonts w:ascii="Times New Roman" w:hAnsi="Times New Roman"/>
              </w:rPr>
            </w:rPrChange>
          </w:rPr>
          <w:fldChar w:fldCharType="begin"/>
        </w:r>
        <w:r w:rsidR="00D35513" w:rsidRPr="005D1F77">
          <w:rPr>
            <w:rPrChange w:id="674" w:author="Song, Xuehang" w:date="2026-02-19T05:12:00Z" w16du:dateUtc="2026-02-19T13:12:00Z">
              <w:rPr>
                <w:rFonts w:ascii="Times New Roman" w:hAnsi="Times New Roman"/>
              </w:rPr>
            </w:rPrChange>
          </w:rPr>
          <w:instrText xml:space="preserve"> REF _Ref217041649 \h </w:instrText>
        </w:r>
      </w:ins>
      <w:r w:rsidR="00D35513" w:rsidRPr="005D1F77">
        <w:rPr>
          <w:rPrChange w:id="675" w:author="Song, Xuehang" w:date="2026-02-19T05:12:00Z" w16du:dateUtc="2026-02-19T13:12:00Z">
            <w:rPr>
              <w:rFonts w:ascii="Times New Roman" w:hAnsi="Times New Roman"/>
            </w:rPr>
          </w:rPrChange>
        </w:rPr>
        <w:instrText xml:space="preserve"> \* MERGEFORMAT </w:instrText>
      </w:r>
      <w:r w:rsidR="00D35513" w:rsidRPr="005D1F77">
        <w:rPr>
          <w:rPrChange w:id="676" w:author="Song, Xuehang" w:date="2026-02-19T05:12:00Z" w16du:dateUtc="2026-02-19T13:12:00Z">
            <w:rPr>
              <w:rFonts w:ascii="Times New Roman" w:hAnsi="Times New Roman"/>
            </w:rPr>
          </w:rPrChange>
        </w:rPr>
        <w:fldChar w:fldCharType="separate"/>
      </w:r>
      <w:ins w:id="677" w:author="Cao, Ross" w:date="2025-12-19T12:50:00Z" w16du:dateUtc="2025-12-19T20:50:00Z">
        <w:r w:rsidR="009E72F4" w:rsidRPr="005D1F77">
          <w:rPr>
            <w:rPrChange w:id="678" w:author="Song, Xuehang" w:date="2026-02-19T05:12:00Z" w16du:dateUtc="2026-02-19T13:12:00Z">
              <w:rPr>
                <w:sz w:val="24"/>
                <w:szCs w:val="24"/>
              </w:rPr>
            </w:rPrChange>
          </w:rPr>
          <w:t xml:space="preserve">Figure </w:t>
        </w:r>
      </w:ins>
      <w:r w:rsidR="009E72F4" w:rsidRPr="005D1F77">
        <w:rPr>
          <w:rPrChange w:id="679" w:author="Song, Xuehang" w:date="2026-02-19T05:12:00Z" w16du:dateUtc="2026-02-19T13:12:00Z">
            <w:rPr>
              <w:rFonts w:ascii="Times New Roman" w:hAnsi="Times New Roman"/>
              <w:b/>
              <w:color w:val="000000" w:themeColor="text1"/>
            </w:rPr>
          </w:rPrChange>
        </w:rPr>
        <w:t>2</w:t>
      </w:r>
      <w:ins w:id="680" w:author="Cao, Ross" w:date="2025-12-19T13:00:00Z" w16du:dateUtc="2025-12-19T21:00:00Z">
        <w:r w:rsidR="00D35513" w:rsidRPr="005D1F77">
          <w:rPr>
            <w:rPrChange w:id="681" w:author="Song, Xuehang" w:date="2026-02-19T05:12:00Z" w16du:dateUtc="2026-02-19T13:12:00Z">
              <w:rPr>
                <w:rFonts w:ascii="Times New Roman" w:hAnsi="Times New Roman"/>
              </w:rPr>
            </w:rPrChange>
          </w:rPr>
          <w:fldChar w:fldCharType="end"/>
        </w:r>
        <w:r w:rsidR="00D35513" w:rsidRPr="005D1F77">
          <w:rPr>
            <w:rPrChange w:id="682" w:author="Song, Xuehang" w:date="2026-02-19T05:12:00Z" w16du:dateUtc="2026-02-19T13:12:00Z">
              <w:rPr>
                <w:rFonts w:ascii="Times New Roman" w:hAnsi="Times New Roman"/>
              </w:rPr>
            </w:rPrChange>
          </w:rPr>
          <w:t xml:space="preserve"> </w:t>
        </w:r>
      </w:ins>
      <w:ins w:id="683" w:author="Cao, Ross" w:date="2025-12-19T12:59:00Z" w16du:dateUtc="2025-12-19T20:59:00Z">
        <w:r w:rsidR="00D35513" w:rsidRPr="005D1F77">
          <w:rPr>
            <w:rPrChange w:id="684" w:author="Song, Xuehang" w:date="2026-02-19T05:12:00Z" w16du:dateUtc="2026-02-19T13:12:00Z">
              <w:rPr>
                <w:sz w:val="18"/>
                <w:szCs w:val="18"/>
              </w:rPr>
            </w:rPrChange>
          </w:rPr>
          <w:t>illustrates that early work (pre</w:t>
        </w:r>
        <w:r w:rsidR="00D35513" w:rsidRPr="005D1F77">
          <w:rPr>
            <w:rFonts w:ascii="Cambria Math" w:hAnsi="Cambria Math" w:cs="Cambria Math"/>
            <w:rPrChange w:id="685" w:author="Song, Xuehang" w:date="2026-02-19T05:12:00Z" w16du:dateUtc="2026-02-19T13:12:00Z">
              <w:rPr>
                <w:rFonts w:ascii="Cambria Math" w:hAnsi="Cambria Math" w:cs="Cambria Math"/>
                <w:sz w:val="18"/>
                <w:szCs w:val="18"/>
              </w:rPr>
            </w:rPrChange>
          </w:rPr>
          <w:t>‑</w:t>
        </w:r>
        <w:r w:rsidR="00D35513" w:rsidRPr="005D1F77">
          <w:rPr>
            <w:rPrChange w:id="686" w:author="Song, Xuehang" w:date="2026-02-19T05:12:00Z" w16du:dateUtc="2026-02-19T13:12:00Z">
              <w:rPr>
                <w:sz w:val="18"/>
                <w:szCs w:val="18"/>
              </w:rPr>
            </w:rPrChange>
          </w:rPr>
          <w:t>201</w:t>
        </w:r>
      </w:ins>
      <w:ins w:id="687" w:author="Cao, Ross" w:date="2025-12-24T13:30:00Z" w16du:dateUtc="2025-12-24T21:30:00Z">
        <w:r w:rsidR="000E3859" w:rsidRPr="005D1F77">
          <w:rPr>
            <w:rPrChange w:id="688" w:author="Song, Xuehang" w:date="2026-02-19T05:12:00Z" w16du:dateUtc="2026-02-19T13:12:00Z">
              <w:rPr>
                <w:rFonts w:ascii="Times New Roman" w:hAnsi="Times New Roman"/>
              </w:rPr>
            </w:rPrChange>
          </w:rPr>
          <w:t>7</w:t>
        </w:r>
      </w:ins>
      <w:ins w:id="689" w:author="Cao, Ross" w:date="2025-12-19T12:59:00Z" w16du:dateUtc="2025-12-19T20:59:00Z">
        <w:r w:rsidR="00D35513" w:rsidRPr="005D1F77">
          <w:rPr>
            <w:rPrChange w:id="690" w:author="Song, Xuehang" w:date="2026-02-19T05:12:00Z" w16du:dateUtc="2026-02-19T13:12:00Z">
              <w:rPr>
                <w:sz w:val="18"/>
                <w:szCs w:val="18"/>
              </w:rPr>
            </w:rPrChange>
          </w:rPr>
          <w:t>) in this curated set is dominated by classical regression</w:t>
        </w:r>
      </w:ins>
      <w:ins w:id="691" w:author="Cao, Ross" w:date="2025-12-19T13:19:00Z" w16du:dateUtc="2025-12-19T21:19:00Z">
        <w:r w:rsidR="00FB0DE5" w:rsidRPr="005D1F77">
          <w:rPr>
            <w:rPrChange w:id="692" w:author="Song, Xuehang" w:date="2026-02-19T05:12:00Z" w16du:dateUtc="2026-02-19T13:12:00Z">
              <w:rPr>
                <w:rFonts w:ascii="Times New Roman" w:hAnsi="Times New Roman"/>
              </w:rPr>
            </w:rPrChange>
          </w:rPr>
          <w:t xml:space="preserve"> </w:t>
        </w:r>
      </w:ins>
      <w:ins w:id="693" w:author="Cao, Ross" w:date="2025-12-19T12:59:00Z" w16du:dateUtc="2025-12-19T20:59:00Z">
        <w:r w:rsidR="00D35513" w:rsidRPr="005D1F77">
          <w:rPr>
            <w:rPrChange w:id="694" w:author="Song, Xuehang" w:date="2026-02-19T05:12:00Z" w16du:dateUtc="2026-02-19T13:12:00Z">
              <w:rPr>
                <w:sz w:val="18"/>
                <w:szCs w:val="18"/>
              </w:rPr>
            </w:rPrChange>
          </w:rPr>
          <w:t>style surrogates, while post</w:t>
        </w:r>
      </w:ins>
      <w:ins w:id="695" w:author="Cao, Ross" w:date="2026-01-05T11:59:00Z" w16du:dateUtc="2026-01-05T19:59:00Z">
        <w:r w:rsidR="00490E28" w:rsidRPr="005D1F77">
          <w:rPr>
            <w:rPrChange w:id="696" w:author="Song, Xuehang" w:date="2026-02-19T05:12:00Z" w16du:dateUtc="2026-02-19T13:12:00Z">
              <w:rPr>
                <w:rFonts w:ascii="Times New Roman" w:hAnsi="Times New Roman"/>
              </w:rPr>
            </w:rPrChange>
          </w:rPr>
          <w:t>-</w:t>
        </w:r>
      </w:ins>
      <w:ins w:id="697" w:author="Cao, Ross" w:date="2025-12-19T12:59:00Z" w16du:dateUtc="2025-12-19T20:59:00Z">
        <w:r w:rsidR="00D35513" w:rsidRPr="005D1F77">
          <w:rPr>
            <w:rPrChange w:id="698" w:author="Song, Xuehang" w:date="2026-02-19T05:12:00Z" w16du:dateUtc="2026-02-19T13:12:00Z">
              <w:rPr>
                <w:sz w:val="18"/>
                <w:szCs w:val="18"/>
              </w:rPr>
            </w:rPrChange>
          </w:rPr>
          <w:t>201</w:t>
        </w:r>
      </w:ins>
      <w:ins w:id="699" w:author="Cao, Ross" w:date="2025-12-24T13:30:00Z" w16du:dateUtc="2025-12-24T21:30:00Z">
        <w:r w:rsidR="00DD188B" w:rsidRPr="005D1F77">
          <w:rPr>
            <w:rPrChange w:id="700" w:author="Song, Xuehang" w:date="2026-02-19T05:12:00Z" w16du:dateUtc="2026-02-19T13:12:00Z">
              <w:rPr>
                <w:rFonts w:ascii="Times New Roman" w:hAnsi="Times New Roman"/>
              </w:rPr>
            </w:rPrChange>
          </w:rPr>
          <w:t>7</w:t>
        </w:r>
      </w:ins>
      <w:ins w:id="701" w:author="Cao, Ross" w:date="2025-12-19T12:59:00Z" w16du:dateUtc="2025-12-19T20:59:00Z">
        <w:r w:rsidR="00D35513" w:rsidRPr="005D1F77">
          <w:rPr>
            <w:rPrChange w:id="702" w:author="Song, Xuehang" w:date="2026-02-19T05:12:00Z" w16du:dateUtc="2026-02-19T13:12:00Z">
              <w:rPr>
                <w:sz w:val="18"/>
                <w:szCs w:val="18"/>
              </w:rPr>
            </w:rPrChange>
          </w:rPr>
          <w:t xml:space="preserve"> studies increasingly emphasize deep learning surrogates</w:t>
        </w:r>
      </w:ins>
      <w:ins w:id="703" w:author="Cao, Ross" w:date="2025-12-19T13:19:00Z" w16du:dateUtc="2025-12-19T21:19:00Z">
        <w:r w:rsidR="00FB0DE5" w:rsidRPr="005D1F77">
          <w:rPr>
            <w:rPrChange w:id="704" w:author="Song, Xuehang" w:date="2026-02-19T05:12:00Z" w16du:dateUtc="2026-02-19T13:12:00Z">
              <w:rPr>
                <w:rFonts w:ascii="Times New Roman" w:hAnsi="Times New Roman"/>
              </w:rPr>
            </w:rPrChange>
          </w:rPr>
          <w:t>,</w:t>
        </w:r>
        <w:r w:rsidR="00087FF0" w:rsidRPr="005D1F77">
          <w:rPr>
            <w:rPrChange w:id="705" w:author="Song, Xuehang" w:date="2026-02-19T05:12:00Z" w16du:dateUtc="2026-02-19T13:12:00Z">
              <w:rPr>
                <w:rFonts w:ascii="Times New Roman" w:hAnsi="Times New Roman"/>
              </w:rPr>
            </w:rPrChange>
          </w:rPr>
          <w:t xml:space="preserve"> </w:t>
        </w:r>
      </w:ins>
      <w:ins w:id="706" w:author="Cao, Ross" w:date="2025-12-19T12:59:00Z" w16du:dateUtc="2025-12-19T20:59:00Z">
        <w:r w:rsidR="00D35513" w:rsidRPr="005D1F77">
          <w:rPr>
            <w:rPrChange w:id="707" w:author="Song, Xuehang" w:date="2026-02-19T05:12:00Z" w16du:dateUtc="2026-02-19T13:12:00Z">
              <w:rPr>
                <w:sz w:val="18"/>
                <w:szCs w:val="18"/>
              </w:rPr>
            </w:rPrChange>
          </w:rPr>
          <w:t>particularly convolutional and operator-learning approaches</w:t>
        </w:r>
      </w:ins>
      <w:ins w:id="708" w:author="Cao, Ross" w:date="2025-12-19T13:04:00Z" w16du:dateUtc="2025-12-19T21:04:00Z">
        <w:r w:rsidR="00BC6EC0" w:rsidRPr="005D1F77">
          <w:rPr>
            <w:rPrChange w:id="709" w:author="Song, Xuehang" w:date="2026-02-19T05:12:00Z" w16du:dateUtc="2026-02-19T13:12:00Z">
              <w:rPr>
                <w:rFonts w:ascii="Times New Roman" w:hAnsi="Times New Roman"/>
              </w:rPr>
            </w:rPrChange>
          </w:rPr>
          <w:t xml:space="preserve">, </w:t>
        </w:r>
      </w:ins>
      <w:ins w:id="710" w:author="Cao, Ross" w:date="2025-12-19T12:59:00Z" w16du:dateUtc="2025-12-19T20:59:00Z">
        <w:r w:rsidR="00D35513" w:rsidRPr="005D1F77">
          <w:rPr>
            <w:rPrChange w:id="711" w:author="Song, Xuehang" w:date="2026-02-19T05:12:00Z" w16du:dateUtc="2026-02-19T13:12:00Z">
              <w:rPr>
                <w:sz w:val="18"/>
                <w:szCs w:val="18"/>
              </w:rPr>
            </w:rPrChange>
          </w:rPr>
          <w:t>alongside emerging generative methods and sequence models. Because the family breakdown is derived from a screened library rather than the full Web of Science corpus, it is intended to summarize representative method evolution and support the conceptual grouping used in the remainder of this section.</w:t>
        </w:r>
      </w:ins>
    </w:p>
    <w:p w14:paraId="39561338" w14:textId="25B6731E" w:rsidR="009B7602" w:rsidRDefault="001D2858" w:rsidP="002148CA">
      <w:pPr>
        <w:pStyle w:val="Caption"/>
        <w:rPr>
          <w:ins w:id="712" w:author="Cao, Ross" w:date="2025-12-19T12:53:00Z" w16du:dateUtc="2025-12-19T20:53:00Z"/>
          <w:rFonts w:ascii="Times New Roman" w:hAnsi="Times New Roman"/>
          <w:b/>
          <w:bCs/>
          <w:i/>
          <w:iCs/>
          <w:color w:val="000000" w:themeColor="text1"/>
        </w:rPr>
      </w:pPr>
      <w:ins w:id="713" w:author="Cao, Ross" w:date="2025-12-24T13:10:00Z" w16du:dateUtc="2025-12-24T21:10:00Z">
        <w:r>
          <w:rPr>
            <w:rFonts w:ascii="Times New Roman" w:hAnsi="Times New Roman"/>
            <w:b/>
            <w:bCs/>
            <w:i/>
            <w:iCs/>
            <w:noProof/>
            <w:color w:val="000000" w:themeColor="text1"/>
          </w:rPr>
          <w:drawing>
            <wp:inline distT="0" distB="0" distL="0" distR="0" wp14:anchorId="30D369F6" wp14:editId="0AFBFA0F">
              <wp:extent cx="5996849" cy="2233121"/>
              <wp:effectExtent l="0" t="0" r="4445" b="0"/>
              <wp:docPr id="608308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21213" cy="2242194"/>
                      </a:xfrm>
                      <a:prstGeom prst="rect">
                        <a:avLst/>
                      </a:prstGeom>
                      <a:noFill/>
                      <a:ln>
                        <a:noFill/>
                      </a:ln>
                    </pic:spPr>
                  </pic:pic>
                </a:graphicData>
              </a:graphic>
            </wp:inline>
          </w:drawing>
        </w:r>
      </w:ins>
    </w:p>
    <w:p w14:paraId="5A7A8B88" w14:textId="68E1C47E" w:rsidR="00C97B15" w:rsidRPr="00C97B15" w:rsidRDefault="002148CA">
      <w:pPr>
        <w:pStyle w:val="Caption-Fig"/>
        <w:rPr>
          <w:rFonts w:eastAsiaTheme="minorEastAsia" w:cstheme="minorBidi"/>
          <w:i/>
          <w:kern w:val="2"/>
          <w:sz w:val="24"/>
          <w:szCs w:val="24"/>
          <w14:ligatures w14:val="standardContextual"/>
          <w:rPrChange w:id="714" w:author="Cao, Ross" w:date="2025-12-11T09:19:00Z" w16du:dateUtc="2025-12-11T17:19:00Z">
            <w:rPr>
              <w:rFonts w:ascii="Times New Roman" w:hAnsi="Times New Roman"/>
            </w:rPr>
          </w:rPrChange>
        </w:rPr>
        <w:pPrChange w:id="715" w:author="Cao, Ross" w:date="2025-12-11T09:19:00Z" w16du:dateUtc="2025-12-11T17:19:00Z">
          <w:pPr>
            <w:spacing w:before="160"/>
          </w:pPr>
        </w:pPrChange>
      </w:pPr>
      <w:bookmarkStart w:id="716" w:name="_Ref217041649"/>
      <w:bookmarkStart w:id="717" w:name="_Toc219733276"/>
      <w:ins w:id="718" w:author="Cao, Ross" w:date="2025-12-19T12:50:00Z" w16du:dateUtc="2025-12-19T20:50:00Z">
        <w:r w:rsidRPr="00860A79">
          <w:rPr>
            <w:b/>
            <w:bCs/>
            <w:rPrChange w:id="719" w:author="Cao, Ross" w:date="2025-12-19T12:51:00Z" w16du:dateUtc="2025-12-19T20:51:00Z">
              <w:rPr>
                <w:sz w:val="24"/>
                <w:szCs w:val="24"/>
              </w:rPr>
            </w:rPrChange>
          </w:rPr>
          <w:t xml:space="preserve">Figure </w:t>
        </w:r>
        <w:r w:rsidRPr="00860A79">
          <w:rPr>
            <w:b/>
            <w:bCs/>
            <w:rPrChange w:id="720" w:author="Cao, Ross" w:date="2025-12-19T12:51:00Z" w16du:dateUtc="2025-12-19T20:51:00Z">
              <w:rPr>
                <w:sz w:val="24"/>
                <w:szCs w:val="24"/>
              </w:rPr>
            </w:rPrChange>
          </w:rPr>
          <w:fldChar w:fldCharType="begin"/>
        </w:r>
        <w:r w:rsidRPr="00860A79">
          <w:rPr>
            <w:b/>
            <w:bCs/>
            <w:rPrChange w:id="721" w:author="Cao, Ross" w:date="2025-12-19T12:51:00Z" w16du:dateUtc="2025-12-19T20:51:00Z">
              <w:rPr>
                <w:sz w:val="24"/>
                <w:szCs w:val="24"/>
              </w:rPr>
            </w:rPrChange>
          </w:rPr>
          <w:instrText xml:space="preserve"> SEQ Figure \* ARABIC </w:instrText>
        </w:r>
      </w:ins>
      <w:r w:rsidRPr="00860A79">
        <w:rPr>
          <w:b/>
          <w:bCs/>
          <w:rPrChange w:id="722" w:author="Cao, Ross" w:date="2025-12-19T12:51:00Z" w16du:dateUtc="2025-12-19T20:51:00Z">
            <w:rPr>
              <w:sz w:val="24"/>
              <w:szCs w:val="24"/>
            </w:rPr>
          </w:rPrChange>
        </w:rPr>
        <w:fldChar w:fldCharType="separate"/>
      </w:r>
      <w:r w:rsidR="009E72F4">
        <w:rPr>
          <w:b/>
          <w:bCs/>
          <w:noProof/>
        </w:rPr>
        <w:t>2</w:t>
      </w:r>
      <w:ins w:id="723" w:author="Cao, Ross" w:date="2025-12-19T12:50:00Z" w16du:dateUtc="2025-12-19T20:50:00Z">
        <w:r w:rsidRPr="00860A79">
          <w:rPr>
            <w:b/>
            <w:bCs/>
            <w:rPrChange w:id="724" w:author="Cao, Ross" w:date="2025-12-19T12:51:00Z" w16du:dateUtc="2025-12-19T20:51:00Z">
              <w:rPr>
                <w:sz w:val="24"/>
                <w:szCs w:val="24"/>
              </w:rPr>
            </w:rPrChange>
          </w:rPr>
          <w:fldChar w:fldCharType="end"/>
        </w:r>
      </w:ins>
      <w:bookmarkEnd w:id="716"/>
      <w:ins w:id="725" w:author="Cao, Ross" w:date="2025-12-19T12:51:00Z" w16du:dateUtc="2025-12-19T20:51:00Z">
        <w:r w:rsidR="00860A79" w:rsidRPr="00860A79">
          <w:rPr>
            <w:b/>
            <w:bCs/>
            <w:i/>
            <w:iCs/>
            <w:rPrChange w:id="726" w:author="Cao, Ross" w:date="2025-12-19T12:51:00Z" w16du:dateUtc="2025-12-19T20:51:00Z">
              <w:rPr>
                <w:rFonts w:ascii="Times New Roman" w:hAnsi="Times New Roman"/>
                <w:i/>
                <w:iCs/>
                <w:color w:val="000000" w:themeColor="text1"/>
                <w:sz w:val="24"/>
                <w:szCs w:val="24"/>
              </w:rPr>
            </w:rPrChange>
          </w:rPr>
          <w:t>.</w:t>
        </w:r>
      </w:ins>
      <w:ins w:id="727" w:author="Cao, Ross" w:date="2025-12-19T12:50:00Z" w16du:dateUtc="2025-12-19T20:50:00Z">
        <w:r w:rsidRPr="005C555E">
          <w:rPr>
            <w:rPrChange w:id="728" w:author="Cao, Ross" w:date="2025-12-19T12:50:00Z" w16du:dateUtc="2025-12-19T20:50:00Z">
              <w:rPr>
                <w:sz w:val="24"/>
                <w:szCs w:val="24"/>
              </w:rPr>
            </w:rPrChange>
          </w:rPr>
          <w:t xml:space="preserve"> Method evolution in a screened surrogate</w:t>
        </w:r>
      </w:ins>
      <w:ins w:id="729" w:author="Cao, Ross" w:date="2025-12-19T12:51:00Z" w16du:dateUtc="2025-12-19T20:51:00Z">
        <w:r w:rsidR="00860A79">
          <w:t xml:space="preserve"> </w:t>
        </w:r>
      </w:ins>
      <w:ins w:id="730" w:author="Cao, Ross" w:date="2025-12-19T12:50:00Z" w16du:dateUtc="2025-12-19T20:50:00Z">
        <w:r w:rsidRPr="005C555E">
          <w:rPr>
            <w:rPrChange w:id="731" w:author="Cao, Ross" w:date="2025-12-19T12:50:00Z" w16du:dateUtc="2025-12-19T20:50:00Z">
              <w:rPr>
                <w:sz w:val="24"/>
                <w:szCs w:val="24"/>
              </w:rPr>
            </w:rPrChange>
          </w:rPr>
          <w:t xml:space="preserve">modeling </w:t>
        </w:r>
      </w:ins>
      <w:ins w:id="732" w:author="Cao, Ross" w:date="2025-12-19T12:51:00Z" w16du:dateUtc="2025-12-19T20:51:00Z">
        <w:r w:rsidR="00D76444">
          <w:t>publication</w:t>
        </w:r>
      </w:ins>
      <w:ins w:id="733" w:author="Cao, Ross" w:date="2025-12-19T12:52:00Z" w16du:dateUtc="2025-12-19T20:52:00Z">
        <w:r w:rsidR="00D76444">
          <w:t xml:space="preserve"> record</w:t>
        </w:r>
      </w:ins>
      <w:ins w:id="734" w:author="Cao, Ross" w:date="2025-12-19T12:50:00Z" w16du:dateUtc="2025-12-19T20:50:00Z">
        <w:r w:rsidRPr="005C555E">
          <w:rPr>
            <w:rPrChange w:id="735" w:author="Cao, Ross" w:date="2025-12-19T12:50:00Z" w16du:dateUtc="2025-12-19T20:50:00Z">
              <w:rPr>
                <w:sz w:val="24"/>
                <w:szCs w:val="24"/>
              </w:rPr>
            </w:rPrChange>
          </w:rPr>
          <w:t>. Stacked counts of representative groundwater</w:t>
        </w:r>
      </w:ins>
      <w:ins w:id="736" w:author="Cao, Ross" w:date="2025-12-19T12:52:00Z" w16du:dateUtc="2025-12-19T20:52:00Z">
        <w:r w:rsidR="00D31EBE">
          <w:t xml:space="preserve"> or </w:t>
        </w:r>
      </w:ins>
      <w:ins w:id="737" w:author="Cao, Ross" w:date="2025-12-19T12:50:00Z" w16du:dateUtc="2025-12-19T20:50:00Z">
        <w:r w:rsidRPr="005C555E">
          <w:rPr>
            <w:rPrChange w:id="738" w:author="Cao, Ross" w:date="2025-12-19T12:50:00Z" w16du:dateUtc="2025-12-19T20:50:00Z">
              <w:rPr>
                <w:sz w:val="24"/>
                <w:szCs w:val="24"/>
              </w:rPr>
            </w:rPrChange>
          </w:rPr>
          <w:t>subsurface surrogate modeling papers by publication year and primary surrogate family</w:t>
        </w:r>
      </w:ins>
      <w:ins w:id="739" w:author="Cao, Ross" w:date="2025-12-19T12:52:00Z" w16du:dateUtc="2025-12-19T20:52:00Z">
        <w:r w:rsidR="00D31EBE">
          <w:t>.</w:t>
        </w:r>
      </w:ins>
      <w:ins w:id="740" w:author="Cao, Ross" w:date="2025-12-19T12:50:00Z" w16du:dateUtc="2025-12-19T20:50:00Z">
        <w:r w:rsidRPr="005C555E">
          <w:rPr>
            <w:rPrChange w:id="741" w:author="Cao, Ross" w:date="2025-12-19T12:50:00Z" w16du:dateUtc="2025-12-19T20:50:00Z">
              <w:rPr>
                <w:sz w:val="24"/>
                <w:szCs w:val="24"/>
              </w:rPr>
            </w:rPrChange>
          </w:rPr>
          <w:t xml:space="preserve"> Papers published from 1994</w:t>
        </w:r>
      </w:ins>
      <w:ins w:id="742" w:author="Cao, Ross" w:date="2025-12-19T12:55:00Z" w16du:dateUtc="2025-12-19T20:55:00Z">
        <w:r w:rsidR="00C67A72">
          <w:t xml:space="preserve"> to </w:t>
        </w:r>
      </w:ins>
      <w:ins w:id="743" w:author="Cao, Ross" w:date="2025-12-19T12:50:00Z" w16du:dateUtc="2025-12-19T20:50:00Z">
        <w:r w:rsidRPr="005C555E">
          <w:rPr>
            <w:rPrChange w:id="744" w:author="Cao, Ross" w:date="2025-12-19T12:50:00Z" w16du:dateUtc="2025-12-19T20:50:00Z">
              <w:rPr>
                <w:sz w:val="24"/>
                <w:szCs w:val="24"/>
              </w:rPr>
            </w:rPrChange>
          </w:rPr>
          <w:t>201</w:t>
        </w:r>
      </w:ins>
      <w:ins w:id="745" w:author="Cao, Ross" w:date="2026-01-05T11:58:00Z" w16du:dateUtc="2026-01-05T19:58:00Z">
        <w:r w:rsidR="0042503D">
          <w:t>6</w:t>
        </w:r>
      </w:ins>
      <w:ins w:id="746" w:author="Cao, Ross" w:date="2025-12-19T12:50:00Z" w16du:dateUtc="2025-12-19T20:50:00Z">
        <w:r w:rsidRPr="005C555E">
          <w:rPr>
            <w:rPrChange w:id="747" w:author="Cao, Ross" w:date="2025-12-19T12:50:00Z" w16du:dateUtc="2025-12-19T20:50:00Z">
              <w:rPr>
                <w:sz w:val="24"/>
                <w:szCs w:val="24"/>
              </w:rPr>
            </w:rPrChange>
          </w:rPr>
          <w:t xml:space="preserve"> are aggregated into a single bin because the curated set in that period is dominated by regression</w:t>
        </w:r>
      </w:ins>
      <w:ins w:id="748" w:author="Cao, Ross" w:date="2025-12-19T12:52:00Z" w16du:dateUtc="2025-12-19T20:52:00Z">
        <w:r w:rsidR="00D31EBE">
          <w:t xml:space="preserve"> and </w:t>
        </w:r>
      </w:ins>
      <w:ins w:id="749" w:author="Cao, Ross" w:date="2025-12-19T12:50:00Z" w16du:dateUtc="2025-12-19T20:50:00Z">
        <w:r w:rsidRPr="005C555E">
          <w:rPr>
            <w:rPrChange w:id="750" w:author="Cao, Ross" w:date="2025-12-19T12:50:00Z" w16du:dateUtc="2025-12-19T20:50:00Z">
              <w:rPr>
                <w:sz w:val="24"/>
                <w:szCs w:val="24"/>
              </w:rPr>
            </w:rPrChange>
          </w:rPr>
          <w:t>classical approaches. Classification is based on the dominant surrogate architecture used for the main modeling task (one primary label per paper), and the figure is intended as a representative method overview that complements the full</w:t>
        </w:r>
      </w:ins>
      <w:ins w:id="751" w:author="Cao, Ross" w:date="2026-01-05T11:59:00Z" w16du:dateUtc="2026-01-05T19:59:00Z">
        <w:r w:rsidR="00BA0F29">
          <w:t>-</w:t>
        </w:r>
      </w:ins>
      <w:ins w:id="752" w:author="Cao, Ross" w:date="2025-12-19T12:50:00Z" w16du:dateUtc="2025-12-19T20:50:00Z">
        <w:r w:rsidRPr="005C555E">
          <w:rPr>
            <w:rPrChange w:id="753" w:author="Cao, Ross" w:date="2025-12-19T12:50:00Z" w16du:dateUtc="2025-12-19T20:50:00Z">
              <w:rPr>
                <w:sz w:val="24"/>
                <w:szCs w:val="24"/>
              </w:rPr>
            </w:rPrChange>
          </w:rPr>
          <w:t xml:space="preserve">corpus publication trend shown in </w:t>
        </w:r>
      </w:ins>
      <w:ins w:id="754" w:author="Cao, Ross" w:date="2025-12-19T12:53:00Z" w16du:dateUtc="2025-12-19T20:53:00Z">
        <w:r w:rsidR="009B7602">
          <w:rPr>
            <w:i/>
            <w:iCs/>
          </w:rPr>
          <w:fldChar w:fldCharType="begin"/>
        </w:r>
        <w:r w:rsidR="009B7602">
          <w:instrText xml:space="preserve"> REF _Ref215825783 \h </w:instrText>
        </w:r>
      </w:ins>
      <w:r w:rsidR="0021288B">
        <w:rPr>
          <w:i/>
          <w:iCs/>
        </w:rPr>
        <w:instrText xml:space="preserve"> \* MERGEFORMAT </w:instrText>
      </w:r>
      <w:r w:rsidR="009B7602">
        <w:rPr>
          <w:i/>
          <w:iCs/>
        </w:rPr>
      </w:r>
      <w:r w:rsidR="009B7602">
        <w:rPr>
          <w:i/>
          <w:iCs/>
        </w:rPr>
        <w:fldChar w:fldCharType="separate"/>
      </w:r>
      <w:ins w:id="755" w:author="Cao, Ross" w:date="2025-12-05T11:13:00Z" w16du:dateUtc="2025-12-05T19:13:00Z">
        <w:r w:rsidR="009E72F4" w:rsidRPr="009E72F4">
          <w:rPr>
            <w:b/>
            <w:bCs/>
            <w:i/>
            <w:iCs/>
            <w:rPrChange w:id="756" w:author="Cao, Ross" w:date="2025-12-05T11:16:00Z" w16du:dateUtc="2025-12-05T19:16:00Z">
              <w:rPr/>
            </w:rPrChange>
          </w:rPr>
          <w:t xml:space="preserve">Figure </w:t>
        </w:r>
      </w:ins>
      <w:r w:rsidR="009E72F4" w:rsidRPr="009E72F4">
        <w:rPr>
          <w:b/>
          <w:bCs/>
          <w:noProof/>
        </w:rPr>
        <w:t>1</w:t>
      </w:r>
      <w:ins w:id="757" w:author="Cao, Ross" w:date="2025-12-19T12:53:00Z" w16du:dateUtc="2025-12-19T20:53:00Z">
        <w:r w:rsidR="009B7602">
          <w:rPr>
            <w:i/>
            <w:iCs/>
          </w:rPr>
          <w:fldChar w:fldCharType="end"/>
        </w:r>
      </w:ins>
      <w:ins w:id="758" w:author="Cao, Ross" w:date="2025-12-19T12:50:00Z" w16du:dateUtc="2025-12-19T20:50:00Z">
        <w:r w:rsidRPr="002148CA">
          <w:t>.</w:t>
        </w:r>
      </w:ins>
      <w:bookmarkEnd w:id="717"/>
      <w:ins w:id="759" w:author="Cao, Ross" w:date="2025-12-19T12:53:00Z" w16du:dateUtc="2025-12-19T20:53:00Z">
        <w:r w:rsidR="00D31EBE">
          <w:t xml:space="preserve"> </w:t>
        </w:r>
      </w:ins>
    </w:p>
    <w:p w14:paraId="4F3A8019" w14:textId="77777777" w:rsidR="00206E6F" w:rsidRDefault="00206E6F" w:rsidP="00D06678">
      <w:pPr>
        <w:spacing w:before="160"/>
        <w:rPr>
          <w:ins w:id="760" w:author="Cao, Ross" w:date="2025-12-19T12:49:00Z" w16du:dateUtc="2025-12-19T20:49:00Z"/>
          <w:rFonts w:ascii="Times New Roman" w:hAnsi="Times New Roman"/>
        </w:rPr>
      </w:pPr>
    </w:p>
    <w:p w14:paraId="389139CD" w14:textId="3B059D32" w:rsidR="00251CBE" w:rsidRDefault="00645C93" w:rsidP="00D06678">
      <w:pPr>
        <w:spacing w:before="160"/>
        <w:rPr>
          <w:ins w:id="761" w:author="Cao, Ross" w:date="2025-12-05T17:14:00Z" w16du:dateUtc="2025-12-06T01:14:00Z"/>
          <w:rFonts w:ascii="Times New Roman" w:hAnsi="Times New Roman"/>
          <w:highlight w:val="yellow"/>
        </w:rPr>
      </w:pPr>
      <w:commentRangeStart w:id="762"/>
      <w:commentRangeStart w:id="763"/>
      <w:commentRangeEnd w:id="762"/>
      <w:r w:rsidRPr="00A5387A">
        <w:rPr>
          <w:rStyle w:val="CommentReference"/>
          <w:rFonts w:ascii="Times New Roman" w:hAnsi="Times New Roman"/>
          <w:sz w:val="22"/>
          <w:szCs w:val="22"/>
          <w:highlight w:val="yellow"/>
        </w:rPr>
        <w:lastRenderedPageBreak/>
        <w:commentReference w:id="762"/>
      </w:r>
      <w:commentRangeEnd w:id="763"/>
      <w:r w:rsidR="00E9637E" w:rsidRPr="00A5387A">
        <w:rPr>
          <w:rStyle w:val="CommentReference"/>
          <w:rFonts w:ascii="Times New Roman" w:hAnsi="Times New Roman"/>
          <w:sz w:val="22"/>
          <w:szCs w:val="22"/>
          <w:highlight w:val="yellow"/>
        </w:rPr>
        <w:commentReference w:id="763"/>
      </w:r>
      <w:r w:rsidR="00A5387A" w:rsidRPr="00A5387A">
        <w:rPr>
          <w:rFonts w:ascii="Times New Roman" w:hAnsi="Times New Roman"/>
          <w:noProof/>
          <w:highlight w:val="yellow"/>
        </w:rPr>
        <w:drawing>
          <wp:inline distT="0" distB="0" distL="0" distR="0" wp14:anchorId="7C764C22" wp14:editId="2FEF9A84">
            <wp:extent cx="5943600" cy="3368675"/>
            <wp:effectExtent l="0" t="0" r="0" b="3175"/>
            <wp:docPr id="7" name="Picture 6" descr="Diagram&#10;&#10;AI-generated content may be incorrect.">
              <a:extLst xmlns:a="http://schemas.openxmlformats.org/drawingml/2006/main">
                <a:ext uri="{FF2B5EF4-FFF2-40B4-BE49-F238E27FC236}">
                  <a16:creationId xmlns:a16="http://schemas.microsoft.com/office/drawing/2014/main" id="{0E4612D4-DCB6-24BC-D5E2-AFC2DCF663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iagram&#10;&#10;AI-generated content may be incorrect.">
                      <a:extLst>
                        <a:ext uri="{FF2B5EF4-FFF2-40B4-BE49-F238E27FC236}">
                          <a16:creationId xmlns:a16="http://schemas.microsoft.com/office/drawing/2014/main" id="{0E4612D4-DCB6-24BC-D5E2-AFC2DCF663DF}"/>
                        </a:ext>
                      </a:extLst>
                    </pic:cNvPr>
                    <pic:cNvPicPr>
                      <a:picLocks noChangeAspect="1"/>
                    </pic:cNvPicPr>
                  </pic:nvPicPr>
                  <pic:blipFill>
                    <a:blip r:embed="rId43"/>
                    <a:stretch>
                      <a:fillRect/>
                    </a:stretch>
                  </pic:blipFill>
                  <pic:spPr>
                    <a:xfrm>
                      <a:off x="0" y="0"/>
                      <a:ext cx="5943600" cy="3368675"/>
                    </a:xfrm>
                    <a:prstGeom prst="rect">
                      <a:avLst/>
                    </a:prstGeom>
                  </pic:spPr>
                </pic:pic>
              </a:graphicData>
            </a:graphic>
          </wp:inline>
        </w:drawing>
      </w:r>
    </w:p>
    <w:p w14:paraId="140D2103" w14:textId="33B251C3" w:rsidR="004D28A3" w:rsidRPr="003D639C" w:rsidRDefault="004D28A3">
      <w:pPr>
        <w:pStyle w:val="Caption-Fig"/>
        <w:rPr>
          <w:ins w:id="764" w:author="Cao, Ross" w:date="2025-12-05T17:13:00Z" w16du:dateUtc="2025-12-06T01:13:00Z"/>
          <w:rFonts w:ascii="Times New Roman" w:eastAsiaTheme="minorEastAsia" w:hAnsi="Times New Roman"/>
          <w:color w:val="000000" w:themeColor="text1"/>
          <w:kern w:val="2"/>
          <w:sz w:val="18"/>
          <w:szCs w:val="18"/>
          <w14:ligatures w14:val="standardContextual"/>
          <w:rPrChange w:id="765" w:author="Cao, Ross" w:date="2025-12-06T05:24:00Z" w16du:dateUtc="2025-12-06T13:24:00Z">
            <w:rPr>
              <w:ins w:id="766" w:author="Cao, Ross" w:date="2025-12-05T17:13:00Z" w16du:dateUtc="2025-12-06T01:13:00Z"/>
              <w:rFonts w:ascii="Times New Roman" w:hAnsi="Times New Roman"/>
              <w:highlight w:val="yellow"/>
            </w:rPr>
          </w:rPrChange>
        </w:rPr>
        <w:pPrChange w:id="767" w:author="Cao, Ross" w:date="2025-12-05T17:14:00Z" w16du:dateUtc="2025-12-06T01:14:00Z">
          <w:pPr>
            <w:spacing w:before="160"/>
          </w:pPr>
        </w:pPrChange>
      </w:pPr>
      <w:bookmarkStart w:id="768" w:name="_Ref215891722"/>
      <w:bookmarkStart w:id="769" w:name="_Toc219733277"/>
      <w:ins w:id="770" w:author="Cao, Ross" w:date="2025-12-05T17:14:00Z" w16du:dateUtc="2025-12-06T01:14:00Z">
        <w:r w:rsidRPr="003D639C">
          <w:rPr>
            <w:b/>
            <w:bCs/>
            <w:rPrChange w:id="771" w:author="Cao, Ross" w:date="2025-12-06T05:24:00Z" w16du:dateUtc="2025-12-06T13:24:00Z">
              <w:rPr>
                <w:i/>
                <w:iCs/>
              </w:rPr>
            </w:rPrChange>
          </w:rPr>
          <w:t xml:space="preserve">Figure </w:t>
        </w:r>
        <w:r w:rsidRPr="003D639C">
          <w:rPr>
            <w:b/>
            <w:bCs/>
            <w:rPrChange w:id="772" w:author="Cao, Ross" w:date="2025-12-06T05:24:00Z" w16du:dateUtc="2025-12-06T13:24:00Z">
              <w:rPr>
                <w:i/>
                <w:iCs/>
              </w:rPr>
            </w:rPrChange>
          </w:rPr>
          <w:fldChar w:fldCharType="begin"/>
        </w:r>
        <w:r w:rsidRPr="003D639C">
          <w:rPr>
            <w:rFonts w:ascii="Times New Roman" w:hAnsi="Times New Roman"/>
            <w:b/>
            <w:i/>
            <w:color w:val="000000" w:themeColor="text1"/>
            <w:sz w:val="18"/>
            <w:szCs w:val="18"/>
            <w:rPrChange w:id="773" w:author="Cao, Ross" w:date="2025-12-06T05:24:00Z" w16du:dateUtc="2025-12-06T13:24:00Z">
              <w:rPr>
                <w:i/>
                <w:iCs/>
              </w:rPr>
            </w:rPrChange>
          </w:rPr>
          <w:instrText xml:space="preserve"> SEQ Figure \* ARABIC </w:instrText>
        </w:r>
      </w:ins>
      <w:r w:rsidRPr="003D639C">
        <w:rPr>
          <w:b/>
          <w:bCs/>
          <w:rPrChange w:id="774" w:author="Cao, Ross" w:date="2025-12-06T05:24:00Z" w16du:dateUtc="2025-12-06T13:24:00Z">
            <w:rPr>
              <w:i/>
              <w:iCs/>
            </w:rPr>
          </w:rPrChange>
        </w:rPr>
        <w:fldChar w:fldCharType="separate"/>
      </w:r>
      <w:r w:rsidR="009E72F4">
        <w:rPr>
          <w:rFonts w:ascii="Times New Roman" w:hAnsi="Times New Roman"/>
          <w:b/>
          <w:i/>
          <w:noProof/>
          <w:color w:val="000000" w:themeColor="text1"/>
          <w:sz w:val="18"/>
          <w:szCs w:val="18"/>
        </w:rPr>
        <w:t>3</w:t>
      </w:r>
      <w:ins w:id="775" w:author="Cao, Ross" w:date="2025-12-05T17:14:00Z" w16du:dateUtc="2025-12-06T01:14:00Z">
        <w:r w:rsidRPr="003D639C">
          <w:rPr>
            <w:b/>
            <w:bCs/>
            <w:rPrChange w:id="776" w:author="Cao, Ross" w:date="2025-12-06T05:24:00Z" w16du:dateUtc="2025-12-06T13:24:00Z">
              <w:rPr>
                <w:i/>
                <w:iCs/>
              </w:rPr>
            </w:rPrChange>
          </w:rPr>
          <w:fldChar w:fldCharType="end"/>
        </w:r>
        <w:bookmarkEnd w:id="768"/>
        <w:r w:rsidRPr="003D639C">
          <w:rPr>
            <w:b/>
            <w:bCs/>
            <w:rPrChange w:id="777" w:author="Cao, Ross" w:date="2025-12-06T05:24:00Z" w16du:dateUtc="2025-12-06T13:24:00Z">
              <w:rPr>
                <w:i/>
                <w:iCs/>
              </w:rPr>
            </w:rPrChange>
          </w:rPr>
          <w:t>.</w:t>
        </w:r>
        <w:r w:rsidRPr="003D639C">
          <w:rPr>
            <w:rPrChange w:id="778" w:author="Cao, Ross" w:date="2025-12-06T05:24:00Z" w16du:dateUtc="2025-12-06T13:24:00Z">
              <w:rPr>
                <w:i/>
                <w:iCs/>
              </w:rPr>
            </w:rPrChange>
          </w:rPr>
          <w:t xml:space="preserve"> </w:t>
        </w:r>
      </w:ins>
      <w:ins w:id="779" w:author="Cao, Ross" w:date="2025-12-06T05:23:00Z" w16du:dateUtc="2025-12-06T13:23:00Z">
        <w:r w:rsidR="003D639C" w:rsidRPr="003D639C">
          <w:rPr>
            <w:rPrChange w:id="780" w:author="Cao, Ross" w:date="2025-12-06T05:24:00Z" w16du:dateUtc="2025-12-06T13:24:00Z">
              <w:rPr>
                <w:i/>
                <w:iCs/>
              </w:rPr>
            </w:rPrChange>
          </w:rPr>
          <w:t>Conceptual</w:t>
        </w:r>
        <w:r w:rsidR="003D639C">
          <w:t xml:space="preserve"> </w:t>
        </w:r>
        <w:r w:rsidR="003D639C" w:rsidRPr="003D639C">
          <w:rPr>
            <w:rPrChange w:id="781" w:author="Cao, Ross" w:date="2025-12-06T05:24:00Z" w16du:dateUtc="2025-12-06T13:24:00Z">
              <w:rPr>
                <w:i/>
                <w:iCs/>
              </w:rPr>
            </w:rPrChange>
          </w:rPr>
          <w:t>mind-map of surrogate model families in Pillar B, organized by input</w:t>
        </w:r>
      </w:ins>
      <w:ins w:id="782" w:author="Cao, Ross" w:date="2025-12-06T05:30:00Z" w16du:dateUtc="2025-12-06T13:30:00Z">
        <w:r w:rsidR="0038706C">
          <w:rPr>
            <w:rFonts w:ascii="Times New Roman" w:hAnsi="Times New Roman"/>
            <w:i/>
            <w:iCs/>
            <w:color w:val="000000" w:themeColor="text1"/>
          </w:rPr>
          <w:t>-</w:t>
        </w:r>
      </w:ins>
      <w:ins w:id="783" w:author="Cao, Ross" w:date="2025-12-06T05:23:00Z" w16du:dateUtc="2025-12-06T13:23:00Z">
        <w:r w:rsidR="003D639C" w:rsidRPr="003D639C">
          <w:rPr>
            <w:rFonts w:ascii="Times New Roman" w:hAnsi="Times New Roman"/>
            <w:color w:val="000000" w:themeColor="text1"/>
            <w:rPrChange w:id="784" w:author="Cao, Ross" w:date="2025-12-06T05:24:00Z" w16du:dateUtc="2025-12-06T13:24:00Z">
              <w:rPr>
                <w:i/>
                <w:iCs/>
              </w:rPr>
            </w:rPrChange>
          </w:rPr>
          <w:t>output structure and typical EM use</w:t>
        </w:r>
      </w:ins>
      <w:ins w:id="785" w:author="Cao, Ross" w:date="2025-12-06T05:30:00Z" w16du:dateUtc="2025-12-06T13:30:00Z">
        <w:r w:rsidR="008F068B">
          <w:rPr>
            <w:rFonts w:ascii="Times New Roman" w:hAnsi="Times New Roman"/>
            <w:i/>
            <w:iCs/>
            <w:color w:val="000000" w:themeColor="text1"/>
          </w:rPr>
          <w:t>-</w:t>
        </w:r>
      </w:ins>
      <w:ins w:id="786" w:author="Cao, Ross" w:date="2025-12-06T05:23:00Z" w16du:dateUtc="2025-12-06T13:23:00Z">
        <w:r w:rsidR="003D639C" w:rsidRPr="003D639C">
          <w:rPr>
            <w:rFonts w:ascii="Times New Roman" w:hAnsi="Times New Roman"/>
            <w:color w:val="000000" w:themeColor="text1"/>
            <w:rPrChange w:id="787" w:author="Cao, Ross" w:date="2025-12-06T05:24:00Z" w16du:dateUtc="2025-12-06T13:24:00Z">
              <w:rPr>
                <w:i/>
                <w:iCs/>
              </w:rPr>
            </w:rPrChange>
          </w:rPr>
          <w:t>cases.</w:t>
        </w:r>
      </w:ins>
      <w:ins w:id="788" w:author="Cao, Ross" w:date="2025-12-06T05:29:00Z" w16du:dateUtc="2025-12-06T13:29:00Z">
        <w:r w:rsidR="00886B5D" w:rsidRPr="00886B5D">
          <w:rPr>
            <w:rFonts w:hint="eastAsia"/>
          </w:rPr>
          <w:t xml:space="preserve"> </w:t>
        </w:r>
      </w:ins>
      <w:r w:rsidR="000B592A">
        <w:t>S</w:t>
      </w:r>
      <w:r w:rsidR="000B592A" w:rsidRPr="000B592A">
        <w:t xml:space="preserve">ynthesized from published </w:t>
      </w:r>
      <w:r w:rsidR="000B592A">
        <w:t>reviews</w:t>
      </w:r>
      <w:r w:rsidR="000B592A" w:rsidRPr="000B592A">
        <w:t xml:space="preserve"> of groundwater surrogates</w:t>
      </w:r>
      <w:r w:rsidR="008A668C">
        <w:t xml:space="preserve"> </w:t>
      </w:r>
      <w:r w:rsidR="008A668C">
        <w:fldChar w:fldCharType="begin"/>
      </w:r>
      <w:r w:rsidR="008A668C">
        <w:instrText xml:space="preserve"> ADDIN EN.CITE &lt;EndNote&gt;&lt;Cite&gt;&lt;Author&gt;Luo&lt;/Author&gt;&lt;Year&gt;2023&lt;/Year&gt;&lt;RecNum&gt;516&lt;/RecNum&gt;&lt;DisplayText&gt;(Luo et al., 2023)&lt;/DisplayText&gt;&lt;record&gt;&lt;rec-number&gt;516&lt;/rec-number&gt;&lt;foreign-keys&gt;&lt;key app="EN" db-id="avewzwavpffw96ewpdx505tfdawpfpatfzve" timestamp="1760549010"&gt;516&lt;/key&gt;&lt;/foreign-keys&gt;&lt;ref-type name="Journal Article"&gt;17&lt;/ref-type&gt;&lt;contributors&gt;&lt;authors&gt;&lt;author&gt;Luo, Jiannan&lt;/author&gt;&lt;author&gt;Ma, Xi&lt;/author&gt;&lt;author&gt;Ji, Yefei&lt;/author&gt;&lt;author&gt;Li, Xueli&lt;/author&gt;&lt;author&gt;Song, Zhuo&lt;/author&gt;&lt;author&gt;Lu, Wenxi&lt;/author&gt;&lt;/authors&gt;&lt;/contributors&gt;&lt;titles&gt;&lt;title&gt;Review of machine learning-based surrogate models of groundwater contaminant modeling&lt;/title&gt;&lt;secondary-title&gt;Environmental Research&lt;/secondary-title&gt;&lt;/titles&gt;&lt;periodical&gt;&lt;full-title&gt;Environmental Research&lt;/full-title&gt;&lt;/periodical&gt;&lt;pages&gt;117268&lt;/pages&gt;&lt;volume&gt;238&lt;/volume&gt;&lt;keywords&gt;&lt;keyword&gt;Machine learning&lt;/keyword&gt;&lt;keyword&gt;Surrogate model&lt;/keyword&gt;&lt;keyword&gt;Groundwater contaminant transport modeling&lt;/keyword&gt;&lt;keyword&gt;Artificial neural network&lt;/keyword&gt;&lt;/keywords&gt;&lt;dates&gt;&lt;year&gt;2023&lt;/year&gt;&lt;pub-dates&gt;&lt;date&gt;2023/12/01/&lt;/date&gt;&lt;/pub-dates&gt;&lt;/dates&gt;&lt;isbn&gt;0013-9351&lt;/isbn&gt;&lt;label&gt;Regression &amp;amp; classical surrogates&lt;/label&gt;&lt;urls&gt;&lt;related-urls&gt;&lt;url&gt;https://www.sciencedirect.com/science/article/pii/S0013935123020728&lt;/url&gt;&lt;/related-urls&gt;&lt;/urls&gt;&lt;electronic-resource-num&gt;https://doi.org/10.1016/j.envres.2023.117268&lt;/electronic-resource-num&gt;&lt;/record&gt;&lt;/Cite&gt;&lt;/EndNote&gt;</w:instrText>
      </w:r>
      <w:r w:rsidR="008A668C">
        <w:fldChar w:fldCharType="separate"/>
      </w:r>
      <w:r w:rsidR="008A668C">
        <w:rPr>
          <w:noProof/>
        </w:rPr>
        <w:t>(Luo et al., 2023)</w:t>
      </w:r>
      <w:r w:rsidR="008A668C">
        <w:fldChar w:fldCharType="end"/>
      </w:r>
      <w:r w:rsidR="008A668C">
        <w:t>.</w:t>
      </w:r>
      <w:ins w:id="789" w:author="Cao, Ross" w:date="2025-12-06T05:29:00Z" w16du:dateUtc="2025-12-06T13:29:00Z">
        <w:r w:rsidR="00367B51">
          <w:rPr>
            <w:rFonts w:ascii="Times New Roman" w:hAnsi="Times New Roman"/>
            <w:i/>
            <w:iCs/>
            <w:color w:val="000000" w:themeColor="text1"/>
          </w:rPr>
          <w:t xml:space="preserve">Abbreviations: </w:t>
        </w:r>
        <w:r w:rsidR="00886B5D" w:rsidRPr="00886B5D">
          <w:rPr>
            <w:rFonts w:ascii="Times New Roman" w:hAnsi="Times New Roman" w:hint="eastAsia"/>
            <w:i/>
            <w:iCs/>
            <w:color w:val="000000" w:themeColor="text1"/>
          </w:rPr>
          <w:t>enc</w:t>
        </w:r>
      </w:ins>
      <w:ins w:id="790" w:author="Cao, Ross" w:date="2025-12-06T05:30:00Z" w16du:dateUtc="2025-12-06T13:30:00Z">
        <w:r w:rsidR="008F068B">
          <w:rPr>
            <w:rFonts w:ascii="Times New Roman" w:hAnsi="Times New Roman"/>
            <w:i/>
            <w:iCs/>
            <w:color w:val="000000" w:themeColor="text1"/>
          </w:rPr>
          <w:t>-</w:t>
        </w:r>
      </w:ins>
      <w:ins w:id="791" w:author="Cao, Ross" w:date="2025-12-06T05:29:00Z" w16du:dateUtc="2025-12-06T13:29:00Z">
        <w:r w:rsidR="00367B51" w:rsidRPr="00886B5D">
          <w:rPr>
            <w:rFonts w:ascii="Times New Roman" w:hAnsi="Times New Roman"/>
            <w:i/>
            <w:iCs/>
            <w:color w:val="000000" w:themeColor="text1"/>
          </w:rPr>
          <w:t>dec</w:t>
        </w:r>
        <w:r w:rsidR="00367B51">
          <w:rPr>
            <w:rFonts w:ascii="Times New Roman" w:hAnsi="Times New Roman"/>
            <w:i/>
            <w:iCs/>
            <w:color w:val="000000" w:themeColor="text1"/>
          </w:rPr>
          <w:t>:</w:t>
        </w:r>
        <w:r w:rsidR="00367B51" w:rsidRPr="00886B5D">
          <w:rPr>
            <w:rFonts w:ascii="Times New Roman" w:hAnsi="Times New Roman"/>
            <w:i/>
            <w:iCs/>
            <w:color w:val="000000" w:themeColor="text1"/>
          </w:rPr>
          <w:t xml:space="preserve"> encoder</w:t>
        </w:r>
      </w:ins>
      <w:ins w:id="792" w:author="Cao, Ross" w:date="2025-12-06T05:30:00Z" w16du:dateUtc="2025-12-06T13:30:00Z">
        <w:r w:rsidR="00477D7F">
          <w:rPr>
            <w:rFonts w:ascii="Times New Roman" w:hAnsi="Times New Roman"/>
            <w:i/>
            <w:iCs/>
            <w:color w:val="000000" w:themeColor="text1"/>
          </w:rPr>
          <w:t>-</w:t>
        </w:r>
      </w:ins>
      <w:ins w:id="793" w:author="Cao, Ross" w:date="2025-12-06T05:29:00Z" w16du:dateUtc="2025-12-06T13:29:00Z">
        <w:r w:rsidR="00886B5D" w:rsidRPr="00886B5D">
          <w:rPr>
            <w:rFonts w:ascii="Times New Roman" w:hAnsi="Times New Roman" w:hint="eastAsia"/>
            <w:i/>
            <w:iCs/>
            <w:color w:val="000000" w:themeColor="text1"/>
          </w:rPr>
          <w:t>decoder</w:t>
        </w:r>
        <w:r w:rsidR="00367B51">
          <w:rPr>
            <w:rFonts w:ascii="Times New Roman" w:hAnsi="Times New Roman"/>
            <w:i/>
            <w:iCs/>
            <w:color w:val="000000" w:themeColor="text1"/>
          </w:rPr>
          <w:t xml:space="preserve">, </w:t>
        </w:r>
        <w:r w:rsidR="00886B5D" w:rsidRPr="00886B5D">
          <w:rPr>
            <w:rFonts w:ascii="Times New Roman" w:hAnsi="Times New Roman" w:hint="eastAsia"/>
            <w:i/>
            <w:iCs/>
            <w:color w:val="000000" w:themeColor="text1"/>
          </w:rPr>
          <w:t>vars</w:t>
        </w:r>
        <w:r w:rsidR="00367B51">
          <w:rPr>
            <w:rFonts w:ascii="Times New Roman" w:hAnsi="Times New Roman"/>
            <w:i/>
            <w:iCs/>
            <w:color w:val="000000" w:themeColor="text1"/>
          </w:rPr>
          <w:t xml:space="preserve">: </w:t>
        </w:r>
        <w:r w:rsidR="00886B5D" w:rsidRPr="00886B5D">
          <w:rPr>
            <w:rFonts w:ascii="Times New Roman" w:hAnsi="Times New Roman" w:hint="eastAsia"/>
            <w:i/>
            <w:iCs/>
            <w:color w:val="000000" w:themeColor="text1"/>
          </w:rPr>
          <w:t>variables</w:t>
        </w:r>
        <w:r w:rsidR="00367B51">
          <w:rPr>
            <w:rFonts w:ascii="Times New Roman" w:hAnsi="Times New Roman"/>
            <w:i/>
            <w:iCs/>
            <w:color w:val="000000" w:themeColor="text1"/>
          </w:rPr>
          <w:t xml:space="preserve">, </w:t>
        </w:r>
        <w:r w:rsidR="00886B5D" w:rsidRPr="00886B5D">
          <w:rPr>
            <w:rFonts w:ascii="Times New Roman" w:hAnsi="Times New Roman" w:hint="eastAsia"/>
            <w:i/>
            <w:iCs/>
            <w:color w:val="000000" w:themeColor="text1"/>
          </w:rPr>
          <w:t>BCs</w:t>
        </w:r>
        <w:r w:rsidR="00F166B4">
          <w:rPr>
            <w:rFonts w:ascii="Times New Roman" w:hAnsi="Times New Roman"/>
            <w:i/>
            <w:iCs/>
            <w:color w:val="000000" w:themeColor="text1"/>
          </w:rPr>
          <w:t>:</w:t>
        </w:r>
      </w:ins>
      <w:ins w:id="794" w:author="Cao, Ross" w:date="2025-12-06T05:30:00Z" w16du:dateUtc="2025-12-06T13:30:00Z">
        <w:r w:rsidR="00F166B4">
          <w:rPr>
            <w:rFonts w:ascii="Times New Roman" w:hAnsi="Times New Roman"/>
            <w:i/>
            <w:iCs/>
            <w:color w:val="000000" w:themeColor="text1"/>
          </w:rPr>
          <w:t xml:space="preserve"> </w:t>
        </w:r>
      </w:ins>
      <w:ins w:id="795" w:author="Cao, Ross" w:date="2025-12-06T05:29:00Z" w16du:dateUtc="2025-12-06T13:29:00Z">
        <w:r w:rsidR="00886B5D" w:rsidRPr="00886B5D">
          <w:rPr>
            <w:rFonts w:ascii="Times New Roman" w:hAnsi="Times New Roman" w:hint="eastAsia"/>
            <w:i/>
            <w:iCs/>
            <w:color w:val="000000" w:themeColor="text1"/>
          </w:rPr>
          <w:t>boundary conditions</w:t>
        </w:r>
      </w:ins>
      <w:ins w:id="796" w:author="Cao, Ross" w:date="2025-12-06T05:30:00Z" w16du:dateUtc="2025-12-06T13:30:00Z">
        <w:r w:rsidR="00F166B4">
          <w:rPr>
            <w:rFonts w:ascii="Times New Roman" w:hAnsi="Times New Roman"/>
            <w:i/>
            <w:iCs/>
            <w:color w:val="000000" w:themeColor="text1"/>
          </w:rPr>
          <w:t xml:space="preserve">, </w:t>
        </w:r>
      </w:ins>
      <w:ins w:id="797" w:author="Cao, Ross" w:date="2025-12-06T05:29:00Z" w16du:dateUtc="2025-12-06T13:29:00Z">
        <w:r w:rsidR="00886B5D" w:rsidRPr="00886B5D">
          <w:rPr>
            <w:rFonts w:ascii="Times New Roman" w:hAnsi="Times New Roman" w:hint="eastAsia"/>
            <w:i/>
            <w:iCs/>
            <w:color w:val="000000" w:themeColor="text1"/>
          </w:rPr>
          <w:t>ICs</w:t>
        </w:r>
      </w:ins>
      <w:ins w:id="798" w:author="Cao, Ross" w:date="2025-12-06T05:30:00Z" w16du:dateUtc="2025-12-06T13:30:00Z">
        <w:r w:rsidR="00F166B4">
          <w:rPr>
            <w:rFonts w:ascii="Times New Roman" w:hAnsi="Times New Roman"/>
            <w:i/>
            <w:iCs/>
            <w:color w:val="000000" w:themeColor="text1"/>
          </w:rPr>
          <w:t xml:space="preserve">: </w:t>
        </w:r>
      </w:ins>
      <w:ins w:id="799" w:author="Cao, Ross" w:date="2025-12-06T05:29:00Z" w16du:dateUtc="2025-12-06T13:29:00Z">
        <w:r w:rsidR="00886B5D" w:rsidRPr="00886B5D">
          <w:rPr>
            <w:rFonts w:ascii="Times New Roman" w:hAnsi="Times New Roman" w:hint="eastAsia"/>
            <w:i/>
            <w:iCs/>
            <w:color w:val="000000" w:themeColor="text1"/>
          </w:rPr>
          <w:t>initial conditions</w:t>
        </w:r>
      </w:ins>
      <w:ins w:id="800" w:author="Cao, Ross" w:date="2025-12-06T05:30:00Z" w16du:dateUtc="2025-12-06T13:30:00Z">
        <w:r w:rsidR="00F166B4">
          <w:rPr>
            <w:rFonts w:ascii="Times New Roman" w:hAnsi="Times New Roman"/>
            <w:i/>
            <w:iCs/>
            <w:color w:val="000000" w:themeColor="text1"/>
          </w:rPr>
          <w:t>.</w:t>
        </w:r>
      </w:ins>
      <w:bookmarkEnd w:id="769"/>
    </w:p>
    <w:commentRangeStart w:id="801"/>
    <w:commentRangeStart w:id="802"/>
    <w:p w14:paraId="672BB992" w14:textId="66F1764D" w:rsidR="00251CBE" w:rsidRDefault="00C8628D">
      <w:pPr>
        <w:pStyle w:val="Caption-Fig"/>
        <w:rPr>
          <w:ins w:id="803" w:author="Cao, Ross" w:date="2025-12-05T17:13:00Z" w16du:dateUtc="2025-12-06T01:13:00Z"/>
          <w:del w:id="804" w:author="Song, Xuehang" w:date="2026-01-08T02:21:00Z" w16du:dateUtc="2026-01-08T10:21:00Z"/>
          <w:rFonts w:ascii="Times New Roman" w:hAnsi="Times New Roman"/>
        </w:rPr>
        <w:pPrChange w:id="805" w:author="Song, Xuehang" w:date="2026-01-08T08:05:00Z" w16du:dateUtc="2026-01-08T16:05:00Z">
          <w:pPr>
            <w:spacing w:before="160"/>
          </w:pPr>
        </w:pPrChange>
      </w:pPr>
      <w:ins w:id="806" w:author="Cao, Ross" w:date="2025-12-06T05:35:00Z" w16du:dateUtc="2025-12-06T13:35:00Z">
        <w:del w:id="807" w:author="Song, Xuehang" w:date="2026-01-08T02:21:00Z" w16du:dateUtc="2026-01-08T10:21:00Z">
          <w:r w:rsidRPr="00055D57">
            <w:rPr>
              <w:highlight w:val="yellow"/>
              <w:rPrChange w:id="808" w:author="Cao, Ross" w:date="2026-01-08T08:05:00Z" w16du:dateUtc="2026-01-08T16:05:00Z">
                <w:rPr>
                  <w:rFonts w:ascii="Times New Roman" w:hAnsi="Times New Roman"/>
                </w:rPr>
              </w:rPrChange>
            </w:rPr>
            <w:fldChar w:fldCharType="begin"/>
          </w:r>
        </w:del>
        <w:r w:rsidRPr="00C8628D">
          <w:rPr>
            <w:rFonts w:ascii="Times New Roman" w:hAnsi="Times New Roman"/>
          </w:rPr>
          <w:instrText xml:space="preserve"> REF _Ref215891722 \h </w:instrText>
        </w:r>
      </w:ins>
      <w:r>
        <w:rPr>
          <w:rFonts w:ascii="Times New Roman" w:hAnsi="Times New Roman"/>
        </w:rPr>
        <w:instrText xml:space="preserve"> \* MERGEFORMAT </w:instrText>
      </w:r>
      <w:del w:id="809" w:author="Song, Xuehang" w:date="2026-01-08T02:21:00Z" w16du:dateUtc="2026-01-08T10:21:00Z">
        <w:r w:rsidRPr="008840F3">
          <w:rPr>
            <w:highlight w:val="yellow"/>
          </w:rPr>
        </w:r>
        <w:r w:rsidRPr="00055D57">
          <w:rPr>
            <w:highlight w:val="yellow"/>
            <w:rPrChange w:id="810" w:author="Cao, Ross" w:date="2026-01-08T08:05:00Z" w16du:dateUtc="2026-01-08T16:05:00Z">
              <w:rPr>
                <w:rFonts w:ascii="Times New Roman" w:hAnsi="Times New Roman"/>
              </w:rPr>
            </w:rPrChange>
          </w:rPr>
          <w:fldChar w:fldCharType="separate"/>
        </w:r>
      </w:del>
      <w:ins w:id="811" w:author="Cao, Ross" w:date="2025-12-06T05:35:00Z" w16du:dateUtc="2025-12-06T13:35:00Z">
        <w:del w:id="812" w:author="Song, Xuehang" w:date="2026-01-08T02:21:00Z" w16du:dateUtc="2026-01-08T10:21:00Z">
          <w:r w:rsidRPr="00055D57">
            <w:rPr>
              <w:b/>
              <w:color w:val="000000" w:themeColor="text1"/>
              <w:highlight w:val="yellow"/>
              <w:rPrChange w:id="813" w:author="Cao, Ross" w:date="2025-12-06T05:35:00Z" w16du:dateUtc="2025-12-06T13:35:00Z">
                <w:rPr/>
              </w:rPrChange>
            </w:rPr>
            <w:delText xml:space="preserve">Figure </w:delText>
          </w:r>
        </w:del>
      </w:ins>
      <w:ins w:id="814" w:author="Cao, Ross" w:date="2025-12-24T13:32:00Z" w16du:dateUtc="2025-12-24T21:32:00Z">
        <w:del w:id="815" w:author="Song, Xuehang" w:date="2026-01-08T02:21:00Z" w16du:dateUtc="2026-01-08T10:21:00Z">
          <w:r w:rsidR="00055D57" w:rsidRPr="00055D57" w:rsidDel="000811AC">
            <w:rPr>
              <w:b/>
              <w:bCs/>
              <w:color w:val="000000" w:themeColor="text1"/>
              <w:highlight w:val="yellow"/>
              <w:rPrChange w:id="816" w:author="Cao, Ross" w:date="2025-12-24T13:33:00Z" w16du:dateUtc="2025-12-24T21:33:00Z">
                <w:rPr>
                  <w:rFonts w:ascii="Times New Roman" w:hAnsi="Times New Roman"/>
                  <w:b/>
                  <w:bCs/>
                  <w:i/>
                  <w:iCs/>
                  <w:noProof/>
                  <w:color w:val="000000" w:themeColor="text1"/>
                </w:rPr>
              </w:rPrChange>
            </w:rPr>
            <w:delText>3</w:delText>
          </w:r>
        </w:del>
      </w:ins>
      <w:ins w:id="817" w:author="Cao, Ross" w:date="2025-12-06T05:35:00Z" w16du:dateUtc="2025-12-06T13:35:00Z">
        <w:del w:id="818" w:author="Song, Xuehang" w:date="2026-01-08T02:21:00Z" w16du:dateUtc="2026-01-08T10:21:00Z">
          <w:r w:rsidRPr="00055D57">
            <w:rPr>
              <w:highlight w:val="yellow"/>
              <w:rPrChange w:id="819" w:author="Cao, Ross" w:date="2026-01-08T08:05:00Z" w16du:dateUtc="2026-01-08T16:05:00Z">
                <w:rPr>
                  <w:rFonts w:ascii="Times New Roman" w:hAnsi="Times New Roman"/>
                </w:rPr>
              </w:rPrChange>
            </w:rPr>
            <w:fldChar w:fldCharType="end"/>
          </w:r>
        </w:del>
      </w:ins>
      <w:ins w:id="820" w:author="Cao, Ross" w:date="2025-12-06T05:33:00Z" w16du:dateUtc="2025-12-06T13:33:00Z">
        <w:del w:id="821" w:author="Song, Xuehang" w:date="2026-01-08T02:21:00Z" w16du:dateUtc="2026-01-08T10:21:00Z">
          <w:r w:rsidR="00945781" w:rsidRPr="00C8628D">
            <w:delText xml:space="preserve"> </w:delText>
          </w:r>
        </w:del>
      </w:ins>
      <w:commentRangeEnd w:id="801"/>
      <w:ins w:id="822" w:author="Cao, Ross" w:date="2025-12-24T13:33:00Z" w16du:dateUtc="2025-12-24T21:33:00Z">
        <w:r w:rsidR="00D25217" w:rsidRPr="00C8628D" w:rsidDel="000811AC">
          <w:rPr>
            <w:rStyle w:val="CommentReference"/>
            <w:sz w:val="22"/>
            <w:szCs w:val="22"/>
          </w:rPr>
          <w:commentReference w:id="801"/>
        </w:r>
      </w:ins>
      <w:commentRangeEnd w:id="802"/>
      <w:del w:id="823" w:author="Song, Xuehang" w:date="2026-01-08T02:21:00Z" w16du:dateUtc="2026-01-08T10:21:00Z">
        <w:r w:rsidR="000811AC" w:rsidRPr="00C8628D" w:rsidDel="000811AC">
          <w:rPr>
            <w:rStyle w:val="CommentReference"/>
            <w:sz w:val="22"/>
            <w:szCs w:val="22"/>
          </w:rPr>
          <w:commentReference w:id="802"/>
        </w:r>
      </w:del>
      <w:ins w:id="824" w:author="Cao, Ross" w:date="2025-12-06T05:33:00Z" w16du:dateUtc="2025-12-06T13:33:00Z">
        <w:del w:id="825" w:author="Song, Xuehang" w:date="2026-01-08T02:21:00Z" w16du:dateUtc="2026-01-08T10:21:00Z">
          <w:r w:rsidR="00945781" w:rsidRPr="00C8628D">
            <w:delText>summarizes</w:delText>
          </w:r>
          <w:r w:rsidR="00945781" w:rsidRPr="00945781">
            <w:delText xml:space="preserve"> the surrogate model landscape used in Pillar B. </w:delText>
          </w:r>
        </w:del>
      </w:ins>
      <w:ins w:id="826" w:author="Cao, Ross" w:date="2025-12-10T15:46:00Z" w16du:dateUtc="2025-12-10T23:46:00Z">
        <w:del w:id="827" w:author="Song, Xuehang" w:date="2026-01-08T02:21:00Z" w16du:dateUtc="2026-01-08T10:21:00Z">
          <w:r w:rsidR="008A47C6">
            <w:delText>W</w:delText>
          </w:r>
        </w:del>
      </w:ins>
      <w:ins w:id="828" w:author="Cao, Ross" w:date="2025-12-06T05:33:00Z" w16du:dateUtc="2025-12-06T13:33:00Z">
        <w:del w:id="829" w:author="Song, Xuehang" w:date="2026-01-08T02:21:00Z" w16du:dateUtc="2026-01-08T10:21:00Z">
          <w:r w:rsidR="00945781" w:rsidRPr="00945781">
            <w:delText>e organize approaches into five families according to the structure of their inputs and outputs and the role they play in the decision workflow.</w:delText>
          </w:r>
        </w:del>
      </w:ins>
      <w:ins w:id="830" w:author="Cao, Ross" w:date="2025-12-06T05:34:00Z" w16du:dateUtc="2025-12-06T13:34:00Z">
        <w:del w:id="831" w:author="Song, Xuehang" w:date="2026-01-08T02:21:00Z" w16du:dateUtc="2026-01-08T10:21:00Z">
          <w:r w:rsidR="000F0709">
            <w:delText xml:space="preserve"> </w:delText>
          </w:r>
        </w:del>
      </w:ins>
      <w:ins w:id="832" w:author="Cao, Ross" w:date="2025-12-06T05:35:00Z" w16du:dateUtc="2025-12-06T13:35:00Z">
        <w:del w:id="833" w:author="Song, Xuehang" w:date="2026-01-08T02:21:00Z" w16du:dateUtc="2026-01-08T10:21:00Z">
          <w:r w:rsidR="00644F7D">
            <w:delText>G</w:delText>
          </w:r>
        </w:del>
      </w:ins>
      <w:ins w:id="834" w:author="Cao, Ross" w:date="2025-12-06T05:34:00Z">
        <w:del w:id="835" w:author="Song, Xuehang" w:date="2026-01-08T02:21:00Z" w16du:dateUtc="2026-01-08T10:21:00Z">
          <w:r w:rsidR="00EC263D" w:rsidRPr="00EC263D">
            <w:delText xml:space="preserve">iven a quantity of interest and decision context, </w:delText>
          </w:r>
        </w:del>
      </w:ins>
      <w:ins w:id="836" w:author="Cao, Ross" w:date="2025-12-06T05:35:00Z" w16du:dateUtc="2025-12-06T13:35:00Z">
        <w:del w:id="837" w:author="Song, Xuehang" w:date="2026-01-08T02:21:00Z" w16du:dateUtc="2026-01-08T10:21:00Z">
          <w:r w:rsidR="00644F7D">
            <w:delText>t</w:delText>
          </w:r>
          <w:r w:rsidR="00644F7D" w:rsidRPr="00EC263D">
            <w:delText>his mind-map</w:delText>
          </w:r>
        </w:del>
      </w:ins>
      <w:ins w:id="838" w:author="Cao, Ross" w:date="2025-12-06T05:34:00Z">
        <w:del w:id="839" w:author="Song, Xuehang" w:date="2026-01-08T02:21:00Z" w16du:dateUtc="2026-01-08T10:21:00Z">
          <w:r w:rsidR="00EC263D" w:rsidRPr="00EC263D">
            <w:delText xml:space="preserve"> points to one or two surrogate families that are most appropriate for implementation in Pillar B.</w:delText>
          </w:r>
        </w:del>
      </w:ins>
      <w:ins w:id="840" w:author="Cao, Ross" w:date="2025-12-10T15:47:00Z" w16du:dateUtc="2025-12-10T23:47:00Z">
        <w:del w:id="841" w:author="Song, Xuehang" w:date="2026-01-08T02:21:00Z" w16du:dateUtc="2026-01-08T10:21:00Z">
          <w:r w:rsidR="0031734C">
            <w:delText xml:space="preserve"> </w:delText>
          </w:r>
        </w:del>
      </w:ins>
    </w:p>
    <w:p w14:paraId="2BB448AC" w14:textId="77777777" w:rsidR="00D25217" w:rsidRDefault="00D25217" w:rsidP="00D06678">
      <w:pPr>
        <w:spacing w:before="160"/>
        <w:rPr>
          <w:ins w:id="842" w:author="Cao, Ross" w:date="2025-12-24T12:37:00Z" w16du:dateUtc="2025-12-24T20:37:00Z"/>
          <w:rFonts w:ascii="Times New Roman" w:hAnsi="Times New Roman"/>
        </w:rPr>
      </w:pPr>
    </w:p>
    <w:p w14:paraId="493E097C" w14:textId="6BABCAD5" w:rsidR="00EF7F6F" w:rsidRPr="00DE519B" w:rsidRDefault="00935450" w:rsidP="00D06678">
      <w:pPr>
        <w:spacing w:before="160"/>
        <w:rPr>
          <w:highlight w:val="yellow"/>
          <w:rPrChange w:id="843" w:author="Song, Xuehang" w:date="2026-01-08T08:05:00Z" w16du:dateUtc="2026-01-08T16:05:00Z">
            <w:rPr>
              <w:rFonts w:ascii="Times New Roman" w:hAnsi="Times New Roman"/>
              <w:highlight w:val="yellow"/>
            </w:rPr>
          </w:rPrChange>
        </w:rPr>
      </w:pPr>
      <w:r w:rsidRPr="00DE519B">
        <w:rPr>
          <w:highlight w:val="yellow"/>
          <w:rPrChange w:id="844" w:author="Song, Xuehang" w:date="2026-01-08T08:05:00Z" w16du:dateUtc="2026-01-08T16:05:00Z">
            <w:rPr>
              <w:rFonts w:ascii="Times New Roman" w:hAnsi="Times New Roman"/>
              <w:highlight w:val="yellow"/>
            </w:rPr>
          </w:rPrChange>
        </w:rPr>
        <w:t>Classes of surrogate approaches and where they apply</w:t>
      </w:r>
      <w:r w:rsidR="00460910" w:rsidRPr="00DE519B">
        <w:rPr>
          <w:highlight w:val="yellow"/>
          <w:rPrChange w:id="845" w:author="Song, Xuehang" w:date="2026-01-08T08:05:00Z" w16du:dateUtc="2026-01-08T16:05:00Z">
            <w:rPr>
              <w:rFonts w:ascii="Times New Roman" w:hAnsi="Times New Roman"/>
              <w:highlight w:val="yellow"/>
            </w:rPr>
          </w:rPrChange>
        </w:rPr>
        <w:t xml:space="preserve"> (instead of list all methods plainly, thinking about </w:t>
      </w:r>
      <w:r w:rsidR="004A5388" w:rsidRPr="00DE519B">
        <w:rPr>
          <w:highlight w:val="yellow"/>
          <w:rPrChange w:id="846" w:author="Song, Xuehang" w:date="2026-01-08T08:05:00Z" w16du:dateUtc="2026-01-08T16:05:00Z">
            <w:rPr>
              <w:rFonts w:ascii="Times New Roman" w:hAnsi="Times New Roman"/>
              <w:highlight w:val="yellow"/>
            </w:rPr>
          </w:rPrChange>
        </w:rPr>
        <w:t>grouping</w:t>
      </w:r>
      <w:r w:rsidR="00460910" w:rsidRPr="00DE519B">
        <w:rPr>
          <w:highlight w:val="yellow"/>
          <w:rPrChange w:id="847" w:author="Song, Xuehang" w:date="2026-01-08T08:05:00Z" w16du:dateUtc="2026-01-08T16:05:00Z">
            <w:rPr>
              <w:rFonts w:ascii="Times New Roman" w:hAnsi="Times New Roman"/>
              <w:highlight w:val="yellow"/>
            </w:rPr>
          </w:rPrChange>
        </w:rPr>
        <w:t xml:space="preserve"> the</w:t>
      </w:r>
      <w:r w:rsidR="00D42A28" w:rsidRPr="00DE519B">
        <w:rPr>
          <w:highlight w:val="yellow"/>
          <w:rPrChange w:id="848" w:author="Song, Xuehang" w:date="2026-01-08T08:05:00Z" w16du:dateUtc="2026-01-08T16:05:00Z">
            <w:rPr>
              <w:rFonts w:ascii="Times New Roman" w:hAnsi="Times New Roman"/>
              <w:highlight w:val="yellow"/>
            </w:rPr>
          </w:rPrChange>
        </w:rPr>
        <w:t>m to categories</w:t>
      </w:r>
      <w:r w:rsidR="00460910" w:rsidRPr="00DE519B">
        <w:rPr>
          <w:highlight w:val="yellow"/>
          <w:rPrChange w:id="849" w:author="Song, Xuehang" w:date="2026-01-08T08:05:00Z" w16du:dateUtc="2026-01-08T16:05:00Z">
            <w:rPr>
              <w:rFonts w:ascii="Times New Roman" w:hAnsi="Times New Roman"/>
              <w:highlight w:val="yellow"/>
            </w:rPr>
          </w:rPrChange>
        </w:rPr>
        <w:t>)</w:t>
      </w:r>
      <w:r w:rsidR="00AD2ACA" w:rsidRPr="00DE519B">
        <w:rPr>
          <w:highlight w:val="yellow"/>
          <w:rPrChange w:id="850" w:author="Song, Xuehang" w:date="2026-01-08T08:05:00Z" w16du:dateUtc="2026-01-08T16:05:00Z">
            <w:rPr>
              <w:rFonts w:ascii="Times New Roman" w:hAnsi="Times New Roman"/>
              <w:highlight w:val="yellow"/>
            </w:rPr>
          </w:rPrChange>
        </w:rPr>
        <w:t>:</w:t>
      </w:r>
    </w:p>
    <w:p w14:paraId="4B33880C" w14:textId="6853893A" w:rsidR="00812E7F" w:rsidRPr="00DE519B" w:rsidRDefault="00460910" w:rsidP="00D06678">
      <w:pPr>
        <w:pStyle w:val="ListParagraph"/>
        <w:numPr>
          <w:ilvl w:val="0"/>
          <w:numId w:val="32"/>
        </w:numPr>
        <w:spacing w:before="160"/>
        <w:rPr>
          <w:highlight w:val="yellow"/>
          <w:rPrChange w:id="851" w:author="Song, Xuehang" w:date="2026-01-08T08:05:00Z" w16du:dateUtc="2026-01-08T16:05:00Z">
            <w:rPr>
              <w:rFonts w:ascii="Times New Roman" w:hAnsi="Times New Roman"/>
              <w:highlight w:val="yellow"/>
            </w:rPr>
          </w:rPrChange>
        </w:rPr>
      </w:pPr>
      <w:r w:rsidRPr="00DE519B">
        <w:rPr>
          <w:highlight w:val="yellow"/>
          <w:rPrChange w:id="852" w:author="Song, Xuehang" w:date="2026-01-08T08:05:00Z" w16du:dateUtc="2026-01-08T16:05:00Z">
            <w:rPr>
              <w:rFonts w:ascii="Times New Roman" w:hAnsi="Times New Roman"/>
              <w:highlight w:val="yellow"/>
            </w:rPr>
          </w:rPrChange>
        </w:rPr>
        <w:t xml:space="preserve">Convolutional encoder–decoder models (U-Nets, ResNets) for high-resolution spatial fields (e.g., heads, salinity, plume extent) where local patterns and interfaces </w:t>
      </w:r>
      <w:r w:rsidR="00D0331C" w:rsidRPr="00DE519B">
        <w:rPr>
          <w:highlight w:val="yellow"/>
          <w:rPrChange w:id="853" w:author="Song, Xuehang" w:date="2026-01-08T08:05:00Z" w16du:dateUtc="2026-01-08T16:05:00Z">
            <w:rPr>
              <w:rFonts w:ascii="Times New Roman" w:hAnsi="Times New Roman"/>
              <w:highlight w:val="yellow"/>
            </w:rPr>
          </w:rPrChange>
        </w:rPr>
        <w:t>is</w:t>
      </w:r>
      <w:r w:rsidRPr="00DE519B">
        <w:rPr>
          <w:highlight w:val="yellow"/>
          <w:rPrChange w:id="854" w:author="Song, Xuehang" w:date="2026-01-08T08:05:00Z" w16du:dateUtc="2026-01-08T16:05:00Z">
            <w:rPr>
              <w:rFonts w:ascii="Times New Roman" w:hAnsi="Times New Roman"/>
              <w:highlight w:val="yellow"/>
            </w:rPr>
          </w:rPrChange>
        </w:rPr>
        <w:t xml:space="preserve"> important.</w:t>
      </w:r>
      <w:r w:rsidR="002E3B6C" w:rsidRPr="00DE519B">
        <w:rPr>
          <w:highlight w:val="yellow"/>
          <w:rPrChange w:id="855" w:author="Song, Xuehang" w:date="2026-01-08T08:05:00Z" w16du:dateUtc="2026-01-08T16:05:00Z">
            <w:rPr>
              <w:rFonts w:ascii="Times New Roman" w:hAnsi="Times New Roman"/>
              <w:highlight w:val="yellow"/>
            </w:rPr>
          </w:rPrChange>
        </w:rPr>
        <w:t xml:space="preserve"> (noted this is one of the model we will test)</w:t>
      </w:r>
    </w:p>
    <w:p w14:paraId="66682F5B" w14:textId="07EB42E3" w:rsidR="00751441" w:rsidRPr="00DE519B" w:rsidRDefault="00711012" w:rsidP="00D06678">
      <w:pPr>
        <w:pStyle w:val="ListParagraph"/>
        <w:spacing w:before="160"/>
        <w:rPr>
          <w:rPrChange w:id="856" w:author="Song, Xuehang" w:date="2026-01-08T08:05:00Z" w16du:dateUtc="2026-01-08T16:05:00Z">
            <w:rPr>
              <w:rFonts w:ascii="Times New Roman" w:hAnsi="Times New Roman"/>
            </w:rPr>
          </w:rPrChange>
        </w:rPr>
      </w:pPr>
      <w:r w:rsidRPr="00DE519B">
        <w:rPr>
          <w:rPrChange w:id="857" w:author="Song, Xuehang" w:date="2026-01-08T08:05:00Z" w16du:dateUtc="2026-01-08T16:05:00Z">
            <w:rPr>
              <w:rFonts w:ascii="Times New Roman" w:hAnsi="Times New Roman"/>
            </w:rPr>
          </w:rPrChange>
        </w:rPr>
        <w:t>Convolutional encoder</w:t>
      </w:r>
      <w:r w:rsidR="00BE5AD0" w:rsidRPr="00DE519B">
        <w:rPr>
          <w:rPrChange w:id="858" w:author="Song, Xuehang" w:date="2026-01-08T08:05:00Z" w16du:dateUtc="2026-01-08T16:05:00Z">
            <w:rPr>
              <w:rFonts w:ascii="Times New Roman" w:hAnsi="Times New Roman"/>
            </w:rPr>
          </w:rPrChange>
        </w:rPr>
        <w:t>-</w:t>
      </w:r>
      <w:r w:rsidRPr="00DE519B">
        <w:rPr>
          <w:rPrChange w:id="859" w:author="Song, Xuehang" w:date="2026-01-08T08:05:00Z" w16du:dateUtc="2026-01-08T16:05:00Z">
            <w:rPr>
              <w:rFonts w:ascii="Times New Roman" w:hAnsi="Times New Roman"/>
            </w:rPr>
          </w:rPrChange>
        </w:rPr>
        <w:t>decoder models, such as U</w:t>
      </w:r>
      <w:r w:rsidR="00BE5AD0" w:rsidRPr="00DE519B">
        <w:rPr>
          <w:rPrChange w:id="860" w:author="Song, Xuehang" w:date="2026-01-08T08:05:00Z" w16du:dateUtc="2026-01-08T16:05:00Z">
            <w:rPr>
              <w:rFonts w:ascii="Times New Roman" w:hAnsi="Times New Roman"/>
            </w:rPr>
          </w:rPrChange>
        </w:rPr>
        <w:t>-</w:t>
      </w:r>
      <w:r w:rsidRPr="00DE519B">
        <w:rPr>
          <w:rPrChange w:id="861" w:author="Song, Xuehang" w:date="2026-01-08T08:05:00Z" w16du:dateUtc="2026-01-08T16:05:00Z">
            <w:rPr>
              <w:rFonts w:ascii="Times New Roman" w:hAnsi="Times New Roman"/>
            </w:rPr>
          </w:rPrChange>
        </w:rPr>
        <w:t xml:space="preserve">Net and its </w:t>
      </w:r>
      <w:r w:rsidR="00F85AE7" w:rsidRPr="00DE519B">
        <w:rPr>
          <w:rPrChange w:id="862" w:author="Song, Xuehang" w:date="2026-01-08T08:05:00Z" w16du:dateUtc="2026-01-08T16:05:00Z">
            <w:rPr>
              <w:rFonts w:ascii="Times New Roman" w:hAnsi="Times New Roman"/>
            </w:rPr>
          </w:rPrChange>
        </w:rPr>
        <w:t>Residual Networks</w:t>
      </w:r>
      <w:r w:rsidRPr="00DE519B">
        <w:rPr>
          <w:rPrChange w:id="863" w:author="Song, Xuehang" w:date="2026-01-08T08:05:00Z" w16du:dateUtc="2026-01-08T16:05:00Z">
            <w:rPr>
              <w:rFonts w:ascii="Times New Roman" w:hAnsi="Times New Roman"/>
            </w:rPr>
          </w:rPrChange>
        </w:rPr>
        <w:t>, treat the spatial fields in groundwater and reactive transport models as images and learn a direct mapping from input fields (e.g., hydraulic conductivity, boundary conditions, pumping patterns) to output fields (heads, saturation, concentrations).</w:t>
      </w:r>
      <w:r w:rsidR="00277F30" w:rsidRPr="00277F30">
        <w:t xml:space="preserve"> </w:t>
      </w:r>
      <w:r w:rsidR="00277F30" w:rsidRPr="00DE519B">
        <w:rPr>
          <w:rPrChange w:id="864" w:author="Song, Xuehang" w:date="2026-01-08T08:05:00Z" w16du:dateUtc="2026-01-08T16:05:00Z">
            <w:rPr>
              <w:rFonts w:ascii="Times New Roman" w:hAnsi="Times New Roman"/>
            </w:rPr>
          </w:rPrChange>
        </w:rPr>
        <w:t>Because convolutions are local and translation-equivariant, these networks are especially effective at preserving interfaces, sharp fronts, and channelized structures, making them well suited for high</w:t>
      </w:r>
      <w:r w:rsidR="00766515" w:rsidRPr="00DE519B">
        <w:rPr>
          <w:rPrChange w:id="865" w:author="Song, Xuehang" w:date="2026-01-08T08:05:00Z" w16du:dateUtc="2026-01-08T16:05:00Z">
            <w:rPr>
              <w:rFonts w:ascii="Times New Roman" w:hAnsi="Times New Roman"/>
            </w:rPr>
          </w:rPrChange>
        </w:rPr>
        <w:t xml:space="preserve"> </w:t>
      </w:r>
      <w:r w:rsidR="00277F30" w:rsidRPr="00DE519B">
        <w:rPr>
          <w:rPrChange w:id="866" w:author="Song, Xuehang" w:date="2026-01-08T08:05:00Z" w16du:dateUtc="2026-01-08T16:05:00Z">
            <w:rPr>
              <w:rFonts w:ascii="Times New Roman" w:hAnsi="Times New Roman"/>
            </w:rPr>
          </w:rPrChange>
        </w:rPr>
        <w:t>resolution plume extent, salinity, or head distributions.</w:t>
      </w:r>
      <w:r w:rsidR="0016585F" w:rsidRPr="00DE519B">
        <w:rPr>
          <w:rPrChange w:id="867" w:author="Song, Xuehang" w:date="2026-01-08T08:05:00Z" w16du:dateUtc="2026-01-08T16:05:00Z">
            <w:rPr>
              <w:rFonts w:ascii="Times New Roman" w:hAnsi="Times New Roman"/>
            </w:rPr>
          </w:rPrChange>
        </w:rPr>
        <w:t xml:space="preserve"> </w:t>
      </w:r>
      <w:r w:rsidR="0030139B" w:rsidRPr="00DE519B">
        <w:rPr>
          <w:rPrChange w:id="868" w:author="Song, Xuehang" w:date="2026-01-08T08:05:00Z" w16du:dateUtc="2026-01-08T16:05:00Z">
            <w:rPr>
              <w:rFonts w:ascii="Times New Roman" w:hAnsi="Times New Roman"/>
            </w:rPr>
          </w:rPrChange>
        </w:rPr>
        <w:t>Recent work has shown that U</w:t>
      </w:r>
      <w:r w:rsidR="0030139B" w:rsidRPr="00DE519B">
        <w:rPr>
          <w:rFonts w:ascii="Cambria Math" w:hAnsi="Cambria Math" w:cs="Cambria Math"/>
          <w:rPrChange w:id="869" w:author="Song, Xuehang" w:date="2026-01-08T08:05:00Z" w16du:dateUtc="2026-01-08T16:05:00Z">
            <w:rPr>
              <w:rFonts w:ascii="Times New Roman" w:hAnsi="Times New Roman"/>
            </w:rPr>
          </w:rPrChange>
        </w:rPr>
        <w:t>‑</w:t>
      </w:r>
      <w:r w:rsidR="0030139B" w:rsidRPr="00DE519B">
        <w:rPr>
          <w:rPrChange w:id="870" w:author="Song, Xuehang" w:date="2026-01-08T08:05:00Z" w16du:dateUtc="2026-01-08T16:05:00Z">
            <w:rPr>
              <w:rFonts w:ascii="Times New Roman" w:hAnsi="Times New Roman"/>
            </w:rPr>
          </w:rPrChange>
        </w:rPr>
        <w:t>Net</w:t>
      </w:r>
      <w:r w:rsidR="0030139B" w:rsidRPr="00DE519B">
        <w:rPr>
          <w:rFonts w:ascii="Cambria Math" w:hAnsi="Cambria Math" w:cs="Cambria Math"/>
          <w:rPrChange w:id="871" w:author="Song, Xuehang" w:date="2026-01-08T08:05:00Z" w16du:dateUtc="2026-01-08T16:05:00Z">
            <w:rPr>
              <w:rFonts w:ascii="Times New Roman" w:hAnsi="Times New Roman"/>
            </w:rPr>
          </w:rPrChange>
        </w:rPr>
        <w:t>‑</w:t>
      </w:r>
      <w:r w:rsidR="0030139B" w:rsidRPr="00DE519B">
        <w:rPr>
          <w:rPrChange w:id="872" w:author="Song, Xuehang" w:date="2026-01-08T08:05:00Z" w16du:dateUtc="2026-01-08T16:05:00Z">
            <w:rPr>
              <w:rFonts w:ascii="Times New Roman" w:hAnsi="Times New Roman"/>
            </w:rPr>
          </w:rPrChange>
        </w:rPr>
        <w:t>type architectures can emulate steady</w:t>
      </w:r>
      <w:r w:rsidR="00766515" w:rsidRPr="00DE519B">
        <w:rPr>
          <w:rPrChange w:id="873" w:author="Song, Xuehang" w:date="2026-01-08T08:05:00Z" w16du:dateUtc="2026-01-08T16:05:00Z">
            <w:rPr>
              <w:rFonts w:ascii="Times New Roman" w:hAnsi="Times New Roman"/>
            </w:rPr>
          </w:rPrChange>
        </w:rPr>
        <w:t xml:space="preserve"> </w:t>
      </w:r>
      <w:r w:rsidR="0030139B" w:rsidRPr="00DE519B">
        <w:rPr>
          <w:rPrChange w:id="874" w:author="Song, Xuehang" w:date="2026-01-08T08:05:00Z" w16du:dateUtc="2026-01-08T16:05:00Z">
            <w:rPr>
              <w:rFonts w:ascii="Times New Roman" w:hAnsi="Times New Roman"/>
            </w:rPr>
          </w:rPrChange>
        </w:rPr>
        <w:t>state or transient groundwater flow with high accuracy while reducing runtimes by one to two orders of magnitude compared to MODFLOW or similar finite</w:t>
      </w:r>
      <w:r w:rsidR="00C16628" w:rsidRPr="00DE519B">
        <w:rPr>
          <w:rPrChange w:id="875" w:author="Song, Xuehang" w:date="2026-01-08T08:05:00Z" w16du:dateUtc="2026-01-08T16:05:00Z">
            <w:rPr>
              <w:rFonts w:ascii="Times New Roman" w:hAnsi="Times New Roman"/>
            </w:rPr>
          </w:rPrChange>
        </w:rPr>
        <w:t>-</w:t>
      </w:r>
      <w:r w:rsidR="0030139B" w:rsidRPr="00DE519B">
        <w:rPr>
          <w:rPrChange w:id="876" w:author="Song, Xuehang" w:date="2026-01-08T08:05:00Z" w16du:dateUtc="2026-01-08T16:05:00Z">
            <w:rPr>
              <w:rFonts w:ascii="Times New Roman" w:hAnsi="Times New Roman"/>
            </w:rPr>
          </w:rPrChange>
        </w:rPr>
        <w:t>difference</w:t>
      </w:r>
      <w:r w:rsidR="00C16628" w:rsidRPr="00DE519B">
        <w:rPr>
          <w:rPrChange w:id="877" w:author="Song, Xuehang" w:date="2026-01-08T08:05:00Z" w16du:dateUtc="2026-01-08T16:05:00Z">
            <w:rPr>
              <w:rFonts w:ascii="Times New Roman" w:hAnsi="Times New Roman"/>
            </w:rPr>
          </w:rPrChange>
        </w:rPr>
        <w:t xml:space="preserve"> or </w:t>
      </w:r>
      <w:r w:rsidR="0030139B" w:rsidRPr="00DE519B">
        <w:rPr>
          <w:rPrChange w:id="878" w:author="Song, Xuehang" w:date="2026-01-08T08:05:00Z" w16du:dateUtc="2026-01-08T16:05:00Z">
            <w:rPr>
              <w:rFonts w:ascii="Times New Roman" w:hAnsi="Times New Roman"/>
            </w:rPr>
          </w:rPrChange>
        </w:rPr>
        <w:t>finite</w:t>
      </w:r>
      <w:r w:rsidR="00C16628" w:rsidRPr="00DE519B">
        <w:rPr>
          <w:rPrChange w:id="879" w:author="Song, Xuehang" w:date="2026-01-08T08:05:00Z" w16du:dateUtc="2026-01-08T16:05:00Z">
            <w:rPr>
              <w:rFonts w:ascii="Times New Roman" w:hAnsi="Times New Roman"/>
            </w:rPr>
          </w:rPrChange>
        </w:rPr>
        <w:t>-</w:t>
      </w:r>
      <w:r w:rsidR="0030139B" w:rsidRPr="00DE519B">
        <w:rPr>
          <w:rPrChange w:id="880" w:author="Song, Xuehang" w:date="2026-01-08T08:05:00Z" w16du:dateUtc="2026-01-08T16:05:00Z">
            <w:rPr>
              <w:rFonts w:ascii="Times New Roman" w:hAnsi="Times New Roman"/>
            </w:rPr>
          </w:rPrChange>
        </w:rPr>
        <w:t>element models.</w:t>
      </w:r>
      <w:r w:rsidR="003B57EF" w:rsidRPr="003B57EF">
        <w:t xml:space="preserve"> </w:t>
      </w:r>
      <w:r w:rsidR="00406657" w:rsidRPr="00DE519B">
        <w:rPr>
          <w:rPrChange w:id="881" w:author="Song, Xuehang" w:date="2026-01-08T02:24:00Z" w16du:dateUtc="2026-01-08T10:24:00Z">
            <w:rPr>
              <w:rFonts w:ascii="Times New Roman" w:hAnsi="Times New Roman"/>
            </w:rPr>
          </w:rPrChange>
        </w:rPr>
        <w:fldChar w:fldCharType="begin"/>
      </w:r>
      <w:r w:rsidR="00C061BA" w:rsidRPr="00DE519B">
        <w:rPr>
          <w:rPrChange w:id="882" w:author="Song, Xuehang" w:date="2026-01-08T02:24:00Z" w16du:dateUtc="2026-01-08T10:24:00Z">
            <w:rPr>
              <w:rFonts w:ascii="Times New Roman" w:hAnsi="Times New Roman"/>
            </w:rPr>
          </w:rPrChange>
        </w:rPr>
        <w:instrText xml:space="preserve"> ADDIN EN.CITE &lt;EndNote&gt;&lt;Cite AuthorYear="1"&gt;&lt;Author&gt;Taccari&lt;/Author&gt;&lt;Year&gt;2022&lt;/Year&gt;&lt;RecNum&gt;590&lt;/RecNum&gt;&lt;DisplayText&gt;Taccari et al. (2022)&lt;/DisplayText&gt;&lt;record&gt;&lt;rec-number&gt;590&lt;/rec-number&gt;&lt;foreign-keys&gt;&lt;key app="EN" db-id="avewzwavpffw96ewpdx505tfdawpfpatfzve" timestamp="1764192940"&gt;590&lt;/key&gt;&lt;/foreign-keys&gt;&lt;ref-type name="Journal Article"&gt;17&lt;/ref-type&gt;&lt;contributors&gt;&lt;authors&gt;&lt;author&gt;Taccari, Maria Luisa&lt;/author&gt;&lt;author&gt;Nuttall, Jonathan&lt;/author&gt;&lt;author&gt;Chen, Xiaohui&lt;/author&gt;&lt;author&gt;Wang, He&lt;/author&gt;&lt;author&gt;Minnema, Bennie&lt;/author&gt;&lt;author&gt;Jimack, Peter K.&lt;/author&gt;&lt;/authors&gt;&lt;/contributors&gt;&lt;titles&gt;&lt;title&gt;Attention U-Net as a surrogate model for groundwater prediction&lt;/title&gt;&lt;secondary-title&gt;Advances in Water Resources&lt;/secondary-title&gt;&lt;/titles&gt;&lt;periodical&gt;&lt;full-title&gt;Advances in Water Resources&lt;/full-title&gt;&lt;/periodical&gt;&lt;pages&gt;104169&lt;/pages&gt;&lt;volume&gt;163&lt;/volume&gt;&lt;dates&gt;&lt;year&gt;2022&lt;/year&gt;&lt;pub-dates&gt;&lt;date&gt;2022/05/01/&lt;/date&gt;&lt;/pub-dates&gt;&lt;/dates&gt;&lt;isbn&gt;0309-1708&lt;/isbn&gt;&lt;label&gt;Conv encoder–decoder&lt;/label&gt;&lt;urls&gt;&lt;related-urls&gt;&lt;url&gt;https://www.sciencedirect.com/science/article/pii/S0309170822000458&lt;/url&gt;&lt;/related-urls&gt;&lt;/urls&gt;&lt;electronic-resource-num&gt;https://doi.org/10.1016/j.advwatres.2022.104169&lt;/electronic-resource-num&gt;&lt;research-notes&gt;Forward emulation&lt;/research-notes&gt;&lt;/record&gt;&lt;/Cite&gt;&lt;/EndNote&gt;</w:instrText>
      </w:r>
      <w:r w:rsidR="00406657" w:rsidRPr="00DE519B">
        <w:rPr>
          <w:rPrChange w:id="883" w:author="Song, Xuehang" w:date="2026-01-08T02:24:00Z" w16du:dateUtc="2026-01-08T10:24:00Z">
            <w:rPr>
              <w:rFonts w:ascii="Times New Roman" w:hAnsi="Times New Roman"/>
            </w:rPr>
          </w:rPrChange>
        </w:rPr>
        <w:fldChar w:fldCharType="separate"/>
      </w:r>
      <w:r w:rsidR="00406657" w:rsidRPr="00DE519B">
        <w:rPr>
          <w:noProof/>
          <w:rPrChange w:id="884" w:author="Song, Xuehang" w:date="2026-01-08T02:24:00Z" w16du:dateUtc="2026-01-08T10:24:00Z">
            <w:rPr>
              <w:rFonts w:ascii="Times New Roman" w:hAnsi="Times New Roman"/>
              <w:noProof/>
            </w:rPr>
          </w:rPrChange>
        </w:rPr>
        <w:t>Taccari et al. (2022)</w:t>
      </w:r>
      <w:r w:rsidR="00406657" w:rsidRPr="00DE519B">
        <w:rPr>
          <w:rPrChange w:id="885" w:author="Song, Xuehang" w:date="2026-01-08T02:24:00Z" w16du:dateUtc="2026-01-08T10:24:00Z">
            <w:rPr>
              <w:rFonts w:ascii="Times New Roman" w:hAnsi="Times New Roman"/>
            </w:rPr>
          </w:rPrChange>
        </w:rPr>
        <w:fldChar w:fldCharType="end"/>
      </w:r>
      <w:r w:rsidR="003B57EF" w:rsidRPr="00DE519B">
        <w:rPr>
          <w:rPrChange w:id="886" w:author="Song, Xuehang" w:date="2026-01-08T08:05:00Z" w16du:dateUtc="2026-01-08T16:05:00Z">
            <w:rPr>
              <w:rFonts w:ascii="Times New Roman" w:hAnsi="Times New Roman"/>
            </w:rPr>
          </w:rPrChange>
        </w:rPr>
        <w:t>, for example, used an Attention U</w:t>
      </w:r>
      <w:r w:rsidR="00766515" w:rsidRPr="00DE519B">
        <w:rPr>
          <w:rPrChange w:id="887" w:author="Song, Xuehang" w:date="2026-01-08T08:05:00Z" w16du:dateUtc="2026-01-08T16:05:00Z">
            <w:rPr>
              <w:rFonts w:ascii="Times New Roman" w:hAnsi="Times New Roman"/>
            </w:rPr>
          </w:rPrChange>
        </w:rPr>
        <w:t>-</w:t>
      </w:r>
      <w:r w:rsidR="003B57EF" w:rsidRPr="00DE519B">
        <w:rPr>
          <w:rPrChange w:id="888" w:author="Song, Xuehang" w:date="2026-01-08T08:05:00Z" w16du:dateUtc="2026-01-08T16:05:00Z">
            <w:rPr>
              <w:rFonts w:ascii="Times New Roman" w:hAnsi="Times New Roman"/>
            </w:rPr>
          </w:rPrChange>
        </w:rPr>
        <w:t>Net surrogate to predict steady</w:t>
      </w:r>
      <w:r w:rsidR="00766515" w:rsidRPr="00DE519B">
        <w:rPr>
          <w:rPrChange w:id="889" w:author="Song, Xuehang" w:date="2026-01-08T08:05:00Z" w16du:dateUtc="2026-01-08T16:05:00Z">
            <w:rPr>
              <w:rFonts w:ascii="Times New Roman" w:hAnsi="Times New Roman"/>
            </w:rPr>
          </w:rPrChange>
        </w:rPr>
        <w:t xml:space="preserve"> </w:t>
      </w:r>
      <w:r w:rsidR="003B57EF" w:rsidRPr="00DE519B">
        <w:rPr>
          <w:rPrChange w:id="890" w:author="Song, Xuehang" w:date="2026-01-08T08:05:00Z" w16du:dateUtc="2026-01-08T16:05:00Z">
            <w:rPr>
              <w:rFonts w:ascii="Times New Roman" w:hAnsi="Times New Roman"/>
            </w:rPr>
          </w:rPrChange>
        </w:rPr>
        <w:t>state hydraulic head fields in heterogeneous aquifers, demonstrating close agreement with numerical solutions and substantial speedups.</w:t>
      </w:r>
    </w:p>
    <w:p w14:paraId="5EC69117" w14:textId="0B8F7AA7" w:rsidR="00541A06" w:rsidRPr="00DE519B" w:rsidRDefault="00EB7C20" w:rsidP="00D06678">
      <w:pPr>
        <w:pStyle w:val="ListParagraph"/>
        <w:spacing w:before="160"/>
        <w:rPr>
          <w:highlight w:val="yellow"/>
          <w:rPrChange w:id="891" w:author="Song, Xuehang" w:date="2026-01-08T08:05:00Z" w16du:dateUtc="2026-01-08T16:05:00Z">
            <w:rPr>
              <w:rFonts w:ascii="Times New Roman" w:hAnsi="Times New Roman"/>
              <w:highlight w:val="yellow"/>
            </w:rPr>
          </w:rPrChange>
        </w:rPr>
      </w:pPr>
      <w:r w:rsidRPr="00DE519B">
        <w:rPr>
          <w:rPrChange w:id="892" w:author="Song, Xuehang" w:date="2026-01-08T08:05:00Z" w16du:dateUtc="2026-01-08T16:05:00Z">
            <w:rPr>
              <w:rFonts w:ascii="Times New Roman" w:hAnsi="Times New Roman"/>
            </w:rPr>
          </w:rPrChange>
        </w:rPr>
        <w:t>For time</w:t>
      </w:r>
      <w:r w:rsidR="001E2605" w:rsidRPr="00DE519B">
        <w:rPr>
          <w:rPrChange w:id="893" w:author="Song, Xuehang" w:date="2026-01-08T08:05:00Z" w16du:dateUtc="2026-01-08T16:05:00Z">
            <w:rPr>
              <w:rFonts w:ascii="Times New Roman" w:hAnsi="Times New Roman"/>
            </w:rPr>
          </w:rPrChange>
        </w:rPr>
        <w:t xml:space="preserve"> </w:t>
      </w:r>
      <w:r w:rsidRPr="00DE519B">
        <w:rPr>
          <w:rPrChange w:id="894" w:author="Song, Xuehang" w:date="2026-01-08T08:05:00Z" w16du:dateUtc="2026-01-08T16:05:00Z">
            <w:rPr>
              <w:rFonts w:ascii="Times New Roman" w:hAnsi="Times New Roman"/>
            </w:rPr>
          </w:rPrChange>
        </w:rPr>
        <w:t>dependent problems, encoder</w:t>
      </w:r>
      <w:r w:rsidR="001E2605" w:rsidRPr="00DE519B">
        <w:rPr>
          <w:rPrChange w:id="895" w:author="Song, Xuehang" w:date="2026-01-08T08:05:00Z" w16du:dateUtc="2026-01-08T16:05:00Z">
            <w:rPr>
              <w:rFonts w:ascii="Times New Roman" w:hAnsi="Times New Roman"/>
            </w:rPr>
          </w:rPrChange>
        </w:rPr>
        <w:t>-</w:t>
      </w:r>
      <w:r w:rsidRPr="00DE519B">
        <w:rPr>
          <w:rPrChange w:id="896" w:author="Song, Xuehang" w:date="2026-01-08T08:05:00Z" w16du:dateUtc="2026-01-08T16:05:00Z">
            <w:rPr>
              <w:rFonts w:ascii="Times New Roman" w:hAnsi="Times New Roman"/>
            </w:rPr>
          </w:rPrChange>
        </w:rPr>
        <w:t>decoders are often combined with autoregressive strategies</w:t>
      </w:r>
      <w:r w:rsidR="001E2605" w:rsidRPr="00DE519B">
        <w:rPr>
          <w:rPrChange w:id="897" w:author="Song, Xuehang" w:date="2026-01-08T08:05:00Z" w16du:dateUtc="2026-01-08T16:05:00Z">
            <w:rPr>
              <w:rFonts w:ascii="Times New Roman" w:hAnsi="Times New Roman"/>
            </w:rPr>
          </w:rPrChange>
        </w:rPr>
        <w:t>.</w:t>
      </w:r>
      <w:r w:rsidRPr="00DE519B">
        <w:rPr>
          <w:rPrChange w:id="898" w:author="Song, Xuehang" w:date="2026-01-08T08:05:00Z" w16du:dateUtc="2026-01-08T16:05:00Z">
            <w:rPr>
              <w:rFonts w:ascii="Times New Roman" w:hAnsi="Times New Roman"/>
            </w:rPr>
          </w:rPrChange>
        </w:rPr>
        <w:t xml:space="preserve"> </w:t>
      </w:r>
      <w:r w:rsidR="001E2605" w:rsidRPr="00DE519B">
        <w:rPr>
          <w:rPrChange w:id="899" w:author="Song, Xuehang" w:date="2026-01-08T08:05:00Z" w16du:dateUtc="2026-01-08T16:05:00Z">
            <w:rPr>
              <w:rFonts w:ascii="Times New Roman" w:hAnsi="Times New Roman"/>
            </w:rPr>
          </w:rPrChange>
        </w:rPr>
        <w:t>T</w:t>
      </w:r>
      <w:r w:rsidRPr="00DE519B">
        <w:rPr>
          <w:rPrChange w:id="900" w:author="Song, Xuehang" w:date="2026-01-08T08:05:00Z" w16du:dateUtc="2026-01-08T16:05:00Z">
            <w:rPr>
              <w:rFonts w:ascii="Times New Roman" w:hAnsi="Times New Roman"/>
            </w:rPr>
          </w:rPrChange>
        </w:rPr>
        <w:t xml:space="preserve">he surrogate takes the previous predicted state (e.g., saturation or pressure at time </w:t>
      </w:r>
      <w:r w:rsidRPr="00DE519B">
        <w:rPr>
          <w:rFonts w:ascii="Cambria Math" w:hAnsi="Cambria Math" w:cs="Cambria Math"/>
        </w:rPr>
        <w:t>𝑡</w:t>
      </w:r>
      <w:r w:rsidRPr="00DE519B">
        <w:rPr>
          <w:rFonts w:ascii="Cambria Math" w:hAnsi="Cambria Math" w:cs="Cambria Math"/>
          <w:vertAlign w:val="subscript"/>
        </w:rPr>
        <w:t>𝑘</w:t>
      </w:r>
      <w:r w:rsidRPr="00DE519B">
        <w:rPr>
          <w:rPrChange w:id="901" w:author="Song, Xuehang" w:date="2026-01-08T08:05:00Z" w16du:dateUtc="2026-01-08T16:05:00Z">
            <w:rPr>
              <w:rFonts w:ascii="Times New Roman" w:hAnsi="Times New Roman"/>
            </w:rPr>
          </w:rPrChange>
        </w:rPr>
        <w:t xml:space="preserve">) as an additional input to predict the next state at </w:t>
      </w:r>
      <w:r w:rsidRPr="00DE519B">
        <w:rPr>
          <w:rFonts w:ascii="Cambria Math" w:hAnsi="Cambria Math" w:cs="Cambria Math"/>
        </w:rPr>
        <w:t>𝑡</w:t>
      </w:r>
      <w:r w:rsidRPr="00DE519B">
        <w:rPr>
          <w:rFonts w:ascii="Cambria Math" w:hAnsi="Cambria Math" w:cs="Cambria Math"/>
          <w:vertAlign w:val="subscript"/>
        </w:rPr>
        <w:t>𝑘</w:t>
      </w:r>
      <w:r w:rsidRPr="00DE519B">
        <w:rPr>
          <w:vertAlign w:val="subscript"/>
          <w:rPrChange w:id="902" w:author="Song, Xuehang" w:date="2026-01-08T08:05:00Z" w16du:dateUtc="2026-01-08T16:05:00Z">
            <w:rPr>
              <w:rFonts w:ascii="Times New Roman" w:hAnsi="Times New Roman"/>
              <w:vertAlign w:val="subscript"/>
            </w:rPr>
          </w:rPrChange>
        </w:rPr>
        <w:t>+1</w:t>
      </w:r>
      <w:r w:rsidRPr="00DE519B">
        <w:rPr>
          <w:rPrChange w:id="903" w:author="Song, Xuehang" w:date="2026-01-08T08:05:00Z" w16du:dateUtc="2026-01-08T16:05:00Z">
            <w:rPr>
              <w:rFonts w:ascii="Times New Roman" w:hAnsi="Times New Roman"/>
            </w:rPr>
          </w:rPrChange>
        </w:rPr>
        <w:t xml:space="preserve">. </w:t>
      </w:r>
      <w:r w:rsidR="009807B6" w:rsidRPr="00DE519B">
        <w:rPr>
          <w:rPrChange w:id="904" w:author="Song, Xuehang" w:date="2026-01-08T08:05:00Z" w16du:dateUtc="2026-01-08T16:05:00Z">
            <w:rPr>
              <w:rFonts w:ascii="Times New Roman" w:hAnsi="Times New Roman"/>
            </w:rPr>
          </w:rPrChange>
        </w:rPr>
        <w:t xml:space="preserve">Earlier work for multiphase </w:t>
      </w:r>
      <w:r w:rsidR="009807B6" w:rsidRPr="00DE519B">
        <w:rPr>
          <w:rPrChange w:id="905" w:author="Song, Xuehang" w:date="2026-01-08T08:05:00Z" w16du:dateUtc="2026-01-08T16:05:00Z">
            <w:rPr>
              <w:rFonts w:ascii="Times New Roman" w:hAnsi="Times New Roman"/>
            </w:rPr>
          </w:rPrChange>
        </w:rPr>
        <w:lastRenderedPageBreak/>
        <w:t>flow cast surrogate modeling as image</w:t>
      </w:r>
      <w:r w:rsidR="009807B6" w:rsidRPr="00DE519B">
        <w:rPr>
          <w:rPrChange w:id="906" w:author="Song, Xuehang" w:date="2026-01-08T08:05:00Z" w16du:dateUtc="2026-01-08T16:05:00Z">
            <w:rPr>
              <w:rFonts w:ascii="Times New Roman" w:hAnsi="Times New Roman"/>
            </w:rPr>
          </w:rPrChange>
        </w:rPr>
        <w:noBreakHyphen/>
        <w:t>to</w:t>
      </w:r>
      <w:r w:rsidR="009807B6" w:rsidRPr="00DE519B">
        <w:rPr>
          <w:rPrChange w:id="907" w:author="Song, Xuehang" w:date="2026-01-08T08:05:00Z" w16du:dateUtc="2026-01-08T16:05:00Z">
            <w:rPr>
              <w:rFonts w:ascii="Times New Roman" w:hAnsi="Times New Roman"/>
            </w:rPr>
          </w:rPrChange>
        </w:rPr>
        <w:noBreakHyphen/>
        <w:t>image regression, highlighting how these architectures naturally fit the “field</w:t>
      </w:r>
      <w:r w:rsidR="009807B6" w:rsidRPr="00DE519B">
        <w:rPr>
          <w:rPrChange w:id="908" w:author="Song, Xuehang" w:date="2026-01-08T08:05:00Z" w16du:dateUtc="2026-01-08T16:05:00Z">
            <w:rPr>
              <w:rFonts w:ascii="Times New Roman" w:hAnsi="Times New Roman"/>
            </w:rPr>
          </w:rPrChange>
        </w:rPr>
        <w:noBreakHyphen/>
        <w:t>in, field</w:t>
      </w:r>
      <w:r w:rsidR="009807B6" w:rsidRPr="00DE519B">
        <w:rPr>
          <w:rPrChange w:id="909" w:author="Song, Xuehang" w:date="2026-01-08T08:05:00Z" w16du:dateUtc="2026-01-08T16:05:00Z">
            <w:rPr>
              <w:rFonts w:ascii="Times New Roman" w:hAnsi="Times New Roman"/>
            </w:rPr>
          </w:rPrChange>
        </w:rPr>
        <w:noBreakHyphen/>
        <w:t>out” structure of subsurface PDE solvers</w:t>
      </w:r>
      <w:r w:rsidR="007C54AB" w:rsidRPr="00DE519B">
        <w:rPr>
          <w:rPrChange w:id="910" w:author="Song, Xuehang" w:date="2026-01-08T08:05:00Z" w16du:dateUtc="2026-01-08T16:05:00Z">
            <w:rPr>
              <w:rFonts w:ascii="Times New Roman" w:hAnsi="Times New Roman"/>
            </w:rPr>
          </w:rPrChange>
        </w:rPr>
        <w:t xml:space="preserve"> </w:t>
      </w:r>
      <w:r w:rsidR="007C54AB" w:rsidRPr="00DE519B">
        <w:rPr>
          <w:rPrChange w:id="911" w:author="Song, Xuehang" w:date="2026-01-08T02:24:00Z" w16du:dateUtc="2026-01-08T10:24:00Z">
            <w:rPr>
              <w:rFonts w:ascii="Times New Roman" w:hAnsi="Times New Roman"/>
            </w:rPr>
          </w:rPrChange>
        </w:rPr>
        <w:fldChar w:fldCharType="begin"/>
      </w:r>
      <w:r w:rsidR="00C061BA" w:rsidRPr="00DE519B">
        <w:rPr>
          <w:rPrChange w:id="912" w:author="Song, Xuehang" w:date="2026-01-08T02:24:00Z" w16du:dateUtc="2026-01-08T10:24:00Z">
            <w:rPr>
              <w:rFonts w:ascii="Times New Roman" w:hAnsi="Times New Roman"/>
            </w:rPr>
          </w:rPrChange>
        </w:rPr>
        <w:instrText xml:space="preserve"> ADDIN EN.CITE &lt;EndNote&gt;&lt;Cite&gt;&lt;Author&gt;Mo&lt;/Author&gt;&lt;Year&gt;2019&lt;/Year&gt;&lt;RecNum&gt;593&lt;/RecNum&gt;&lt;DisplayText&gt;(Mo et al., 2019)&lt;/DisplayText&gt;&lt;record&gt;&lt;rec-number&gt;593&lt;/rec-number&gt;&lt;foreign-keys&gt;&lt;key app="EN" db-id="avewzwavpffw96ewpdx505tfdawpfpatfzve" timestamp="1764194788"&gt;593&lt;/key&gt;&lt;/foreign-keys&gt;&lt;ref-type name="Journal Article"&gt;17&lt;/ref-type&gt;&lt;contributors&gt;&lt;authors&gt;&lt;author&gt;Mo, Shaoxing&lt;/author&gt;&lt;author&gt;Zhu, Yinhao&lt;/author&gt;&lt;author&gt;Zabaras, Nicholas&lt;/author&gt;&lt;author&gt;Shi, Xiaoqing&lt;/author&gt;&lt;author&gt;Wu, Jichun&lt;/author&gt;&lt;/authors&gt;&lt;/contributors&gt;&lt;titles&gt;&lt;title&gt;Deep Convolutional Encoder-Decoder Networks for Uncertainty Quantification of Dynamic Multiphase Flow in Heterogeneous Media&lt;/title&gt;&lt;secondary-title&gt;Water Resources Research&lt;/secondary-title&gt;&lt;/titles&gt;&lt;periodical&gt;&lt;full-title&gt;Water Resources Research&lt;/full-title&gt;&lt;/periodical&gt;&lt;pages&gt;703-728&lt;/pages&gt;&lt;volume&gt;55&lt;/volume&gt;&lt;number&gt;1&lt;/number&gt;&lt;dates&gt;&lt;year&gt;2019&lt;/year&gt;&lt;/dates&gt;&lt;isbn&gt;0043-1397&lt;/isbn&gt;&lt;label&gt;Conv encoder–decoder&lt;/label&gt;&lt;urls&gt;&lt;related-urls&gt;&lt;url&gt;https://agupubs.onlinelibrary.wiley.com/doi/abs/10.1029/2018WR023528&lt;/url&gt;&lt;/related-urls&gt;&lt;/urls&gt;&lt;electronic-resource-num&gt;https://doi.org/10.1029/2018WR023528&lt;/electronic-resource-num&gt;&lt;research-notes&gt;UQ &amp;amp; ensemble generation&lt;/research-notes&gt;&lt;/record&gt;&lt;/Cite&gt;&lt;/EndNote&gt;</w:instrText>
      </w:r>
      <w:r w:rsidR="007C54AB" w:rsidRPr="00DE519B">
        <w:rPr>
          <w:rPrChange w:id="913" w:author="Song, Xuehang" w:date="2026-01-08T02:24:00Z" w16du:dateUtc="2026-01-08T10:24:00Z">
            <w:rPr>
              <w:rFonts w:ascii="Times New Roman" w:hAnsi="Times New Roman"/>
            </w:rPr>
          </w:rPrChange>
        </w:rPr>
        <w:fldChar w:fldCharType="separate"/>
      </w:r>
      <w:r w:rsidR="007C54AB" w:rsidRPr="00DE519B">
        <w:rPr>
          <w:noProof/>
          <w:rPrChange w:id="914" w:author="Song, Xuehang" w:date="2026-01-08T02:24:00Z" w16du:dateUtc="2026-01-08T10:24:00Z">
            <w:rPr>
              <w:rFonts w:ascii="Times New Roman" w:hAnsi="Times New Roman"/>
              <w:noProof/>
            </w:rPr>
          </w:rPrChange>
        </w:rPr>
        <w:t>(Mo et al., 2019)</w:t>
      </w:r>
      <w:r w:rsidR="007C54AB" w:rsidRPr="00DE519B">
        <w:rPr>
          <w:rPrChange w:id="915" w:author="Song, Xuehang" w:date="2026-01-08T02:24:00Z" w16du:dateUtc="2026-01-08T10:24:00Z">
            <w:rPr>
              <w:rFonts w:ascii="Times New Roman" w:hAnsi="Times New Roman"/>
            </w:rPr>
          </w:rPrChange>
        </w:rPr>
        <w:fldChar w:fldCharType="end"/>
      </w:r>
      <w:r w:rsidR="009807B6" w:rsidRPr="00DE519B">
        <w:rPr>
          <w:rPrChange w:id="916" w:author="Song, Xuehang" w:date="2026-01-08T02:24:00Z" w16du:dateUtc="2026-01-08T10:24:00Z">
            <w:rPr>
              <w:rFonts w:ascii="Times New Roman" w:hAnsi="Times New Roman"/>
            </w:rPr>
          </w:rPrChange>
        </w:rPr>
        <w:t xml:space="preserve">. </w:t>
      </w:r>
      <w:r w:rsidR="0010430A" w:rsidRPr="00DE519B">
        <w:rPr>
          <w:rPrChange w:id="917" w:author="Song, Xuehang" w:date="2026-01-08T02:24:00Z" w16du:dateUtc="2026-01-08T10:24:00Z">
            <w:rPr>
              <w:rFonts w:ascii="Times New Roman" w:hAnsi="Times New Roman"/>
            </w:rPr>
          </w:rPrChange>
        </w:rPr>
        <w:fldChar w:fldCharType="begin"/>
      </w:r>
      <w:r w:rsidR="00C061BA" w:rsidRPr="00DE519B">
        <w:rPr>
          <w:rPrChange w:id="918" w:author="Song, Xuehang" w:date="2026-01-08T02:24:00Z" w16du:dateUtc="2026-01-08T10:24:00Z">
            <w:rPr>
              <w:rFonts w:ascii="Times New Roman" w:hAnsi="Times New Roman"/>
            </w:rPr>
          </w:rPrChange>
        </w:rPr>
        <w:instrText xml:space="preserve"> ADDIN EN.CITE &lt;EndNote&gt;&lt;Cite AuthorYear="1"&gt;&lt;Author&gt;Jiang&lt;/Author&gt;&lt;Year&gt;2021&lt;/Year&gt;&lt;RecNum&gt;591&lt;/RecNum&gt;&lt;DisplayText&gt;Jiang et al. (2021)&lt;/DisplayText&gt;&lt;record&gt;&lt;rec-number&gt;591&lt;/rec-number&gt;&lt;foreign-keys&gt;&lt;key app="EN" db-id="avewzwavpffw96ewpdx505tfdawpfpatfzve" timestamp="1764193227"&gt;591&lt;/key&gt;&lt;/foreign-keys&gt;&lt;ref-type name="Journal Article"&gt;17&lt;/ref-type&gt;&lt;contributors&gt;&lt;authors&gt;&lt;author&gt;Jiang, Zhihao&lt;/author&gt;&lt;author&gt;Tahmasebi, Pejman&lt;/author&gt;&lt;author&gt;Mao, Zhiqiang&lt;/author&gt;&lt;/authors&gt;&lt;/contributors&gt;&lt;titles&gt;&lt;title&gt;Deep residual U-net convolution neural networks with autoregressive strategy for fluid flow predictions in large-scale geosystems&lt;/title&gt;&lt;secondary-title&gt;Advances in Water Resources&lt;/secondary-title&gt;&lt;/titles&gt;&lt;periodical&gt;&lt;full-title&gt;Advances in Water Resources&lt;/full-title&gt;&lt;/periodical&gt;&lt;pages&gt;103878&lt;/pages&gt;&lt;volume&gt;150&lt;/volume&gt;&lt;keywords&gt;&lt;keyword&gt;Conv enc–dec&lt;/keyword&gt;&lt;/keywords&gt;&lt;dates&gt;&lt;year&gt;2021&lt;/year&gt;&lt;pub-dates&gt;&lt;date&gt;2021/04/01/&lt;/date&gt;&lt;/pub-dates&gt;&lt;/dates&gt;&lt;isbn&gt;0309-1708&lt;/isbn&gt;&lt;label&gt;Conv encoder–decoder&lt;/label&gt;&lt;urls&gt;&lt;related-urls&gt;&lt;url&gt;https://www.sciencedirect.com/science/article/pii/S0309170821000336&lt;/url&gt;&lt;/related-urls&gt;&lt;/urls&gt;&lt;electronic-resource-num&gt;https://doi.org/10.1016/j.advwatres.2021.103878&lt;/electronic-resource-num&gt;&lt;research-notes&gt;Forward emulation&lt;/research-notes&gt;&lt;/record&gt;&lt;/Cite&gt;&lt;/EndNote&gt;</w:instrText>
      </w:r>
      <w:r w:rsidR="0010430A" w:rsidRPr="00DE519B">
        <w:rPr>
          <w:rPrChange w:id="919" w:author="Song, Xuehang" w:date="2026-01-08T02:24:00Z" w16du:dateUtc="2026-01-08T10:24:00Z">
            <w:rPr>
              <w:rFonts w:ascii="Times New Roman" w:hAnsi="Times New Roman"/>
            </w:rPr>
          </w:rPrChange>
        </w:rPr>
        <w:fldChar w:fldCharType="separate"/>
      </w:r>
      <w:r w:rsidR="001E2605" w:rsidRPr="00DE519B">
        <w:rPr>
          <w:noProof/>
          <w:rPrChange w:id="920" w:author="Song, Xuehang" w:date="2026-01-08T02:24:00Z" w16du:dateUtc="2026-01-08T10:24:00Z">
            <w:rPr>
              <w:rFonts w:ascii="Times New Roman" w:hAnsi="Times New Roman"/>
              <w:noProof/>
            </w:rPr>
          </w:rPrChange>
        </w:rPr>
        <w:t>Jiang et al. (2021)</w:t>
      </w:r>
      <w:r w:rsidR="0010430A" w:rsidRPr="00DE519B">
        <w:rPr>
          <w:rPrChange w:id="921" w:author="Song, Xuehang" w:date="2026-01-08T02:24:00Z" w16du:dateUtc="2026-01-08T10:24:00Z">
            <w:rPr>
              <w:rFonts w:ascii="Times New Roman" w:hAnsi="Times New Roman"/>
            </w:rPr>
          </w:rPrChange>
        </w:rPr>
        <w:fldChar w:fldCharType="end"/>
      </w:r>
      <w:r w:rsidRPr="00DE519B">
        <w:rPr>
          <w:rPrChange w:id="922" w:author="Song, Xuehang" w:date="2026-01-08T08:05:00Z" w16du:dateUtc="2026-01-08T16:05:00Z">
            <w:rPr>
              <w:rFonts w:ascii="Times New Roman" w:hAnsi="Times New Roman"/>
            </w:rPr>
          </w:rPrChange>
        </w:rPr>
        <w:t xml:space="preserve"> introduced a deep residual U</w:t>
      </w:r>
      <w:r w:rsidR="001E2605" w:rsidRPr="00DE519B">
        <w:rPr>
          <w:rPrChange w:id="923" w:author="Song, Xuehang" w:date="2026-01-08T08:05:00Z" w16du:dateUtc="2026-01-08T16:05:00Z">
            <w:rPr>
              <w:rFonts w:ascii="Times New Roman" w:hAnsi="Times New Roman"/>
            </w:rPr>
          </w:rPrChange>
        </w:rPr>
        <w:t>-</w:t>
      </w:r>
      <w:r w:rsidRPr="00DE519B">
        <w:rPr>
          <w:rPrChange w:id="924" w:author="Song, Xuehang" w:date="2026-01-08T08:05:00Z" w16du:dateUtc="2026-01-08T16:05:00Z">
            <w:rPr>
              <w:rFonts w:ascii="Times New Roman" w:hAnsi="Times New Roman"/>
            </w:rPr>
          </w:rPrChange>
        </w:rPr>
        <w:t>Net with an autoregressive scheme (AR</w:t>
      </w:r>
      <w:r w:rsidRPr="00DE519B">
        <w:rPr>
          <w:rFonts w:ascii="Cambria Math" w:hAnsi="Cambria Math" w:cs="Cambria Math"/>
          <w:rPrChange w:id="925" w:author="Song, Xuehang" w:date="2026-01-08T08:05:00Z" w16du:dateUtc="2026-01-08T16:05:00Z">
            <w:rPr>
              <w:rFonts w:ascii="Times New Roman" w:hAnsi="Times New Roman"/>
            </w:rPr>
          </w:rPrChange>
        </w:rPr>
        <w:t>‑</w:t>
      </w:r>
      <w:r w:rsidRPr="00DE519B">
        <w:rPr>
          <w:rPrChange w:id="926" w:author="Song, Xuehang" w:date="2026-01-08T08:05:00Z" w16du:dateUtc="2026-01-08T16:05:00Z">
            <w:rPr>
              <w:rFonts w:ascii="Times New Roman" w:hAnsi="Times New Roman"/>
            </w:rPr>
          </w:rPrChange>
        </w:rPr>
        <w:t>ResUNet) to emulate dynamic multiphase flow and solute transport in channelized geological systems, achieving accurate saturation and pressure fields over long time windows with far fewer training samples than CNN baselines.</w:t>
      </w:r>
      <w:r w:rsidR="00537634" w:rsidRPr="00DE519B">
        <w:rPr>
          <w:rPrChange w:id="927" w:author="Song, Xuehang" w:date="2026-01-08T08:05:00Z" w16du:dateUtc="2026-01-08T16:05:00Z">
            <w:rPr>
              <w:rFonts w:ascii="Times New Roman" w:hAnsi="Times New Roman"/>
            </w:rPr>
          </w:rPrChange>
        </w:rPr>
        <w:t xml:space="preserve"> </w:t>
      </w:r>
      <w:r w:rsidR="00F1515D" w:rsidRPr="00DE519B">
        <w:rPr>
          <w:rPrChange w:id="928" w:author="Song, Xuehang" w:date="2026-01-08T02:24:00Z" w16du:dateUtc="2026-01-08T10:24:00Z">
            <w:rPr>
              <w:rFonts w:ascii="Times New Roman" w:hAnsi="Times New Roman"/>
            </w:rPr>
          </w:rPrChange>
        </w:rPr>
        <w:fldChar w:fldCharType="begin"/>
      </w:r>
      <w:r w:rsidR="00C061BA" w:rsidRPr="00DE519B">
        <w:rPr>
          <w:rPrChange w:id="929" w:author="Song, Xuehang" w:date="2026-01-08T02:24:00Z" w16du:dateUtc="2026-01-08T10:24:00Z">
            <w:rPr>
              <w:rFonts w:ascii="Times New Roman" w:hAnsi="Times New Roman"/>
            </w:rPr>
          </w:rPrChange>
        </w:rPr>
        <w:instrText xml:space="preserve"> ADDIN EN.CITE &lt;EndNote&gt;&lt;Cite AuthorYear="1"&gt;&lt;Author&gt;Lauzon&lt;/Author&gt;&lt;Year&gt;2024&lt;/Year&gt;&lt;RecNum&gt;592&lt;/RecNum&gt;&lt;DisplayText&gt;Lauzon (2024)&lt;/DisplayText&gt;&lt;record&gt;&lt;rec-number&gt;592&lt;/rec-number&gt;&lt;foreign-keys&gt;&lt;key app="EN" db-id="avewzwavpffw96ewpdx505tfdawpfpatfzve" timestamp="1764194502"&gt;592&lt;/key&gt;&lt;/foreign-keys&gt;&lt;ref-type name="Journal Article"&gt;17&lt;/ref-type&gt;&lt;contributors&gt;&lt;authors&gt;&lt;author&gt;Lauzon, Dany&lt;/author&gt;&lt;/authors&gt;&lt;/contributors&gt;&lt;titles&gt;&lt;title&gt;A U-Net architecture as a surrogate model combined with a geostatistical spectral algorithm for transient groundwater flow inverse problems&lt;/title&gt;&lt;secondary-title&gt;Advances in Water Resources&lt;/secondary-title&gt;&lt;/titles&gt;&lt;periodical&gt;&lt;full-title&gt;Advances in Water Resources&lt;/full-title&gt;&lt;/periodical&gt;&lt;pages&gt;104726&lt;/pages&gt;&lt;volume&gt;189&lt;/volume&gt;&lt;keywords&gt;&lt;keyword&gt;Surrogate modeling&lt;/keyword&gt;&lt;keyword&gt;Inverse problem&lt;/keyword&gt;&lt;keyword&gt;Stochastic hydrogeology&lt;/keyword&gt;&lt;keyword&gt;Applied geostatistics&lt;/keyword&gt;&lt;keyword&gt;U-Net architecture&lt;/keyword&gt;&lt;keyword&gt;Pumping test&lt;/keyword&gt;&lt;/keywords&gt;&lt;dates&gt;&lt;year&gt;2024&lt;/year&gt;&lt;pub-dates&gt;&lt;date&gt;2024/07/01/&lt;/date&gt;&lt;/pub-dates&gt;&lt;/dates&gt;&lt;isbn&gt;0309-1708&lt;/isbn&gt;&lt;label&gt;Conv encoder–decoder&lt;/label&gt;&lt;urls&gt;&lt;related-urls&gt;&lt;url&gt;https://www.sciencedirect.com/science/article/pii/S0309170824001131&lt;/url&gt;&lt;/related-urls&gt;&lt;/urls&gt;&lt;electronic-resource-num&gt;https://doi.org/10.1016/j.advwatres.2024.104726&lt;/electronic-resource-num&gt;&lt;research-notes&gt;Inverse &amp;amp; calibration&lt;/research-notes&gt;&lt;/record&gt;&lt;/Cite&gt;&lt;/EndNote&gt;</w:instrText>
      </w:r>
      <w:r w:rsidR="00F1515D" w:rsidRPr="00DE519B">
        <w:rPr>
          <w:rPrChange w:id="930" w:author="Song, Xuehang" w:date="2026-01-08T02:24:00Z" w16du:dateUtc="2026-01-08T10:24:00Z">
            <w:rPr>
              <w:rFonts w:ascii="Times New Roman" w:hAnsi="Times New Roman"/>
            </w:rPr>
          </w:rPrChange>
        </w:rPr>
        <w:fldChar w:fldCharType="separate"/>
      </w:r>
      <w:r w:rsidR="00F1515D" w:rsidRPr="00DE519B">
        <w:rPr>
          <w:noProof/>
          <w:rPrChange w:id="931" w:author="Song, Xuehang" w:date="2026-01-08T02:24:00Z" w16du:dateUtc="2026-01-08T10:24:00Z">
            <w:rPr>
              <w:rFonts w:ascii="Times New Roman" w:hAnsi="Times New Roman"/>
              <w:noProof/>
            </w:rPr>
          </w:rPrChange>
        </w:rPr>
        <w:t>Lauzon (2024)</w:t>
      </w:r>
      <w:r w:rsidR="00F1515D" w:rsidRPr="00DE519B">
        <w:rPr>
          <w:rPrChange w:id="932" w:author="Song, Xuehang" w:date="2026-01-08T02:24:00Z" w16du:dateUtc="2026-01-08T10:24:00Z">
            <w:rPr>
              <w:rFonts w:ascii="Times New Roman" w:hAnsi="Times New Roman"/>
            </w:rPr>
          </w:rPrChange>
        </w:rPr>
        <w:fldChar w:fldCharType="end"/>
      </w:r>
      <w:r w:rsidR="00537634" w:rsidRPr="00DE519B">
        <w:rPr>
          <w:rPrChange w:id="933" w:author="Song, Xuehang" w:date="2026-01-08T02:24:00Z" w16du:dateUtc="2026-01-08T10:24:00Z">
            <w:rPr>
              <w:rFonts w:ascii="Times New Roman" w:hAnsi="Times New Roman"/>
            </w:rPr>
          </w:rPrChange>
        </w:rPr>
        <w:t xml:space="preserve"> further showed that a U</w:t>
      </w:r>
      <w:r w:rsidR="00537634" w:rsidRPr="00DE519B">
        <w:rPr>
          <w:rFonts w:ascii="Cambria Math" w:hAnsi="Cambria Math" w:cs="Cambria Math"/>
          <w:rPrChange w:id="934" w:author="Song, Xuehang" w:date="2026-01-08T02:24:00Z" w16du:dateUtc="2026-01-08T10:24:00Z">
            <w:rPr>
              <w:rFonts w:ascii="Times New Roman" w:hAnsi="Times New Roman"/>
            </w:rPr>
          </w:rPrChange>
        </w:rPr>
        <w:t>‑</w:t>
      </w:r>
      <w:r w:rsidR="00537634" w:rsidRPr="00DE519B">
        <w:rPr>
          <w:rPrChange w:id="935" w:author="Song, Xuehang" w:date="2026-01-08T02:24:00Z" w16du:dateUtc="2026-01-08T10:24:00Z">
            <w:rPr>
              <w:rFonts w:ascii="Times New Roman" w:hAnsi="Times New Roman"/>
            </w:rPr>
          </w:rPrChange>
        </w:rPr>
        <w:t>Net surrogate can replace a transient groundwater flow model inside a stochastic inverse framework, enabling fast uncertainty quantification over heterogeneous hydraulic conductivity and boundary conditions</w:t>
      </w:r>
      <w:r w:rsidR="00F95BDD" w:rsidRPr="00DE519B">
        <w:rPr>
          <w:rPrChange w:id="936" w:author="Song, Xuehang" w:date="2026-01-08T02:24:00Z" w16du:dateUtc="2026-01-08T10:24:00Z">
            <w:rPr>
              <w:rFonts w:ascii="Times New Roman" w:hAnsi="Times New Roman"/>
            </w:rPr>
          </w:rPrChange>
        </w:rPr>
        <w:t>.</w:t>
      </w:r>
      <w:r w:rsidR="00575F61" w:rsidRPr="00DE519B">
        <w:t xml:space="preserve"> </w:t>
      </w:r>
      <w:r w:rsidR="00575F61" w:rsidRPr="00DE519B">
        <w:rPr>
          <w:rPrChange w:id="937" w:author="Song, Xuehang" w:date="2026-01-08T08:05:00Z" w16du:dateUtc="2026-01-08T16:05:00Z">
            <w:rPr>
              <w:rFonts w:ascii="Times New Roman" w:hAnsi="Times New Roman"/>
            </w:rPr>
          </w:rPrChange>
        </w:rPr>
        <w:t xml:space="preserve">In Pillar B, </w:t>
      </w:r>
      <w:r w:rsidR="00B93FC9" w:rsidRPr="00DE519B">
        <w:rPr>
          <w:rPrChange w:id="938" w:author="Song, Xuehang" w:date="2026-01-08T08:05:00Z" w16du:dateUtc="2026-01-08T16:05:00Z">
            <w:rPr>
              <w:rFonts w:ascii="Times New Roman" w:hAnsi="Times New Roman"/>
            </w:rPr>
          </w:rPrChange>
        </w:rPr>
        <w:t>the convolutional encoder-decoder models</w:t>
      </w:r>
      <w:r w:rsidR="00575F61" w:rsidRPr="00DE519B">
        <w:rPr>
          <w:rPrChange w:id="939" w:author="Song, Xuehang" w:date="2026-01-08T08:05:00Z" w16du:dateUtc="2026-01-08T16:05:00Z">
            <w:rPr>
              <w:rFonts w:ascii="Times New Roman" w:hAnsi="Times New Roman"/>
            </w:rPr>
          </w:rPrChange>
        </w:rPr>
        <w:t xml:space="preserve"> will be one of our primary high</w:t>
      </w:r>
      <w:r w:rsidR="00B93FC9" w:rsidRPr="00DE519B">
        <w:rPr>
          <w:rPrChange w:id="940" w:author="Song, Xuehang" w:date="2026-01-08T08:05:00Z" w16du:dateUtc="2026-01-08T16:05:00Z">
            <w:rPr>
              <w:rFonts w:ascii="Times New Roman" w:hAnsi="Times New Roman"/>
            </w:rPr>
          </w:rPrChange>
        </w:rPr>
        <w:t xml:space="preserve"> </w:t>
      </w:r>
      <w:r w:rsidR="00575F61" w:rsidRPr="00DE519B">
        <w:rPr>
          <w:rPrChange w:id="941" w:author="Song, Xuehang" w:date="2026-01-08T08:05:00Z" w16du:dateUtc="2026-01-08T16:05:00Z">
            <w:rPr>
              <w:rFonts w:ascii="Times New Roman" w:hAnsi="Times New Roman"/>
            </w:rPr>
          </w:rPrChange>
        </w:rPr>
        <w:t>resolution spatial surrogates, closely aligned with the numerical model grids and with a strong track record in preserving localized plume and interface features.</w:t>
      </w:r>
    </w:p>
    <w:p w14:paraId="20D954A9" w14:textId="77777777" w:rsidR="00DF7DF8" w:rsidRPr="00DE519B" w:rsidRDefault="00460910" w:rsidP="00D06678">
      <w:pPr>
        <w:pStyle w:val="ListParagraph"/>
        <w:numPr>
          <w:ilvl w:val="0"/>
          <w:numId w:val="32"/>
        </w:numPr>
        <w:spacing w:before="160"/>
        <w:rPr>
          <w:highlight w:val="yellow"/>
          <w:rPrChange w:id="942" w:author="Song, Xuehang" w:date="2026-01-08T08:05:00Z" w16du:dateUtc="2026-01-08T16:05:00Z">
            <w:rPr>
              <w:rFonts w:ascii="Times New Roman" w:hAnsi="Times New Roman"/>
              <w:highlight w:val="yellow"/>
            </w:rPr>
          </w:rPrChange>
        </w:rPr>
      </w:pPr>
      <w:r w:rsidRPr="00DE519B">
        <w:rPr>
          <w:highlight w:val="yellow"/>
          <w:rPrChange w:id="943" w:author="Song, Xuehang" w:date="2026-01-08T08:05:00Z" w16du:dateUtc="2026-01-08T16:05:00Z">
            <w:rPr>
              <w:rFonts w:ascii="Times New Roman" w:hAnsi="Times New Roman"/>
              <w:highlight w:val="yellow"/>
            </w:rPr>
          </w:rPrChange>
        </w:rPr>
        <w:t>Operator-learning models (e.g., Fourier Neural Operators, U-FNO variants) for problems that require learning input–output maps across many boundary and parameter configurations, especially when we want to reuse the same architecture across multiple sites.</w:t>
      </w:r>
      <w:r w:rsidR="00C867F5" w:rsidRPr="00DE519B">
        <w:rPr>
          <w:highlight w:val="yellow"/>
          <w:rPrChange w:id="944" w:author="Song, Xuehang" w:date="2026-01-08T08:05:00Z" w16du:dateUtc="2026-01-08T16:05:00Z">
            <w:rPr>
              <w:rFonts w:ascii="Times New Roman" w:hAnsi="Times New Roman"/>
              <w:highlight w:val="yellow"/>
            </w:rPr>
          </w:rPrChange>
        </w:rPr>
        <w:t xml:space="preserve"> (noted this is one of the model we will test)</w:t>
      </w:r>
    </w:p>
    <w:p w14:paraId="7098EB2C" w14:textId="4B6C98B1" w:rsidR="003B57EF" w:rsidRPr="00DE519B" w:rsidRDefault="00961D20" w:rsidP="00D06678">
      <w:pPr>
        <w:pStyle w:val="ListParagraph"/>
        <w:spacing w:before="160"/>
        <w:rPr>
          <w:rPrChange w:id="945" w:author="Song, Xuehang" w:date="2026-01-08T08:05:00Z" w16du:dateUtc="2026-01-08T16:05:00Z">
            <w:rPr>
              <w:rFonts w:ascii="Times New Roman" w:hAnsi="Times New Roman"/>
            </w:rPr>
          </w:rPrChange>
        </w:rPr>
      </w:pPr>
      <w:r w:rsidRPr="00DE519B">
        <w:rPr>
          <w:rPrChange w:id="946" w:author="Song, Xuehang" w:date="2026-01-08T08:05:00Z" w16du:dateUtc="2026-01-08T16:05:00Z">
            <w:rPr>
              <w:rFonts w:ascii="Times New Roman" w:hAnsi="Times New Roman"/>
            </w:rPr>
          </w:rPrChange>
        </w:rPr>
        <w:t>Operator-learning models generalize beyond pointwise mappings to learn the entire solution operator of the PDE</w:t>
      </w:r>
      <w:r w:rsidR="00256FF9" w:rsidRPr="00DE519B">
        <w:rPr>
          <w:rPrChange w:id="947" w:author="Song, Xuehang" w:date="2026-01-08T08:05:00Z" w16du:dateUtc="2026-01-08T16:05:00Z">
            <w:rPr>
              <w:rFonts w:ascii="Times New Roman" w:hAnsi="Times New Roman"/>
            </w:rPr>
          </w:rPrChange>
        </w:rPr>
        <w:t>.</w:t>
      </w:r>
      <w:r w:rsidRPr="00DE519B">
        <w:rPr>
          <w:rPrChange w:id="948" w:author="Song, Xuehang" w:date="2026-01-08T08:05:00Z" w16du:dateUtc="2026-01-08T16:05:00Z">
            <w:rPr>
              <w:rFonts w:ascii="Times New Roman" w:hAnsi="Times New Roman"/>
            </w:rPr>
          </w:rPrChange>
        </w:rPr>
        <w:t xml:space="preserve"> </w:t>
      </w:r>
      <w:r w:rsidR="00890187" w:rsidRPr="00DE519B">
        <w:rPr>
          <w:rPrChange w:id="949" w:author="Song, Xuehang" w:date="2026-01-08T08:05:00Z" w16du:dateUtc="2026-01-08T16:05:00Z">
            <w:rPr>
              <w:rFonts w:ascii="Times New Roman" w:hAnsi="Times New Roman"/>
            </w:rPr>
          </w:rPrChange>
        </w:rPr>
        <w:t>G</w:t>
      </w:r>
      <w:r w:rsidRPr="00DE519B">
        <w:rPr>
          <w:rPrChange w:id="950" w:author="Song, Xuehang" w:date="2026-01-08T08:05:00Z" w16du:dateUtc="2026-01-08T16:05:00Z">
            <w:rPr>
              <w:rFonts w:ascii="Times New Roman" w:hAnsi="Times New Roman"/>
            </w:rPr>
          </w:rPrChange>
        </w:rPr>
        <w:t>iven arbitrary input functions (e.g., spatially variable conductivity, source terms, boundary conditions), they approximate the mapping to output functions (e.g., head or concentration fields).</w:t>
      </w:r>
      <w:r w:rsidR="00890187" w:rsidRPr="00DE519B">
        <w:rPr>
          <w:rPrChange w:id="951" w:author="Song, Xuehang" w:date="2026-01-08T08:05:00Z" w16du:dateUtc="2026-01-08T16:05:00Z">
            <w:rPr>
              <w:rFonts w:ascii="Times New Roman" w:hAnsi="Times New Roman"/>
            </w:rPr>
          </w:rPrChange>
        </w:rPr>
        <w:t xml:space="preserve"> The Fourier Neural Operator (FNO) introduced by </w:t>
      </w:r>
      <w:r w:rsidR="007C019F" w:rsidRPr="00DE519B">
        <w:rPr>
          <w:rPrChange w:id="952" w:author="Song, Xuehang" w:date="2026-01-08T02:24:00Z" w16du:dateUtc="2026-01-08T10:24:00Z">
            <w:rPr>
              <w:rFonts w:ascii="Times New Roman" w:hAnsi="Times New Roman"/>
            </w:rPr>
          </w:rPrChange>
        </w:rPr>
        <w:fldChar w:fldCharType="begin"/>
      </w:r>
      <w:r w:rsidR="00C061BA" w:rsidRPr="00DE519B">
        <w:rPr>
          <w:rPrChange w:id="953" w:author="Song, Xuehang" w:date="2026-01-08T02:24:00Z" w16du:dateUtc="2026-01-08T10:24:00Z">
            <w:rPr>
              <w:rFonts w:ascii="Times New Roman" w:hAnsi="Times New Roman"/>
            </w:rPr>
          </w:rPrChange>
        </w:rPr>
        <w:instrText xml:space="preserve"> ADDIN EN.CITE &lt;EndNote&gt;&lt;Cite AuthorYear="1"&gt;&lt;Author&gt;Li&lt;/Author&gt;&lt;Year&gt;2020&lt;/Year&gt;&lt;RecNum&gt;589&lt;/RecNum&gt;&lt;DisplayText&gt;Li et al. (2020)&lt;/DisplayText&gt;&lt;record&gt;&lt;rec-number&gt;589&lt;/rec-number&gt;&lt;foreign-keys&gt;&lt;key app="EN" db-id="avewzwavpffw96ewpdx505tfdawpfpatfzve" timestamp="1764109407"&gt;589&lt;/key&gt;&lt;/foreign-keys&gt;&lt;ref-type name="Journal Article"&gt;17&lt;/ref-type&gt;&lt;contributors&gt;&lt;authors&gt;&lt;author&gt;Li, Zongyi&lt;/author&gt;&lt;author&gt;Kovachki, Nikola&lt;/author&gt;&lt;author&gt;Azizzadenesheli, Kamyar&lt;/author&gt;&lt;author&gt;Liu, Burigede&lt;/author&gt;&lt;author&gt;Bhattacharya, Kaushik&lt;/author&gt;&lt;author&gt;Stuart, Andrew&lt;/author&gt;&lt;author&gt;Anandkumar, Anima&lt;/author&gt;&lt;/authors&gt;&lt;/contributors&gt;&lt;titles&gt;&lt;title&gt;Fourier neural operator for parametric partial differential equations&lt;/title&gt;&lt;secondary-title&gt;arXiv preprint arXiv:2010.08895&lt;/secondary-title&gt;&lt;/titles&gt;&lt;periodical&gt;&lt;full-title&gt;arXiv preprint arXiv:2010.08895&lt;/full-title&gt;&lt;/periodical&gt;&lt;dates&gt;&lt;year&gt;2020&lt;/year&gt;&lt;/dates&gt;&lt;label&gt;Operator-learning&lt;/label&gt;&lt;urls&gt;&lt;/urls&gt;&lt;research-notes&gt;Forward emulation&lt;/research-notes&gt;&lt;/record&gt;&lt;/Cite&gt;&lt;/EndNote&gt;</w:instrText>
      </w:r>
      <w:r w:rsidR="007C019F" w:rsidRPr="00DE519B">
        <w:rPr>
          <w:rPrChange w:id="954" w:author="Song, Xuehang" w:date="2026-01-08T02:24:00Z" w16du:dateUtc="2026-01-08T10:24:00Z">
            <w:rPr>
              <w:rFonts w:ascii="Times New Roman" w:hAnsi="Times New Roman"/>
            </w:rPr>
          </w:rPrChange>
        </w:rPr>
        <w:fldChar w:fldCharType="separate"/>
      </w:r>
      <w:r w:rsidR="007C019F" w:rsidRPr="00DE519B">
        <w:rPr>
          <w:noProof/>
          <w:rPrChange w:id="955" w:author="Song, Xuehang" w:date="2026-01-08T02:24:00Z" w16du:dateUtc="2026-01-08T10:24:00Z">
            <w:rPr>
              <w:rFonts w:ascii="Times New Roman" w:hAnsi="Times New Roman"/>
              <w:noProof/>
            </w:rPr>
          </w:rPrChange>
        </w:rPr>
        <w:t>Li et al. (2020)</w:t>
      </w:r>
      <w:r w:rsidR="007C019F" w:rsidRPr="00DE519B">
        <w:rPr>
          <w:rPrChange w:id="956" w:author="Song, Xuehang" w:date="2026-01-08T02:24:00Z" w16du:dateUtc="2026-01-08T10:24:00Z">
            <w:rPr>
              <w:rFonts w:ascii="Times New Roman" w:hAnsi="Times New Roman"/>
            </w:rPr>
          </w:rPrChange>
        </w:rPr>
        <w:fldChar w:fldCharType="end"/>
      </w:r>
      <w:r w:rsidR="00890187" w:rsidRPr="00DE519B">
        <w:rPr>
          <w:rPrChange w:id="957" w:author="Song, Xuehang" w:date="2026-01-08T08:05:00Z" w16du:dateUtc="2026-01-08T16:05:00Z">
            <w:rPr>
              <w:rFonts w:ascii="Times New Roman" w:hAnsi="Times New Roman"/>
            </w:rPr>
          </w:rPrChange>
        </w:rPr>
        <w:t xml:space="preserve"> learns this operator in Fourier space by parameterizing an integral kernel in the frequency domain, enabling resolution</w:t>
      </w:r>
      <w:r w:rsidR="00890187" w:rsidRPr="00DE519B">
        <w:rPr>
          <w:rFonts w:ascii="Cambria Math" w:hAnsi="Cambria Math" w:cs="Cambria Math"/>
          <w:rPrChange w:id="958" w:author="Song, Xuehang" w:date="2026-01-08T08:05:00Z" w16du:dateUtc="2026-01-08T16:05:00Z">
            <w:rPr>
              <w:rFonts w:ascii="Times New Roman" w:hAnsi="Times New Roman"/>
            </w:rPr>
          </w:rPrChange>
        </w:rPr>
        <w:t>‑</w:t>
      </w:r>
      <w:r w:rsidR="00890187" w:rsidRPr="00DE519B">
        <w:rPr>
          <w:rPrChange w:id="959" w:author="Song, Xuehang" w:date="2026-01-08T08:05:00Z" w16du:dateUtc="2026-01-08T16:05:00Z">
            <w:rPr>
              <w:rFonts w:ascii="Times New Roman" w:hAnsi="Times New Roman"/>
            </w:rPr>
          </w:rPrChange>
        </w:rPr>
        <w:t>invariant surrogates that can be evaluated on different meshes and parameter configurations than those seen in training.</w:t>
      </w:r>
      <w:r w:rsidR="00DF7A99" w:rsidRPr="00DE519B">
        <w:rPr>
          <w:rPrChange w:id="960" w:author="Song, Xuehang" w:date="2026-01-08T08:05:00Z" w16du:dateUtc="2026-01-08T16:05:00Z">
            <w:rPr>
              <w:rFonts w:ascii="Times New Roman" w:hAnsi="Times New Roman"/>
            </w:rPr>
          </w:rPrChange>
        </w:rPr>
        <w:t xml:space="preserve"> Follow-on work extended FNO to multiphase flow and complex porous media problems. </w:t>
      </w:r>
      <w:r w:rsidR="00D27233" w:rsidRPr="00DE519B">
        <w:rPr>
          <w:rPrChange w:id="961" w:author="Song, Xuehang" w:date="2026-01-08T02:24:00Z" w16du:dateUtc="2026-01-08T10:24:00Z">
            <w:rPr>
              <w:rFonts w:ascii="Times New Roman" w:hAnsi="Times New Roman"/>
            </w:rPr>
          </w:rPrChange>
        </w:rPr>
        <w:fldChar w:fldCharType="begin"/>
      </w:r>
      <w:r w:rsidR="00C061BA" w:rsidRPr="00DE519B">
        <w:rPr>
          <w:rPrChange w:id="962" w:author="Song, Xuehang" w:date="2026-01-08T02:24:00Z" w16du:dateUtc="2026-01-08T10:24:00Z">
            <w:rPr>
              <w:rFonts w:ascii="Times New Roman" w:hAnsi="Times New Roman"/>
            </w:rPr>
          </w:rPrChange>
        </w:rPr>
        <w:instrText xml:space="preserve"> ADDIN EN.CITE &lt;EndNote&gt;&lt;Cite AuthorYear="1"&gt;&lt;Author&gt;Wen&lt;/Author&gt;&lt;Year&gt;2022&lt;/Year&gt;&lt;RecNum&gt;595&lt;/RecNum&gt;&lt;DisplayText&gt;Wen et al. (2022)&lt;/DisplayText&gt;&lt;record&gt;&lt;rec-number&gt;595&lt;/rec-number&gt;&lt;foreign-keys&gt;&lt;key app="EN" db-id="avewzwavpffw96ewpdx505tfdawpfpatfzve" timestamp="1764196955"&gt;595&lt;/key&gt;&lt;/foreign-keys&gt;&lt;ref-type name="Journal Article"&gt;17&lt;/ref-type&gt;&lt;contributors&gt;&lt;authors&gt;&lt;author&gt;Wen, Gege&lt;/author&gt;&lt;author&gt;Li, Zongyi&lt;/author&gt;&lt;author&gt;Azizzadenesheli, Kamyar&lt;/author&gt;&lt;author&gt;Anandkumar, Anima&lt;/author&gt;&lt;author&gt;Benson, Sally M.&lt;/author&gt;&lt;/authors&gt;&lt;/contributors&gt;&lt;titles&gt;&lt;title&gt;U-FNO—An enhanced Fourier neural operator-based deep-learning model for multiphase flow&lt;/title&gt;&lt;secondary-title&gt;Advances in Water Resources&lt;/secondary-title&gt;&lt;/titles&gt;&lt;periodical&gt;&lt;full-title&gt;Advances in Water Resources&lt;/full-title&gt;&lt;/periodical&gt;&lt;pages&gt;104180&lt;/pages&gt;&lt;volume&gt;163&lt;/volume&gt;&lt;dates&gt;&lt;year&gt;2022&lt;/year&gt;&lt;pub-dates&gt;&lt;date&gt;2022/05/01/&lt;/date&gt;&lt;/pub-dates&gt;&lt;/dates&gt;&lt;isbn&gt;0309-1708&lt;/isbn&gt;&lt;label&gt;Operator-learning&lt;/label&gt;&lt;urls&gt;&lt;related-urls&gt;&lt;url&gt;https://www.sciencedirect.com/science/article/pii/S0309170822000562&lt;/url&gt;&lt;/related-urls&gt;&lt;/urls&gt;&lt;electronic-resource-num&gt;https://doi.org/10.1016/j.advwatres.2022.104180&lt;/electronic-resource-num&gt;&lt;research-notes&gt;Forward emulation&lt;/research-notes&gt;&lt;/record&gt;&lt;/Cite&gt;&lt;/EndNote&gt;</w:instrText>
      </w:r>
      <w:r w:rsidR="00D27233" w:rsidRPr="00DE519B">
        <w:rPr>
          <w:rPrChange w:id="963" w:author="Song, Xuehang" w:date="2026-01-08T02:24:00Z" w16du:dateUtc="2026-01-08T10:24:00Z">
            <w:rPr>
              <w:rFonts w:ascii="Times New Roman" w:hAnsi="Times New Roman"/>
            </w:rPr>
          </w:rPrChange>
        </w:rPr>
        <w:fldChar w:fldCharType="separate"/>
      </w:r>
      <w:r w:rsidR="00D27233" w:rsidRPr="00DE519B">
        <w:rPr>
          <w:noProof/>
          <w:rPrChange w:id="964" w:author="Song, Xuehang" w:date="2026-01-08T02:24:00Z" w16du:dateUtc="2026-01-08T10:24:00Z">
            <w:rPr>
              <w:rFonts w:ascii="Times New Roman" w:hAnsi="Times New Roman"/>
              <w:noProof/>
            </w:rPr>
          </w:rPrChange>
        </w:rPr>
        <w:t>Wen et al. (2022)</w:t>
      </w:r>
      <w:r w:rsidR="00D27233" w:rsidRPr="00DE519B">
        <w:rPr>
          <w:rPrChange w:id="965" w:author="Song, Xuehang" w:date="2026-01-08T02:24:00Z" w16du:dateUtc="2026-01-08T10:24:00Z">
            <w:rPr>
              <w:rFonts w:ascii="Times New Roman" w:hAnsi="Times New Roman"/>
            </w:rPr>
          </w:rPrChange>
        </w:rPr>
        <w:fldChar w:fldCharType="end"/>
      </w:r>
      <w:r w:rsidR="00DF7A99" w:rsidRPr="00DE519B">
        <w:rPr>
          <w:rPrChange w:id="966" w:author="Song, Xuehang" w:date="2026-01-08T08:05:00Z" w16du:dateUtc="2026-01-08T16:05:00Z">
            <w:rPr>
              <w:rFonts w:ascii="Times New Roman" w:hAnsi="Times New Roman"/>
            </w:rPr>
          </w:rPrChange>
        </w:rPr>
        <w:t xml:space="preserve"> proposed U</w:t>
      </w:r>
      <w:r w:rsidR="00DF7A99" w:rsidRPr="00DE519B">
        <w:rPr>
          <w:rFonts w:ascii="Cambria Math" w:hAnsi="Cambria Math" w:cs="Cambria Math"/>
          <w:rPrChange w:id="967" w:author="Song, Xuehang" w:date="2026-01-08T08:05:00Z" w16du:dateUtc="2026-01-08T16:05:00Z">
            <w:rPr>
              <w:rFonts w:ascii="Times New Roman" w:hAnsi="Times New Roman"/>
            </w:rPr>
          </w:rPrChange>
        </w:rPr>
        <w:t>‑</w:t>
      </w:r>
      <w:r w:rsidR="00DF7A99" w:rsidRPr="00DE519B">
        <w:rPr>
          <w:rPrChange w:id="968" w:author="Song, Xuehang" w:date="2026-01-08T08:05:00Z" w16du:dateUtc="2026-01-08T16:05:00Z">
            <w:rPr>
              <w:rFonts w:ascii="Times New Roman" w:hAnsi="Times New Roman"/>
            </w:rPr>
          </w:rPrChange>
        </w:rPr>
        <w:t>FNO, which augments FNO layers with a U</w:t>
      </w:r>
      <w:r w:rsidR="00DF7A99" w:rsidRPr="00DE519B">
        <w:rPr>
          <w:rFonts w:ascii="Cambria Math" w:hAnsi="Cambria Math" w:cs="Cambria Math"/>
          <w:rPrChange w:id="969" w:author="Song, Xuehang" w:date="2026-01-08T08:05:00Z" w16du:dateUtc="2026-01-08T16:05:00Z">
            <w:rPr>
              <w:rFonts w:ascii="Times New Roman" w:hAnsi="Times New Roman"/>
            </w:rPr>
          </w:rPrChange>
        </w:rPr>
        <w:t>‑</w:t>
      </w:r>
      <w:r w:rsidR="00DF7A99" w:rsidRPr="00DE519B">
        <w:rPr>
          <w:rPrChange w:id="970" w:author="Song, Xuehang" w:date="2026-01-08T08:05:00Z" w16du:dateUtc="2026-01-08T16:05:00Z">
            <w:rPr>
              <w:rFonts w:ascii="Times New Roman" w:hAnsi="Times New Roman"/>
            </w:rPr>
          </w:rPrChange>
        </w:rPr>
        <w:t>Net path to improve expressiveness for CO</w:t>
      </w:r>
      <w:r w:rsidR="00DF7A99" w:rsidRPr="00DE519B">
        <w:rPr>
          <w:rFonts w:ascii="Aptos" w:hAnsi="Aptos" w:cs="Aptos"/>
          <w:rPrChange w:id="971" w:author="Song, Xuehang" w:date="2026-01-08T08:05:00Z" w16du:dateUtc="2026-01-08T16:05:00Z">
            <w:rPr>
              <w:rFonts w:ascii="Times New Roman" w:hAnsi="Times New Roman"/>
            </w:rPr>
          </w:rPrChange>
        </w:rPr>
        <w:t>₂</w:t>
      </w:r>
      <w:r w:rsidR="00980259" w:rsidRPr="00DE519B">
        <w:rPr>
          <w:rPrChange w:id="972" w:author="Song, Xuehang" w:date="2026-01-08T08:05:00Z" w16du:dateUtc="2026-01-08T16:05:00Z">
            <w:rPr>
              <w:rFonts w:ascii="Times New Roman" w:hAnsi="Times New Roman"/>
            </w:rPr>
          </w:rPrChange>
        </w:rPr>
        <w:t>-</w:t>
      </w:r>
      <w:r w:rsidR="00DF7A99" w:rsidRPr="00DE519B">
        <w:rPr>
          <w:rPrChange w:id="973" w:author="Song, Xuehang" w:date="2026-01-08T08:05:00Z" w16du:dateUtc="2026-01-08T16:05:00Z">
            <w:rPr>
              <w:rFonts w:ascii="Times New Roman" w:hAnsi="Times New Roman"/>
            </w:rPr>
          </w:rPrChange>
        </w:rPr>
        <w:t xml:space="preserve">water multiphase systems, achieving higher accuracy and data efficiency than </w:t>
      </w:r>
      <w:r w:rsidR="00980259" w:rsidRPr="00DE519B">
        <w:rPr>
          <w:rPrChange w:id="974" w:author="Song, Xuehang" w:date="2026-01-08T08:05:00Z" w16du:dateUtc="2026-01-08T16:05:00Z">
            <w:rPr>
              <w:rFonts w:ascii="Times New Roman" w:hAnsi="Times New Roman"/>
            </w:rPr>
          </w:rPrChange>
        </w:rPr>
        <w:t>original</w:t>
      </w:r>
      <w:r w:rsidR="00DF7A99" w:rsidRPr="00DE519B">
        <w:rPr>
          <w:rPrChange w:id="975" w:author="Song, Xuehang" w:date="2026-01-08T08:05:00Z" w16du:dateUtc="2026-01-08T16:05:00Z">
            <w:rPr>
              <w:rFonts w:ascii="Times New Roman" w:hAnsi="Times New Roman"/>
            </w:rPr>
          </w:rPrChange>
        </w:rPr>
        <w:t xml:space="preserve"> FNO.</w:t>
      </w:r>
      <w:r w:rsidR="00980259" w:rsidRPr="00DE519B">
        <w:rPr>
          <w:rPrChange w:id="976" w:author="Song, Xuehang" w:date="2026-01-08T08:05:00Z" w16du:dateUtc="2026-01-08T16:05:00Z">
            <w:rPr>
              <w:rFonts w:ascii="Times New Roman" w:hAnsi="Times New Roman"/>
            </w:rPr>
          </w:rPrChange>
        </w:rPr>
        <w:t xml:space="preserve"> </w:t>
      </w:r>
    </w:p>
    <w:p w14:paraId="134BCFCD" w14:textId="73196B2E" w:rsidR="008F6D4A" w:rsidRPr="00DE519B" w:rsidRDefault="008F6D4A" w:rsidP="00D06678">
      <w:pPr>
        <w:pStyle w:val="ListParagraph"/>
        <w:spacing w:before="160"/>
        <w:rPr>
          <w:rPrChange w:id="977" w:author="Song, Xuehang" w:date="2026-01-08T08:05:00Z" w16du:dateUtc="2026-01-08T16:05:00Z">
            <w:rPr>
              <w:rFonts w:ascii="Times New Roman" w:hAnsi="Times New Roman"/>
            </w:rPr>
          </w:rPrChange>
        </w:rPr>
      </w:pPr>
      <w:r w:rsidRPr="00DE519B">
        <w:rPr>
          <w:rPrChange w:id="978" w:author="Song, Xuehang" w:date="2026-01-08T02:24:00Z" w16du:dateUtc="2026-01-08T10:24:00Z">
            <w:rPr>
              <w:rFonts w:ascii="Times New Roman" w:hAnsi="Times New Roman"/>
            </w:rPr>
          </w:rPrChange>
        </w:rPr>
        <w:t xml:space="preserve">In the groundwater context, </w:t>
      </w:r>
      <w:r w:rsidR="00942C4C" w:rsidRPr="00DE519B">
        <w:rPr>
          <w:rPrChange w:id="979" w:author="Song, Xuehang" w:date="2026-01-08T02:24:00Z" w16du:dateUtc="2026-01-08T10:24:00Z">
            <w:rPr>
              <w:rFonts w:ascii="Times New Roman" w:hAnsi="Times New Roman"/>
            </w:rPr>
          </w:rPrChange>
        </w:rPr>
        <w:fldChar w:fldCharType="begin"/>
      </w:r>
      <w:r w:rsidR="00C061BA" w:rsidRPr="00DE519B">
        <w:rPr>
          <w:rPrChange w:id="980" w:author="Song, Xuehang" w:date="2026-01-08T02:24:00Z" w16du:dateUtc="2026-01-08T10:24:00Z">
            <w:rPr>
              <w:rFonts w:ascii="Times New Roman" w:hAnsi="Times New Roman"/>
            </w:rPr>
          </w:rPrChange>
        </w:rPr>
        <w:instrText xml:space="preserve"> ADDIN EN.CITE &lt;EndNote&gt;&lt;Cite AuthorYear="1"&gt;&lt;Author&gt;Taccari&lt;/Author&gt;&lt;Year&gt;2024&lt;/Year&gt;&lt;RecNum&gt;596&lt;/RecNum&gt;&lt;DisplayText&gt;Taccari et al. (2024)&lt;/DisplayText&gt;&lt;record&gt;&lt;rec-number&gt;596&lt;/rec-number&gt;&lt;foreign-keys&gt;&lt;key app="EN" db-id="avewzwavpffw96ewpdx505tfdawpfpatfzve" timestamp="1764198167"&gt;596&lt;/key&gt;&lt;/foreign-keys&gt;&lt;ref-type name="Journal Article"&gt;17&lt;/ref-type&gt;&lt;contributors&gt;&lt;authors&gt;&lt;author&gt;Taccari, Maria Luisa&lt;/author&gt;&lt;author&gt;Wang, He&lt;/author&gt;&lt;author&gt;Goswami, Somdatta&lt;/author&gt;&lt;author&gt;Florio, Mario De&lt;/author&gt;&lt;author&gt;Nuttall, Jonathan&lt;/author&gt;&lt;author&gt;Chen, Xiaohui&lt;/author&gt;&lt;author&gt;Jimack, Peter K.&lt;/author&gt;&lt;/authors&gt;&lt;/contributors&gt;&lt;titles&gt;&lt;title&gt;Developing a cost-effective emulator for groundwater flow modeling using deep neural operators&lt;/title&gt;&lt;secondary-title&gt;Journal of Hydrology&lt;/secondary-title&gt;&lt;/titles&gt;&lt;periodical&gt;&lt;full-title&gt;Journal of Hydrology&lt;/full-title&gt;&lt;/periodical&gt;&lt;pages&gt;130551&lt;/pages&gt;&lt;volume&gt;630&lt;/volume&gt;&lt;dates&gt;&lt;year&gt;2024&lt;/year&gt;&lt;pub-dates&gt;&lt;date&gt;2024/02/01/&lt;/date&gt;&lt;/pub-dates&gt;&lt;/dates&gt;&lt;isbn&gt;0022-1694&lt;/isbn&gt;&lt;label&gt;Operator-learning&lt;/label&gt;&lt;urls&gt;&lt;related-urls&gt;&lt;url&gt;https://www.sciencedirect.com/science/article/pii/S0022169423014932&lt;/url&gt;&lt;/related-urls&gt;&lt;/urls&gt;&lt;electronic-resource-num&gt;https://doi.org/10.1016/j.jhydrol.2023.130551&lt;/electronic-resource-num&gt;&lt;research-notes&gt;Inverse &amp;amp; calibration&lt;/research-notes&gt;&lt;/record&gt;&lt;/Cite&gt;&lt;/EndNote&gt;</w:instrText>
      </w:r>
      <w:r w:rsidR="00942C4C" w:rsidRPr="00DE519B">
        <w:rPr>
          <w:rPrChange w:id="981" w:author="Song, Xuehang" w:date="2026-01-08T02:24:00Z" w16du:dateUtc="2026-01-08T10:24:00Z">
            <w:rPr>
              <w:rFonts w:ascii="Times New Roman" w:hAnsi="Times New Roman"/>
            </w:rPr>
          </w:rPrChange>
        </w:rPr>
        <w:fldChar w:fldCharType="separate"/>
      </w:r>
      <w:r w:rsidR="00942C4C" w:rsidRPr="00DE519B">
        <w:rPr>
          <w:noProof/>
          <w:rPrChange w:id="982" w:author="Song, Xuehang" w:date="2026-01-08T02:24:00Z" w16du:dateUtc="2026-01-08T10:24:00Z">
            <w:rPr>
              <w:rFonts w:ascii="Times New Roman" w:hAnsi="Times New Roman"/>
              <w:noProof/>
            </w:rPr>
          </w:rPrChange>
        </w:rPr>
        <w:t>Taccari et al. (2024)</w:t>
      </w:r>
      <w:r w:rsidR="00942C4C" w:rsidRPr="00DE519B">
        <w:rPr>
          <w:rPrChange w:id="983" w:author="Song, Xuehang" w:date="2026-01-08T02:24:00Z" w16du:dateUtc="2026-01-08T10:24:00Z">
            <w:rPr>
              <w:rFonts w:ascii="Times New Roman" w:hAnsi="Times New Roman"/>
            </w:rPr>
          </w:rPrChange>
        </w:rPr>
        <w:fldChar w:fldCharType="end"/>
      </w:r>
      <w:r w:rsidR="00942C4C" w:rsidRPr="00DE519B">
        <w:rPr>
          <w:rPrChange w:id="984" w:author="Song, Xuehang" w:date="2026-01-08T08:05:00Z" w16du:dateUtc="2026-01-08T16:05:00Z">
            <w:rPr>
              <w:rFonts w:ascii="Times New Roman" w:hAnsi="Times New Roman"/>
            </w:rPr>
          </w:rPrChange>
        </w:rPr>
        <w:t xml:space="preserve"> </w:t>
      </w:r>
      <w:r w:rsidRPr="00DE519B">
        <w:rPr>
          <w:rPrChange w:id="985" w:author="Song, Xuehang" w:date="2026-01-08T08:05:00Z" w16du:dateUtc="2026-01-08T16:05:00Z">
            <w:rPr>
              <w:rFonts w:ascii="Times New Roman" w:hAnsi="Times New Roman"/>
            </w:rPr>
          </w:rPrChange>
        </w:rPr>
        <w:t>developed a deep neural operator (DeepONet) surrogate for confined aquifer flow, showing that DeepONet can emulate the impact of pumping on head distributions across multiple scenarios (forward, inverse, and nonlinear problems) with strong generalization across boundary and pumping configurations.</w:t>
      </w:r>
      <w:r w:rsidR="008564E2" w:rsidRPr="00DE519B">
        <w:rPr>
          <w:rPrChange w:id="986" w:author="Song, Xuehang" w:date="2026-01-08T08:05:00Z" w16du:dateUtc="2026-01-08T16:05:00Z">
            <w:rPr>
              <w:rFonts w:ascii="Times New Roman" w:hAnsi="Times New Roman"/>
            </w:rPr>
          </w:rPrChange>
        </w:rPr>
        <w:t xml:space="preserve"> </w:t>
      </w:r>
      <w:r w:rsidR="0054466F" w:rsidRPr="00DE519B">
        <w:rPr>
          <w:rPrChange w:id="987" w:author="Song, Xuehang" w:date="2026-01-08T08:05:00Z" w16du:dateUtc="2026-01-08T16:05:00Z">
            <w:rPr>
              <w:rFonts w:ascii="Times New Roman" w:hAnsi="Times New Roman"/>
            </w:rPr>
          </w:rPrChange>
        </w:rPr>
        <w:t xml:space="preserve">Building on U-FNO specifically, </w:t>
      </w:r>
      <w:r w:rsidR="009C72C5" w:rsidRPr="00DE519B">
        <w:rPr>
          <w:rPrChange w:id="988" w:author="Song, Xuehang" w:date="2026-01-08T02:24:00Z" w16du:dateUtc="2026-01-08T10:24:00Z">
            <w:rPr>
              <w:rFonts w:ascii="Times New Roman" w:hAnsi="Times New Roman"/>
            </w:rPr>
          </w:rPrChange>
        </w:rPr>
        <w:fldChar w:fldCharType="begin"/>
      </w:r>
      <w:r w:rsidR="00C061BA" w:rsidRPr="00DE519B">
        <w:rPr>
          <w:rPrChange w:id="989" w:author="Song, Xuehang" w:date="2026-01-08T02:24:00Z" w16du:dateUtc="2026-01-08T10:24:00Z">
            <w:rPr>
              <w:rFonts w:ascii="Times New Roman" w:hAnsi="Times New Roman"/>
            </w:rPr>
          </w:rPrChange>
        </w:rPr>
        <w:instrText xml:space="preserve"> ADDIN EN.CITE &lt;EndNote&gt;&lt;Cite AuthorYear="1"&gt;&lt;Author&gt;Jiang&lt;/Author&gt;&lt;Year&gt;2025&lt;/Year&gt;&lt;RecNum&gt;533&lt;/RecNum&gt;&lt;DisplayText&gt;Jiang et al. (2025)&lt;/DisplayText&gt;&lt;record&gt;&lt;rec-number&gt;533&lt;/rec-number&gt;&lt;foreign-keys&gt;&lt;key app="EN" db-id="avewzwavpffw96ewpdx505tfdawpfpatfzve" timestamp="1761589767"&gt;533&lt;/key&gt;&lt;/foreign-keys&gt;&lt;ref-type name="Journal Article"&gt;17&lt;/ref-type&gt;&lt;contributors&gt;&lt;authors&gt;&lt;author&gt;Jiang, Su&lt;/author&gt;&lt;author&gt;Liu, Chuyang&lt;/author&gt;&lt;author&gt;Dwivedi, Dipankar&lt;/author&gt;&lt;/authors&gt;&lt;/contributors&gt;&lt;titles&gt;&lt;title&gt;GeoFUSE: An Efficient Surrogate Model for Seawater Intrusion Prediction and Uncertainty Reduction&lt;/title&gt;&lt;secondary-title&gt;Water Resources Research&lt;/secondary-title&gt;&lt;/titles&gt;&lt;periodical&gt;&lt;full-title&gt;Water Resources Research&lt;/full-title&gt;&lt;/periodical&gt;&lt;pages&gt;e2024WR038898&lt;/pages&gt;&lt;volume&gt;61&lt;/volume&gt;&lt;number&gt;9&lt;/number&gt;&lt;dates&gt;&lt;year&gt;2025&lt;/year&gt;&lt;/dates&gt;&lt;isbn&gt;0043-1397&lt;/isbn&gt;&lt;label&gt;Operator-learning&lt;/label&gt;&lt;urls&gt;&lt;related-urls&gt;&lt;url&gt;https://agupubs.onlinelibrary.wiley.com/doi/abs/10.1029/2024WR038898&lt;/url&gt;&lt;/related-urls&gt;&lt;/urls&gt;&lt;electronic-resource-num&gt;https://doi.org/10.1029/2024WR038898&lt;/electronic-resource-num&gt;&lt;research-notes&gt;Inverse &amp;amp; calibration&lt;/research-notes&gt;&lt;/record&gt;&lt;/Cite&gt;&lt;/EndNote&gt;</w:instrText>
      </w:r>
      <w:r w:rsidR="009C72C5" w:rsidRPr="00DE519B">
        <w:rPr>
          <w:rPrChange w:id="990" w:author="Song, Xuehang" w:date="2026-01-08T02:24:00Z" w16du:dateUtc="2026-01-08T10:24:00Z">
            <w:rPr>
              <w:rFonts w:ascii="Times New Roman" w:hAnsi="Times New Roman"/>
            </w:rPr>
          </w:rPrChange>
        </w:rPr>
        <w:fldChar w:fldCharType="separate"/>
      </w:r>
      <w:r w:rsidR="009C72C5" w:rsidRPr="00DE519B">
        <w:rPr>
          <w:noProof/>
          <w:rPrChange w:id="991" w:author="Song, Xuehang" w:date="2026-01-08T02:24:00Z" w16du:dateUtc="2026-01-08T10:24:00Z">
            <w:rPr>
              <w:rFonts w:ascii="Times New Roman" w:hAnsi="Times New Roman"/>
              <w:noProof/>
            </w:rPr>
          </w:rPrChange>
        </w:rPr>
        <w:t>Jiang et al. (2025)</w:t>
      </w:r>
      <w:r w:rsidR="009C72C5" w:rsidRPr="00DE519B">
        <w:rPr>
          <w:rPrChange w:id="992" w:author="Song, Xuehang" w:date="2026-01-08T02:24:00Z" w16du:dateUtc="2026-01-08T10:24:00Z">
            <w:rPr>
              <w:rFonts w:ascii="Times New Roman" w:hAnsi="Times New Roman"/>
            </w:rPr>
          </w:rPrChange>
        </w:rPr>
        <w:fldChar w:fldCharType="end"/>
      </w:r>
      <w:r w:rsidR="0054466F" w:rsidRPr="00DE519B">
        <w:rPr>
          <w:rPrChange w:id="993" w:author="Song, Xuehang" w:date="2026-01-08T08:05:00Z" w16du:dateUtc="2026-01-08T16:05:00Z">
            <w:rPr>
              <w:rFonts w:ascii="Times New Roman" w:hAnsi="Times New Roman"/>
            </w:rPr>
          </w:rPrChange>
        </w:rPr>
        <w:t xml:space="preserve"> introduced the GeoFUSE framework for seawater intrusion prediction</w:t>
      </w:r>
      <w:r w:rsidR="009C72C5" w:rsidRPr="00DE519B">
        <w:rPr>
          <w:rPrChange w:id="994" w:author="Song, Xuehang" w:date="2026-01-08T08:05:00Z" w16du:dateUtc="2026-01-08T16:05:00Z">
            <w:rPr>
              <w:rFonts w:ascii="Times New Roman" w:hAnsi="Times New Roman"/>
            </w:rPr>
          </w:rPrChange>
        </w:rPr>
        <w:t>.</w:t>
      </w:r>
      <w:r w:rsidR="0054466F" w:rsidRPr="00DE519B">
        <w:rPr>
          <w:rPrChange w:id="995" w:author="Song, Xuehang" w:date="2026-01-08T08:05:00Z" w16du:dateUtc="2026-01-08T16:05:00Z">
            <w:rPr>
              <w:rFonts w:ascii="Times New Roman" w:hAnsi="Times New Roman"/>
            </w:rPr>
          </w:rPrChange>
        </w:rPr>
        <w:t xml:space="preserve"> </w:t>
      </w:r>
      <w:r w:rsidR="009C72C5" w:rsidRPr="00DE519B">
        <w:rPr>
          <w:rPrChange w:id="996" w:author="Song, Xuehang" w:date="2026-01-08T08:05:00Z" w16du:dateUtc="2026-01-08T16:05:00Z">
            <w:rPr>
              <w:rFonts w:ascii="Times New Roman" w:hAnsi="Times New Roman"/>
            </w:rPr>
          </w:rPrChange>
        </w:rPr>
        <w:t>A</w:t>
      </w:r>
      <w:r w:rsidR="0054466F" w:rsidRPr="00DE519B">
        <w:rPr>
          <w:rPrChange w:id="997" w:author="Song, Xuehang" w:date="2026-01-08T08:05:00Z" w16du:dateUtc="2026-01-08T16:05:00Z">
            <w:rPr>
              <w:rFonts w:ascii="Times New Roman" w:hAnsi="Times New Roman"/>
            </w:rPr>
          </w:rPrChange>
        </w:rPr>
        <w:t xml:space="preserve"> U-FNO surrogate is trained on PFLOTRAN simulations of pressure and salinity over a 20-year period and coupled with PCA</w:t>
      </w:r>
      <w:r w:rsidR="009D7752" w:rsidRPr="00DE519B">
        <w:rPr>
          <w:rPrChange w:id="998" w:author="Song, Xuehang" w:date="2026-01-08T08:05:00Z" w16du:dateUtc="2026-01-08T16:05:00Z">
            <w:rPr>
              <w:rFonts w:ascii="Times New Roman" w:hAnsi="Times New Roman"/>
            </w:rPr>
          </w:rPrChange>
        </w:rPr>
        <w:t>-</w:t>
      </w:r>
      <w:r w:rsidR="0054466F" w:rsidRPr="00DE519B">
        <w:rPr>
          <w:rPrChange w:id="999" w:author="Song, Xuehang" w:date="2026-01-08T08:05:00Z" w16du:dateUtc="2026-01-08T16:05:00Z">
            <w:rPr>
              <w:rFonts w:ascii="Times New Roman" w:hAnsi="Times New Roman"/>
            </w:rPr>
          </w:rPrChange>
        </w:rPr>
        <w:t xml:space="preserve">based geological parameterization and an Ensemble Smoother with Multiple Data Assimilation (ESMDA) scheme. GeoFUSE achieves roughly 10⁵ speedup per inference relative to PFLOTRAN while maintaining high fidelity in pressure and salinity </w:t>
      </w:r>
      <w:r w:rsidR="009C72C5" w:rsidRPr="00DE519B">
        <w:rPr>
          <w:rPrChange w:id="1000" w:author="Song, Xuehang" w:date="2026-01-08T08:05:00Z" w16du:dateUtc="2026-01-08T16:05:00Z">
            <w:rPr>
              <w:rFonts w:ascii="Times New Roman" w:hAnsi="Times New Roman"/>
            </w:rPr>
          </w:rPrChange>
        </w:rPr>
        <w:t>fields and</w:t>
      </w:r>
      <w:r w:rsidR="0054466F" w:rsidRPr="00DE519B">
        <w:rPr>
          <w:rPrChange w:id="1001" w:author="Song, Xuehang" w:date="2026-01-08T08:05:00Z" w16du:dateUtc="2026-01-08T16:05:00Z">
            <w:rPr>
              <w:rFonts w:ascii="Times New Roman" w:hAnsi="Times New Roman"/>
            </w:rPr>
          </w:rPrChange>
        </w:rPr>
        <w:t xml:space="preserve"> uses the surrogate within ESMDA to calibrate heterogeneous permeability</w:t>
      </w:r>
      <w:r w:rsidR="009C72C5" w:rsidRPr="00DE519B">
        <w:rPr>
          <w:rPrChange w:id="1002" w:author="Song, Xuehang" w:date="2026-01-08T08:05:00Z" w16du:dateUtc="2026-01-08T16:05:00Z">
            <w:rPr>
              <w:rFonts w:ascii="Times New Roman" w:hAnsi="Times New Roman"/>
            </w:rPr>
          </w:rPrChange>
        </w:rPr>
        <w:t xml:space="preserve"> and </w:t>
      </w:r>
      <w:r w:rsidR="0054466F" w:rsidRPr="00DE519B">
        <w:rPr>
          <w:rPrChange w:id="1003" w:author="Song, Xuehang" w:date="2026-01-08T08:05:00Z" w16du:dateUtc="2026-01-08T16:05:00Z">
            <w:rPr>
              <w:rFonts w:ascii="Times New Roman" w:hAnsi="Times New Roman"/>
            </w:rPr>
          </w:rPrChange>
        </w:rPr>
        <w:t xml:space="preserve">porosity models and substantially reduce uncertainty in salinity accumulation and plume extent over time. </w:t>
      </w:r>
      <w:r w:rsidRPr="00DE519B">
        <w:rPr>
          <w:rPrChange w:id="1004" w:author="Song, Xuehang" w:date="2026-01-08T08:05:00Z" w16du:dateUtc="2026-01-08T16:05:00Z">
            <w:rPr>
              <w:rFonts w:ascii="Times New Roman" w:hAnsi="Times New Roman"/>
            </w:rPr>
          </w:rPrChange>
        </w:rPr>
        <w:t>Physics</w:t>
      </w:r>
      <w:r w:rsidRPr="00DE519B">
        <w:rPr>
          <w:rFonts w:ascii="Cambria Math" w:hAnsi="Cambria Math" w:cs="Cambria Math"/>
          <w:rPrChange w:id="1005" w:author="Song, Xuehang" w:date="2026-01-08T08:05:00Z" w16du:dateUtc="2026-01-08T16:05:00Z">
            <w:rPr>
              <w:rFonts w:ascii="Times New Roman" w:hAnsi="Times New Roman"/>
            </w:rPr>
          </w:rPrChange>
        </w:rPr>
        <w:t>‑</w:t>
      </w:r>
      <w:r w:rsidRPr="00DE519B">
        <w:rPr>
          <w:rPrChange w:id="1006" w:author="Song, Xuehang" w:date="2026-01-08T08:05:00Z" w16du:dateUtc="2026-01-08T16:05:00Z">
            <w:rPr>
              <w:rFonts w:ascii="Times New Roman" w:hAnsi="Times New Roman"/>
            </w:rPr>
          </w:rPrChange>
        </w:rPr>
        <w:t>informed variants of U</w:t>
      </w:r>
      <w:r w:rsidR="008564E2" w:rsidRPr="00DE519B">
        <w:rPr>
          <w:rPrChange w:id="1007" w:author="Song, Xuehang" w:date="2026-01-08T08:05:00Z" w16du:dateUtc="2026-01-08T16:05:00Z">
            <w:rPr>
              <w:rFonts w:ascii="Times New Roman" w:hAnsi="Times New Roman"/>
            </w:rPr>
          </w:rPrChange>
        </w:rPr>
        <w:t>-</w:t>
      </w:r>
      <w:r w:rsidRPr="00DE519B">
        <w:rPr>
          <w:rPrChange w:id="1008" w:author="Song, Xuehang" w:date="2026-01-08T08:05:00Z" w16du:dateUtc="2026-01-08T16:05:00Z">
            <w:rPr>
              <w:rFonts w:ascii="Times New Roman" w:hAnsi="Times New Roman"/>
            </w:rPr>
          </w:rPrChange>
        </w:rPr>
        <w:t>FNO have also been proposed to support climate</w:t>
      </w:r>
      <w:r w:rsidR="00354F80" w:rsidRPr="00DE519B">
        <w:rPr>
          <w:rPrChange w:id="1009" w:author="Song, Xuehang" w:date="2026-01-08T08:05:00Z" w16du:dateUtc="2026-01-08T16:05:00Z">
            <w:rPr>
              <w:rFonts w:ascii="Times New Roman" w:hAnsi="Times New Roman"/>
            </w:rPr>
          </w:rPrChange>
        </w:rPr>
        <w:t xml:space="preserve"> </w:t>
      </w:r>
      <w:r w:rsidRPr="00DE519B">
        <w:rPr>
          <w:rPrChange w:id="1010" w:author="Song, Xuehang" w:date="2026-01-08T08:05:00Z" w16du:dateUtc="2026-01-08T16:05:00Z">
            <w:rPr>
              <w:rFonts w:ascii="Times New Roman" w:hAnsi="Times New Roman"/>
            </w:rPr>
          </w:rPrChange>
        </w:rPr>
        <w:t>stress testing at contaminated sites</w:t>
      </w:r>
      <w:r w:rsidR="008564E2" w:rsidRPr="00DE519B">
        <w:rPr>
          <w:rPrChange w:id="1011" w:author="Song, Xuehang" w:date="2026-01-08T08:05:00Z" w16du:dateUtc="2026-01-08T16:05:00Z">
            <w:rPr>
              <w:rFonts w:ascii="Times New Roman" w:hAnsi="Times New Roman"/>
            </w:rPr>
          </w:rPrChange>
        </w:rPr>
        <w:t>.</w:t>
      </w:r>
      <w:r w:rsidRPr="00DE519B">
        <w:rPr>
          <w:rPrChange w:id="1012" w:author="Song, Xuehang" w:date="2026-01-08T08:05:00Z" w16du:dateUtc="2026-01-08T16:05:00Z">
            <w:rPr>
              <w:rFonts w:ascii="Times New Roman" w:hAnsi="Times New Roman"/>
            </w:rPr>
          </w:rPrChange>
        </w:rPr>
        <w:t xml:space="preserve"> </w:t>
      </w:r>
      <w:r w:rsidR="00380B2F" w:rsidRPr="00DE519B">
        <w:rPr>
          <w:rPrChange w:id="1013" w:author="Song, Xuehang" w:date="2026-01-08T02:24:00Z" w16du:dateUtc="2026-01-08T10:24:00Z">
            <w:rPr>
              <w:rFonts w:ascii="Times New Roman" w:hAnsi="Times New Roman"/>
            </w:rPr>
          </w:rPrChange>
        </w:rPr>
        <w:fldChar w:fldCharType="begin"/>
      </w:r>
      <w:r w:rsidR="00C061BA" w:rsidRPr="00DE519B">
        <w:rPr>
          <w:rPrChange w:id="1014" w:author="Song, Xuehang" w:date="2026-01-08T02:24:00Z" w16du:dateUtc="2026-01-08T10:24:00Z">
            <w:rPr>
              <w:rFonts w:ascii="Times New Roman" w:hAnsi="Times New Roman"/>
            </w:rPr>
          </w:rPrChange>
        </w:rPr>
        <w:instrText xml:space="preserve"> ADDIN EN.CITE &lt;EndNote&gt;&lt;Cite&gt;&lt;Author&gt;Wang&lt;/Author&gt;&lt;Year&gt;2022&lt;/Year&gt;&lt;RecNum&gt;597&lt;/RecNum&gt;&lt;DisplayText&gt;(Wang et al., 2022)&lt;/DisplayText&gt;&lt;record&gt;&lt;rec-number&gt;597&lt;/rec-number&gt;&lt;foreign-keys&gt;&lt;key app="EN" db-id="avewzwavpffw96ewpdx505tfdawpfpatfzve" timestamp="1764198739"&gt;597&lt;/key&gt;&lt;/foreign-keys&gt;&lt;ref-type name="Journal Article"&gt;17&lt;/ref-type&gt;&lt;contributors&gt;&lt;authors&gt;&lt;author&gt;Wang, Lijing&lt;/author&gt;&lt;author&gt;Kurihana, Takuya&lt;/author&gt;&lt;author&gt;Meray, Aurelien&lt;/author&gt;&lt;author&gt;Mastilovic, Ilijana&lt;/author&gt;&lt;author&gt;Praveen, Satyarth&lt;/author&gt;&lt;author&gt;Xu, Zexuan&lt;/author&gt;&lt;author&gt;Memarzadeh, Milad&lt;/author&gt;&lt;author&gt;Lavin, Alexander&lt;/author&gt;&lt;author&gt;Wainwright, Haruko&lt;/author&gt;&lt;/authors&gt;&lt;/contributors&gt;&lt;titles&gt;&lt;title&gt;Multi-scale Digital Twin: Developing a fast and physics-informed surrogate model for groundwater contamination with uncertain climate models&lt;/title&gt;&lt;secondary-title&gt;arXiv preprint arXiv:2211.10884&lt;/secondary-title&gt;&lt;/titles&gt;&lt;periodical&gt;&lt;full-title&gt;arXiv preprint arXiv:2211.10884&lt;/full-title&gt;&lt;/periodical&gt;&lt;dates&gt;&lt;year&gt;2022&lt;/year&gt;&lt;/dates&gt;&lt;label&gt;Operator-learning&lt;/label&gt;&lt;urls&gt;&lt;/urls&gt;&lt;research-notes&gt;Forward emulation&lt;/research-notes&gt;&lt;/record&gt;&lt;/Cite&gt;&lt;/EndNote&gt;</w:instrText>
      </w:r>
      <w:r w:rsidR="00380B2F" w:rsidRPr="00DE519B">
        <w:rPr>
          <w:rPrChange w:id="1015" w:author="Song, Xuehang" w:date="2026-01-08T02:24:00Z" w16du:dateUtc="2026-01-08T10:24:00Z">
            <w:rPr>
              <w:rFonts w:ascii="Times New Roman" w:hAnsi="Times New Roman"/>
            </w:rPr>
          </w:rPrChange>
        </w:rPr>
        <w:fldChar w:fldCharType="separate"/>
      </w:r>
      <w:r w:rsidR="00380B2F" w:rsidRPr="00DE519B">
        <w:rPr>
          <w:noProof/>
          <w:rPrChange w:id="1016" w:author="Song, Xuehang" w:date="2026-01-08T02:24:00Z" w16du:dateUtc="2026-01-08T10:24:00Z">
            <w:rPr>
              <w:rFonts w:ascii="Times New Roman" w:hAnsi="Times New Roman"/>
              <w:noProof/>
            </w:rPr>
          </w:rPrChange>
        </w:rPr>
        <w:t>(Wang et al., 2022)</w:t>
      </w:r>
      <w:r w:rsidR="00380B2F" w:rsidRPr="00DE519B">
        <w:rPr>
          <w:rPrChange w:id="1017" w:author="Song, Xuehang" w:date="2026-01-08T02:24:00Z" w16du:dateUtc="2026-01-08T10:24:00Z">
            <w:rPr>
              <w:rFonts w:ascii="Times New Roman" w:hAnsi="Times New Roman"/>
            </w:rPr>
          </w:rPrChange>
        </w:rPr>
        <w:fldChar w:fldCharType="end"/>
      </w:r>
      <w:r w:rsidRPr="00DE519B">
        <w:rPr>
          <w:rPrChange w:id="1018" w:author="Song, Xuehang" w:date="2026-01-08T08:05:00Z" w16du:dateUtc="2026-01-08T16:05:00Z">
            <w:rPr>
              <w:rFonts w:ascii="Times New Roman" w:hAnsi="Times New Roman"/>
            </w:rPr>
          </w:rPrChange>
        </w:rPr>
        <w:t xml:space="preserve"> used a U</w:t>
      </w:r>
      <w:r w:rsidRPr="00DE519B">
        <w:rPr>
          <w:rFonts w:ascii="Cambria Math" w:hAnsi="Cambria Math" w:cs="Cambria Math"/>
          <w:rPrChange w:id="1019" w:author="Song, Xuehang" w:date="2026-01-08T08:05:00Z" w16du:dateUtc="2026-01-08T16:05:00Z">
            <w:rPr>
              <w:rFonts w:ascii="Times New Roman" w:hAnsi="Times New Roman"/>
            </w:rPr>
          </w:rPrChange>
        </w:rPr>
        <w:t>‑</w:t>
      </w:r>
      <w:r w:rsidRPr="00DE519B">
        <w:rPr>
          <w:rPrChange w:id="1020" w:author="Song, Xuehang" w:date="2026-01-08T08:05:00Z" w16du:dateUtc="2026-01-08T16:05:00Z">
            <w:rPr>
              <w:rFonts w:ascii="Times New Roman" w:hAnsi="Times New Roman"/>
            </w:rPr>
          </w:rPrChange>
        </w:rPr>
        <w:t>FNO</w:t>
      </w:r>
      <w:r w:rsidRPr="00DE519B">
        <w:rPr>
          <w:rFonts w:ascii="Cambria Math" w:hAnsi="Cambria Math" w:cs="Cambria Math"/>
          <w:rPrChange w:id="1021" w:author="Song, Xuehang" w:date="2026-01-08T08:05:00Z" w16du:dateUtc="2026-01-08T16:05:00Z">
            <w:rPr>
              <w:rFonts w:ascii="Times New Roman" w:hAnsi="Times New Roman"/>
            </w:rPr>
          </w:rPrChange>
        </w:rPr>
        <w:t>‑</w:t>
      </w:r>
      <w:r w:rsidRPr="00DE519B">
        <w:rPr>
          <w:rPrChange w:id="1022" w:author="Song, Xuehang" w:date="2026-01-08T08:05:00Z" w16du:dateUtc="2026-01-08T16:05:00Z">
            <w:rPr>
              <w:rFonts w:ascii="Times New Roman" w:hAnsi="Times New Roman"/>
            </w:rPr>
          </w:rPrChange>
        </w:rPr>
        <w:t>based surrogate to model long</w:t>
      </w:r>
      <w:r w:rsidRPr="00DE519B">
        <w:rPr>
          <w:rFonts w:ascii="Cambria Math" w:hAnsi="Cambria Math" w:cs="Cambria Math"/>
          <w:rPrChange w:id="1023" w:author="Song, Xuehang" w:date="2026-01-08T08:05:00Z" w16du:dateUtc="2026-01-08T16:05:00Z">
            <w:rPr>
              <w:rFonts w:ascii="Times New Roman" w:hAnsi="Times New Roman"/>
            </w:rPr>
          </w:rPrChange>
        </w:rPr>
        <w:t>‑</w:t>
      </w:r>
      <w:r w:rsidRPr="00DE519B">
        <w:rPr>
          <w:rPrChange w:id="1024" w:author="Song, Xuehang" w:date="2026-01-08T08:05:00Z" w16du:dateUtc="2026-01-08T16:05:00Z">
            <w:rPr>
              <w:rFonts w:ascii="Times New Roman" w:hAnsi="Times New Roman"/>
            </w:rPr>
          </w:rPrChange>
        </w:rPr>
        <w:t>term flow and transport at the Savannah River Site F</w:t>
      </w:r>
      <w:r w:rsidRPr="00DE519B">
        <w:rPr>
          <w:rFonts w:ascii="Cambria Math" w:hAnsi="Cambria Math" w:cs="Cambria Math"/>
          <w:rPrChange w:id="1025" w:author="Song, Xuehang" w:date="2026-01-08T08:05:00Z" w16du:dateUtc="2026-01-08T16:05:00Z">
            <w:rPr>
              <w:rFonts w:ascii="Times New Roman" w:hAnsi="Times New Roman"/>
            </w:rPr>
          </w:rPrChange>
        </w:rPr>
        <w:t>‑</w:t>
      </w:r>
      <w:r w:rsidRPr="00DE519B">
        <w:rPr>
          <w:rPrChange w:id="1026" w:author="Song, Xuehang" w:date="2026-01-08T08:05:00Z" w16du:dateUtc="2026-01-08T16:05:00Z">
            <w:rPr>
              <w:rFonts w:ascii="Times New Roman" w:hAnsi="Times New Roman"/>
            </w:rPr>
          </w:rPrChange>
        </w:rPr>
        <w:t>Area, embedding PDE constraints and boundary conditions directly into the loss function to improve extrapolation under future climate scenarios.</w:t>
      </w:r>
    </w:p>
    <w:p w14:paraId="3434FD8A" w14:textId="6917C5DB" w:rsidR="00D807E0" w:rsidRPr="00DE519B" w:rsidRDefault="008F6D4A" w:rsidP="00D06678">
      <w:pPr>
        <w:pStyle w:val="ListParagraph"/>
        <w:spacing w:before="160"/>
        <w:rPr>
          <w:highlight w:val="yellow"/>
          <w:rPrChange w:id="1027" w:author="Song, Xuehang" w:date="2026-01-08T08:05:00Z" w16du:dateUtc="2026-01-08T16:05:00Z">
            <w:rPr>
              <w:rFonts w:ascii="Times New Roman" w:hAnsi="Times New Roman"/>
              <w:highlight w:val="yellow"/>
            </w:rPr>
          </w:rPrChange>
        </w:rPr>
      </w:pPr>
      <w:r w:rsidRPr="00DE519B">
        <w:rPr>
          <w:rPrChange w:id="1028" w:author="Song, Xuehang" w:date="2026-01-08T08:05:00Z" w16du:dateUtc="2026-01-08T16:05:00Z">
            <w:rPr>
              <w:rFonts w:ascii="Times New Roman" w:hAnsi="Times New Roman"/>
            </w:rPr>
          </w:rPrChange>
        </w:rPr>
        <w:t>Collectively, FNO/U</w:t>
      </w:r>
      <w:r w:rsidRPr="00DE519B">
        <w:rPr>
          <w:rFonts w:ascii="Cambria Math" w:hAnsi="Cambria Math" w:cs="Cambria Math"/>
          <w:rPrChange w:id="1029" w:author="Song, Xuehang" w:date="2026-01-08T08:05:00Z" w16du:dateUtc="2026-01-08T16:05:00Z">
            <w:rPr>
              <w:rFonts w:ascii="Times New Roman" w:hAnsi="Times New Roman"/>
            </w:rPr>
          </w:rPrChange>
        </w:rPr>
        <w:t>‑</w:t>
      </w:r>
      <w:r w:rsidRPr="00DE519B">
        <w:rPr>
          <w:rPrChange w:id="1030" w:author="Song, Xuehang" w:date="2026-01-08T08:05:00Z" w16du:dateUtc="2026-01-08T16:05:00Z">
            <w:rPr>
              <w:rFonts w:ascii="Times New Roman" w:hAnsi="Times New Roman"/>
            </w:rPr>
          </w:rPrChange>
        </w:rPr>
        <w:t>FNO architectures offer a natural way to build site</w:t>
      </w:r>
      <w:r w:rsidRPr="00DE519B">
        <w:rPr>
          <w:rFonts w:ascii="Cambria Math" w:hAnsi="Cambria Math" w:cs="Cambria Math"/>
          <w:rPrChange w:id="1031" w:author="Song, Xuehang" w:date="2026-01-08T08:05:00Z" w16du:dateUtc="2026-01-08T16:05:00Z">
            <w:rPr>
              <w:rFonts w:ascii="Times New Roman" w:hAnsi="Times New Roman"/>
            </w:rPr>
          </w:rPrChange>
        </w:rPr>
        <w:t>‑</w:t>
      </w:r>
      <w:r w:rsidRPr="00DE519B">
        <w:rPr>
          <w:rPrChange w:id="1032" w:author="Song, Xuehang" w:date="2026-01-08T08:05:00Z" w16du:dateUtc="2026-01-08T16:05:00Z">
            <w:rPr>
              <w:rFonts w:ascii="Times New Roman" w:hAnsi="Times New Roman"/>
            </w:rPr>
          </w:rPrChange>
        </w:rPr>
        <w:t>agnostic, reusable surrogates</w:t>
      </w:r>
      <w:r w:rsidR="00B66682" w:rsidRPr="00DE519B">
        <w:rPr>
          <w:rPrChange w:id="1033" w:author="Song, Xuehang" w:date="2026-01-08T08:05:00Z" w16du:dateUtc="2026-01-08T16:05:00Z">
            <w:rPr>
              <w:rFonts w:ascii="Times New Roman" w:hAnsi="Times New Roman"/>
            </w:rPr>
          </w:rPrChange>
        </w:rPr>
        <w:t>.</w:t>
      </w:r>
      <w:r w:rsidRPr="00DE519B">
        <w:rPr>
          <w:rPrChange w:id="1034" w:author="Song, Xuehang" w:date="2026-01-08T08:05:00Z" w16du:dateUtc="2026-01-08T16:05:00Z">
            <w:rPr>
              <w:rFonts w:ascii="Times New Roman" w:hAnsi="Times New Roman"/>
            </w:rPr>
          </w:rPrChange>
        </w:rPr>
        <w:t xml:space="preserve"> </w:t>
      </w:r>
      <w:r w:rsidR="00B66682" w:rsidRPr="00DE519B">
        <w:rPr>
          <w:rPrChange w:id="1035" w:author="Song, Xuehang" w:date="2026-01-08T08:05:00Z" w16du:dateUtc="2026-01-08T16:05:00Z">
            <w:rPr>
              <w:rFonts w:ascii="Times New Roman" w:hAnsi="Times New Roman"/>
            </w:rPr>
          </w:rPrChange>
        </w:rPr>
        <w:t>A</w:t>
      </w:r>
      <w:r w:rsidRPr="00DE519B">
        <w:rPr>
          <w:rPrChange w:id="1036" w:author="Song, Xuehang" w:date="2026-01-08T08:05:00Z" w16du:dateUtc="2026-01-08T16:05:00Z">
            <w:rPr>
              <w:rFonts w:ascii="Times New Roman" w:hAnsi="Times New Roman"/>
            </w:rPr>
          </w:rPrChange>
        </w:rPr>
        <w:t xml:space="preserve"> single operator model can</w:t>
      </w:r>
      <w:r w:rsidR="00B66682" w:rsidRPr="00DE519B">
        <w:rPr>
          <w:rPrChange w:id="1037" w:author="Song, Xuehang" w:date="2026-01-08T08:05:00Z" w16du:dateUtc="2026-01-08T16:05:00Z">
            <w:rPr>
              <w:rFonts w:ascii="Times New Roman" w:hAnsi="Times New Roman"/>
            </w:rPr>
          </w:rPrChange>
        </w:rPr>
        <w:t xml:space="preserve"> </w:t>
      </w:r>
      <w:r w:rsidRPr="00DE519B">
        <w:rPr>
          <w:rPrChange w:id="1038" w:author="Song, Xuehang" w:date="2026-01-08T08:05:00Z" w16du:dateUtc="2026-01-08T16:05:00Z">
            <w:rPr>
              <w:rFonts w:ascii="Times New Roman" w:hAnsi="Times New Roman"/>
            </w:rPr>
          </w:rPrChange>
        </w:rPr>
        <w:t>be applied across multiple sites and boundary conditions, making this</w:t>
      </w:r>
      <w:r w:rsidR="00B66682" w:rsidRPr="00DE519B">
        <w:rPr>
          <w:rPrChange w:id="1039" w:author="Song, Xuehang" w:date="2026-01-08T08:05:00Z" w16du:dateUtc="2026-01-08T16:05:00Z">
            <w:rPr>
              <w:rFonts w:ascii="Times New Roman" w:hAnsi="Times New Roman"/>
            </w:rPr>
          </w:rPrChange>
        </w:rPr>
        <w:t xml:space="preserve"> modeling</w:t>
      </w:r>
      <w:r w:rsidRPr="00DE519B">
        <w:rPr>
          <w:rPrChange w:id="1040" w:author="Song, Xuehang" w:date="2026-01-08T08:05:00Z" w16du:dateUtc="2026-01-08T16:05:00Z">
            <w:rPr>
              <w:rFonts w:ascii="Times New Roman" w:hAnsi="Times New Roman"/>
            </w:rPr>
          </w:rPrChange>
        </w:rPr>
        <w:t xml:space="preserve"> class central to our goal of redeployable modeling engines in Pillar B.</w:t>
      </w:r>
    </w:p>
    <w:p w14:paraId="24B05428" w14:textId="77777777" w:rsidR="001560EA" w:rsidRPr="00DE519B" w:rsidRDefault="00460910" w:rsidP="00D06678">
      <w:pPr>
        <w:pStyle w:val="ListParagraph"/>
        <w:numPr>
          <w:ilvl w:val="0"/>
          <w:numId w:val="32"/>
        </w:numPr>
        <w:spacing w:before="160"/>
        <w:rPr>
          <w:highlight w:val="yellow"/>
          <w:rPrChange w:id="1041" w:author="Song, Xuehang" w:date="2026-01-08T08:05:00Z" w16du:dateUtc="2026-01-08T16:05:00Z">
            <w:rPr>
              <w:rFonts w:ascii="Times New Roman" w:hAnsi="Times New Roman"/>
              <w:highlight w:val="yellow"/>
            </w:rPr>
          </w:rPrChange>
        </w:rPr>
      </w:pPr>
      <w:r w:rsidRPr="00DE519B">
        <w:rPr>
          <w:highlight w:val="yellow"/>
          <w:rPrChange w:id="1042" w:author="Song, Xuehang" w:date="2026-01-08T08:05:00Z" w16du:dateUtc="2026-01-08T16:05:00Z">
            <w:rPr>
              <w:rFonts w:ascii="Times New Roman" w:hAnsi="Times New Roman"/>
              <w:highlight w:val="yellow"/>
            </w:rPr>
          </w:rPrChange>
        </w:rPr>
        <w:lastRenderedPageBreak/>
        <w:t>Sequence models (temporal CNNs, LSTMs/Transformers) for 1D/low-dimensional time series such as well breakthrough curves or aggregated metrics that are monitored at high frequency.</w:t>
      </w:r>
      <w:r w:rsidR="0093216E" w:rsidRPr="00DE519B">
        <w:rPr>
          <w:highlight w:val="yellow"/>
          <w:rPrChange w:id="1043" w:author="Song, Xuehang" w:date="2026-01-08T08:05:00Z" w16du:dateUtc="2026-01-08T16:05:00Z">
            <w:rPr>
              <w:rFonts w:ascii="Times New Roman" w:hAnsi="Times New Roman"/>
              <w:highlight w:val="yellow"/>
            </w:rPr>
          </w:rPrChange>
        </w:rPr>
        <w:t xml:space="preserve"> </w:t>
      </w:r>
    </w:p>
    <w:p w14:paraId="6EEB3F7A" w14:textId="03DBD50F" w:rsidR="009D7752" w:rsidRPr="00DE519B" w:rsidRDefault="009D7752" w:rsidP="00D06678">
      <w:pPr>
        <w:pStyle w:val="ListParagraph"/>
        <w:spacing w:before="160"/>
        <w:rPr>
          <w:rPrChange w:id="1044" w:author="Song, Xuehang" w:date="2026-01-08T08:05:00Z" w16du:dateUtc="2026-01-08T16:05:00Z">
            <w:rPr>
              <w:rFonts w:ascii="Times New Roman" w:hAnsi="Times New Roman"/>
            </w:rPr>
          </w:rPrChange>
        </w:rPr>
      </w:pPr>
      <w:r w:rsidRPr="00DE519B">
        <w:rPr>
          <w:rPrChange w:id="1045" w:author="Song, Xuehang" w:date="2026-01-08T02:24:00Z" w16du:dateUtc="2026-01-08T10:24:00Z">
            <w:rPr>
              <w:rFonts w:ascii="Times New Roman" w:hAnsi="Times New Roman"/>
            </w:rPr>
          </w:rPrChange>
        </w:rPr>
        <w:t>Sequence models focus on low</w:t>
      </w:r>
      <w:r w:rsidR="006A77D1" w:rsidRPr="00DE519B">
        <w:rPr>
          <w:rPrChange w:id="1046" w:author="Song, Xuehang" w:date="2026-01-08T02:24:00Z" w16du:dateUtc="2026-01-08T10:24:00Z">
            <w:rPr>
              <w:rFonts w:ascii="Times New Roman" w:hAnsi="Times New Roman"/>
            </w:rPr>
          </w:rPrChange>
        </w:rPr>
        <w:t>-</w:t>
      </w:r>
      <w:r w:rsidRPr="00DE519B">
        <w:rPr>
          <w:rPrChange w:id="1047" w:author="Song, Xuehang" w:date="2026-01-08T02:24:00Z" w16du:dateUtc="2026-01-08T10:24:00Z">
            <w:rPr>
              <w:rFonts w:ascii="Times New Roman" w:hAnsi="Times New Roman"/>
            </w:rPr>
          </w:rPrChange>
        </w:rPr>
        <w:t>dimensional time series outputs</w:t>
      </w:r>
      <w:r w:rsidR="006A77D1" w:rsidRPr="00DE519B">
        <w:rPr>
          <w:rPrChange w:id="1048" w:author="Song, Xuehang" w:date="2026-01-08T02:24:00Z" w16du:dateUtc="2026-01-08T10:24:00Z">
            <w:rPr>
              <w:rFonts w:ascii="Times New Roman" w:hAnsi="Times New Roman"/>
            </w:rPr>
          </w:rPrChange>
        </w:rPr>
        <w:t xml:space="preserve">, </w:t>
      </w:r>
      <w:r w:rsidRPr="00DE519B">
        <w:rPr>
          <w:rPrChange w:id="1049" w:author="Song, Xuehang" w:date="2026-01-08T02:24:00Z" w16du:dateUtc="2026-01-08T10:24:00Z">
            <w:rPr>
              <w:rFonts w:ascii="Times New Roman" w:hAnsi="Times New Roman"/>
            </w:rPr>
          </w:rPrChange>
        </w:rPr>
        <w:t>such as breakthrough curves at wells, aggregate mass discharge, or scalar performance metrics</w:t>
      </w:r>
      <w:r w:rsidR="006A77D1" w:rsidRPr="00DE519B">
        <w:rPr>
          <w:rPrChange w:id="1050" w:author="Song, Xuehang" w:date="2026-01-08T02:24:00Z" w16du:dateUtc="2026-01-08T10:24:00Z">
            <w:rPr>
              <w:rFonts w:ascii="Times New Roman" w:hAnsi="Times New Roman"/>
            </w:rPr>
          </w:rPrChange>
        </w:rPr>
        <w:t xml:space="preserve">, </w:t>
      </w:r>
      <w:r w:rsidRPr="00DE519B">
        <w:rPr>
          <w:rPrChange w:id="1051" w:author="Song, Xuehang" w:date="2026-01-08T02:24:00Z" w16du:dateUtc="2026-01-08T10:24:00Z">
            <w:rPr>
              <w:rFonts w:ascii="Times New Roman" w:hAnsi="Times New Roman"/>
            </w:rPr>
          </w:rPrChange>
        </w:rPr>
        <w:t>that are monitored at high frequency but are not spatially distributed fields. Rather than predicting a full 2D</w:t>
      </w:r>
      <w:r w:rsidR="006A77D1" w:rsidRPr="00DE519B">
        <w:rPr>
          <w:rPrChange w:id="1052" w:author="Song, Xuehang" w:date="2026-01-08T02:24:00Z" w16du:dateUtc="2026-01-08T10:24:00Z">
            <w:rPr>
              <w:rFonts w:ascii="Times New Roman" w:hAnsi="Times New Roman"/>
            </w:rPr>
          </w:rPrChange>
        </w:rPr>
        <w:t xml:space="preserve"> or </w:t>
      </w:r>
      <w:r w:rsidRPr="00DE519B">
        <w:rPr>
          <w:rPrChange w:id="1053" w:author="Song, Xuehang" w:date="2026-01-08T02:24:00Z" w16du:dateUtc="2026-01-08T10:24:00Z">
            <w:rPr>
              <w:rFonts w:ascii="Times New Roman" w:hAnsi="Times New Roman"/>
            </w:rPr>
          </w:rPrChange>
        </w:rPr>
        <w:t xml:space="preserve">3D state at each time, these surrogates learn the input </w:t>
      </w:r>
      <w:r w:rsidR="006A77D1" w:rsidRPr="00DE519B">
        <w:rPr>
          <w:rPrChange w:id="1054" w:author="Song, Xuehang" w:date="2026-01-08T02:24:00Z" w16du:dateUtc="2026-01-08T10:24:00Z">
            <w:rPr>
              <w:rFonts w:ascii="Times New Roman" w:hAnsi="Times New Roman"/>
            </w:rPr>
          </w:rPrChange>
        </w:rPr>
        <w:t>to</w:t>
      </w:r>
      <w:r w:rsidRPr="00DE519B">
        <w:rPr>
          <w:rPrChange w:id="1055" w:author="Song, Xuehang" w:date="2026-01-08T02:24:00Z" w16du:dateUtc="2026-01-08T10:24:00Z">
            <w:rPr>
              <w:rFonts w:ascii="Times New Roman" w:hAnsi="Times New Roman"/>
            </w:rPr>
          </w:rPrChange>
        </w:rPr>
        <w:t xml:space="preserve"> time</w:t>
      </w:r>
      <w:r w:rsidRPr="00DE519B">
        <w:rPr>
          <w:rFonts w:ascii="Cambria Math" w:hAnsi="Cambria Math" w:cs="Cambria Math"/>
          <w:rPrChange w:id="1056" w:author="Song, Xuehang" w:date="2026-01-08T02:24:00Z" w16du:dateUtc="2026-01-08T10:24:00Z">
            <w:rPr>
              <w:rFonts w:ascii="Times New Roman" w:hAnsi="Times New Roman"/>
            </w:rPr>
          </w:rPrChange>
        </w:rPr>
        <w:t>‑</w:t>
      </w:r>
      <w:r w:rsidRPr="00DE519B">
        <w:rPr>
          <w:rPrChange w:id="1057" w:author="Song, Xuehang" w:date="2026-01-08T02:24:00Z" w16du:dateUtc="2026-01-08T10:24:00Z">
            <w:rPr>
              <w:rFonts w:ascii="Times New Roman" w:hAnsi="Times New Roman"/>
            </w:rPr>
          </w:rPrChange>
        </w:rPr>
        <w:t>series mapping directly. Long short</w:t>
      </w:r>
      <w:r w:rsidRPr="00DE519B">
        <w:rPr>
          <w:rFonts w:ascii="Cambria Math" w:hAnsi="Cambria Math" w:cs="Cambria Math"/>
          <w:rPrChange w:id="1058" w:author="Song, Xuehang" w:date="2026-01-08T02:24:00Z" w16du:dateUtc="2026-01-08T10:24:00Z">
            <w:rPr>
              <w:rFonts w:ascii="Times New Roman" w:hAnsi="Times New Roman"/>
            </w:rPr>
          </w:rPrChange>
        </w:rPr>
        <w:t>‑</w:t>
      </w:r>
      <w:r w:rsidRPr="00DE519B">
        <w:rPr>
          <w:rPrChange w:id="1059" w:author="Song, Xuehang" w:date="2026-01-08T02:24:00Z" w16du:dateUtc="2026-01-08T10:24:00Z">
            <w:rPr>
              <w:rFonts w:ascii="Times New Roman" w:hAnsi="Times New Roman"/>
            </w:rPr>
          </w:rPrChange>
        </w:rPr>
        <w:t>term memory (LSTM) and gated recurrent unit (GRU) networks are widely used here because they can capture long</w:t>
      </w:r>
      <w:r w:rsidRPr="00DE519B">
        <w:rPr>
          <w:rFonts w:ascii="Cambria Math" w:hAnsi="Cambria Math" w:cs="Cambria Math"/>
          <w:rPrChange w:id="1060" w:author="Song, Xuehang" w:date="2026-01-08T02:24:00Z" w16du:dateUtc="2026-01-08T10:24:00Z">
            <w:rPr>
              <w:rFonts w:ascii="Times New Roman" w:hAnsi="Times New Roman"/>
            </w:rPr>
          </w:rPrChange>
        </w:rPr>
        <w:t>‑</w:t>
      </w:r>
      <w:r w:rsidRPr="00DE519B">
        <w:rPr>
          <w:rPrChange w:id="1061" w:author="Song, Xuehang" w:date="2026-01-08T02:24:00Z" w16du:dateUtc="2026-01-08T10:24:00Z">
            <w:rPr>
              <w:rFonts w:ascii="Times New Roman" w:hAnsi="Times New Roman"/>
            </w:rPr>
          </w:rPrChange>
        </w:rPr>
        <w:t xml:space="preserve">range temporal dependencies. For example, </w:t>
      </w:r>
      <w:r w:rsidR="001C0576" w:rsidRPr="00DE519B">
        <w:rPr>
          <w:rPrChange w:id="1062" w:author="Song, Xuehang" w:date="2026-01-08T02:24:00Z" w16du:dateUtc="2026-01-08T10:24:00Z">
            <w:rPr>
              <w:rFonts w:ascii="Times New Roman" w:hAnsi="Times New Roman"/>
            </w:rPr>
          </w:rPrChange>
        </w:rPr>
        <w:fldChar w:fldCharType="begin"/>
      </w:r>
      <w:r w:rsidR="00C061BA" w:rsidRPr="00DE519B">
        <w:rPr>
          <w:rPrChange w:id="1063" w:author="Song, Xuehang" w:date="2026-01-08T02:24:00Z" w16du:dateUtc="2026-01-08T10:24:00Z">
            <w:rPr>
              <w:rFonts w:ascii="Times New Roman" w:hAnsi="Times New Roman"/>
            </w:rPr>
          </w:rPrChange>
        </w:rPr>
        <w:instrText xml:space="preserve"> ADDIN EN.CITE &lt;EndNote&gt;&lt;Cite AuthorYear="1"&gt;&lt;Author&gt;Chen&lt;/Author&gt;&lt;Year&gt;2021&lt;/Year&gt;&lt;RecNum&gt;598&lt;/RecNum&gt;&lt;DisplayText&gt;Chen et al. (2021)&lt;/DisplayText&gt;&lt;record&gt;&lt;rec-number&gt;598&lt;/rec-number&gt;&lt;foreign-keys&gt;&lt;key app="EN" db-id="avewzwavpffw96ewpdx505tfdawpfpatfzve" timestamp="1764207426"&gt;598&lt;/key&gt;&lt;/foreign-keys&gt;&lt;ref-type name="Journal Article"&gt;17&lt;/ref-type&gt;&lt;contributors&gt;&lt;authors&gt;&lt;author&gt;Chen, Yu&lt;/author&gt;&lt;author&gt;Liu, Guodong&lt;/author&gt;&lt;author&gt;Huang, Xiaohua&lt;/author&gt;&lt;author&gt;Chen, Ke&lt;/author&gt;&lt;author&gt;Hou, Jie&lt;/author&gt;&lt;author&gt;Zhou, Jing&lt;/author&gt;&lt;/authors&gt;&lt;/contributors&gt;&lt;titles&gt;&lt;title&gt;Development of a surrogate method of groundwater modeling using gated recurrent unit to improve the efficiency of parameter auto-calibration and global sensitivity analysis&lt;/title&gt;&lt;secondary-title&gt;Journal of Hydrology&lt;/secondary-title&gt;&lt;/titles&gt;&lt;periodical&gt;&lt;full-title&gt;Journal of Hydrology&lt;/full-title&gt;&lt;/periodical&gt;&lt;pages&gt;125726&lt;/pages&gt;&lt;volume&gt;598&lt;/volume&gt;&lt;keywords&gt;&lt;keyword&gt;Surrogate model&lt;/keyword&gt;&lt;keyword&gt;Gated Recurrent Unit network&lt;/keyword&gt;&lt;keyword&gt;Groundwater modeling&lt;/keyword&gt;&lt;keyword&gt;Multiple time-series&lt;/keyword&gt;&lt;keyword&gt;Sobol’ sensitivity analysis&lt;/keyword&gt;&lt;keyword&gt;PSO algorithm&lt;/keyword&gt;&lt;/keywords&gt;&lt;dates&gt;&lt;year&gt;2021&lt;/year&gt;&lt;pub-dates&gt;&lt;date&gt;2021/07/01/&lt;/date&gt;&lt;/pub-dates&gt;&lt;/dates&gt;&lt;isbn&gt;0022-1694&lt;/isbn&gt;&lt;label&gt;Sequence models&lt;/label&gt;&lt;urls&gt;&lt;related-urls&gt;&lt;url&gt;https://www.sciencedirect.com/science/article/pii/S0022169420311872&lt;/url&gt;&lt;/related-urls&gt;&lt;/urls&gt;&lt;electronic-resource-num&gt;https://doi.org/10.1016/j.jhydrol.2020.125726&lt;/electronic-resource-num&gt;&lt;research-notes&gt;Inverse &amp;amp; calibration&lt;/research-notes&gt;&lt;/record&gt;&lt;/Cite&gt;&lt;/EndNote&gt;</w:instrText>
      </w:r>
      <w:r w:rsidR="001C0576" w:rsidRPr="00DE519B">
        <w:rPr>
          <w:rPrChange w:id="1064" w:author="Song, Xuehang" w:date="2026-01-08T02:24:00Z" w16du:dateUtc="2026-01-08T10:24:00Z">
            <w:rPr>
              <w:rFonts w:ascii="Times New Roman" w:hAnsi="Times New Roman"/>
            </w:rPr>
          </w:rPrChange>
        </w:rPr>
        <w:fldChar w:fldCharType="separate"/>
      </w:r>
      <w:r w:rsidR="001C0576" w:rsidRPr="00DE519B">
        <w:rPr>
          <w:noProof/>
          <w:rPrChange w:id="1065" w:author="Song, Xuehang" w:date="2026-01-08T02:24:00Z" w16du:dateUtc="2026-01-08T10:24:00Z">
            <w:rPr>
              <w:rFonts w:ascii="Times New Roman" w:hAnsi="Times New Roman"/>
              <w:noProof/>
            </w:rPr>
          </w:rPrChange>
        </w:rPr>
        <w:t>Chen et al. (2021)</w:t>
      </w:r>
      <w:r w:rsidR="001C0576" w:rsidRPr="00DE519B">
        <w:rPr>
          <w:rPrChange w:id="1066" w:author="Song, Xuehang" w:date="2026-01-08T02:24:00Z" w16du:dateUtc="2026-01-08T10:24:00Z">
            <w:rPr>
              <w:rFonts w:ascii="Times New Roman" w:hAnsi="Times New Roman"/>
            </w:rPr>
          </w:rPrChange>
        </w:rPr>
        <w:fldChar w:fldCharType="end"/>
      </w:r>
      <w:r w:rsidR="00D02BB4" w:rsidRPr="00DE519B">
        <w:rPr>
          <w:rPrChange w:id="1067" w:author="Song, Xuehang" w:date="2026-01-08T02:24:00Z" w16du:dateUtc="2026-01-08T10:24:00Z">
            <w:rPr>
              <w:rFonts w:ascii="Times New Roman" w:hAnsi="Times New Roman"/>
            </w:rPr>
          </w:rPrChange>
        </w:rPr>
        <w:t xml:space="preserve"> </w:t>
      </w:r>
      <w:r w:rsidRPr="00DE519B">
        <w:rPr>
          <w:rPrChange w:id="1068" w:author="Song, Xuehang" w:date="2026-01-08T02:24:00Z" w16du:dateUtc="2026-01-08T10:24:00Z">
            <w:rPr>
              <w:rFonts w:ascii="Times New Roman" w:hAnsi="Times New Roman"/>
            </w:rPr>
          </w:rPrChange>
        </w:rPr>
        <w:t xml:space="preserve">and later </w:t>
      </w:r>
      <w:r w:rsidR="00822948" w:rsidRPr="00DE519B">
        <w:rPr>
          <w:rPrChange w:id="1069" w:author="Song, Xuehang" w:date="2026-01-08T02:24:00Z" w16du:dateUtc="2026-01-08T10:24:00Z">
            <w:rPr>
              <w:rFonts w:ascii="Times New Roman" w:hAnsi="Times New Roman"/>
            </w:rPr>
          </w:rPrChange>
        </w:rPr>
        <w:t>Spatiotemporal Attention (</w:t>
      </w:r>
      <w:r w:rsidRPr="00DE519B">
        <w:rPr>
          <w:rPrChange w:id="1070" w:author="Song, Xuehang" w:date="2026-01-08T02:24:00Z" w16du:dateUtc="2026-01-08T10:24:00Z">
            <w:rPr>
              <w:rFonts w:ascii="Times New Roman" w:hAnsi="Times New Roman"/>
            </w:rPr>
          </w:rPrChange>
        </w:rPr>
        <w:t>STA</w:t>
      </w:r>
      <w:r w:rsidR="00822948" w:rsidRPr="00DE519B">
        <w:rPr>
          <w:rPrChange w:id="1071" w:author="Song, Xuehang" w:date="2026-01-08T02:24:00Z" w16du:dateUtc="2026-01-08T10:24:00Z">
            <w:rPr>
              <w:rFonts w:ascii="Times New Roman" w:hAnsi="Times New Roman"/>
            </w:rPr>
          </w:rPrChange>
        </w:rPr>
        <w:t>)</w:t>
      </w:r>
      <w:r w:rsidRPr="00DE519B">
        <w:rPr>
          <w:rFonts w:ascii="Cambria Math" w:hAnsi="Cambria Math" w:cs="Cambria Math"/>
          <w:rPrChange w:id="1072" w:author="Song, Xuehang" w:date="2026-01-08T02:24:00Z" w16du:dateUtc="2026-01-08T10:24:00Z">
            <w:rPr>
              <w:rFonts w:ascii="Times New Roman" w:hAnsi="Times New Roman"/>
            </w:rPr>
          </w:rPrChange>
        </w:rPr>
        <w:t>‑</w:t>
      </w:r>
      <w:r w:rsidRPr="00DE519B">
        <w:rPr>
          <w:rPrChange w:id="1073" w:author="Song, Xuehang" w:date="2026-01-08T02:24:00Z" w16du:dateUtc="2026-01-08T10:24:00Z">
            <w:rPr>
              <w:rFonts w:ascii="Times New Roman" w:hAnsi="Times New Roman"/>
            </w:rPr>
          </w:rPrChange>
        </w:rPr>
        <w:t xml:space="preserve">GRU work </w:t>
      </w:r>
      <w:r w:rsidR="00115E87" w:rsidRPr="00DE519B">
        <w:rPr>
          <w:rPrChange w:id="1074" w:author="Song, Xuehang" w:date="2026-01-08T02:24:00Z" w16du:dateUtc="2026-01-08T10:24:00Z">
            <w:rPr>
              <w:rFonts w:ascii="Times New Roman" w:hAnsi="Times New Roman"/>
            </w:rPr>
          </w:rPrChange>
        </w:rPr>
        <w:fldChar w:fldCharType="begin"/>
      </w:r>
      <w:r w:rsidR="00C061BA" w:rsidRPr="00DE519B">
        <w:rPr>
          <w:rPrChange w:id="1075" w:author="Song, Xuehang" w:date="2026-01-08T02:24:00Z" w16du:dateUtc="2026-01-08T10:24:00Z">
            <w:rPr>
              <w:rFonts w:ascii="Times New Roman" w:hAnsi="Times New Roman"/>
            </w:rPr>
          </w:rPrChange>
        </w:rPr>
        <w:instrText xml:space="preserve"> ADDIN EN.CITE &lt;EndNote&gt;&lt;Cite&gt;&lt;Author&gt;Xie&lt;/Author&gt;&lt;Year&gt;2024&lt;/Year&gt;&lt;RecNum&gt;599&lt;/RecNum&gt;&lt;DisplayText&gt;(Xie and Zhang, 2024)&lt;/DisplayText&gt;&lt;record&gt;&lt;rec-number&gt;599&lt;/rec-number&gt;&lt;foreign-keys&gt;&lt;key app="EN" db-id="avewzwavpffw96ewpdx505tfdawpfpatfzve" timestamp="1764207694"&gt;599&lt;/key&gt;&lt;/foreign-keys&gt;&lt;ref-type name="Journal Article"&gt;17&lt;/ref-type&gt;&lt;contributors&gt;&lt;authors&gt;&lt;author&gt;Xie, Xuan&lt;/author&gt;&lt;author&gt;Zhang, Xiaodong&lt;/author&gt;&lt;/authors&gt;&lt;/contributors&gt;&lt;titles&gt;&lt;title&gt;Development of a deep surrogate model with spatiotemporal characteristics mining capabilities for the prediction of groundwater level in coastal areas&lt;/title&gt;&lt;secondary-title&gt;Journal of Environmental Management&lt;/secondary-title&gt;&lt;/titles&gt;&lt;periodical&gt;&lt;full-title&gt;Journal of Environmental Management&lt;/full-title&gt;&lt;/periodical&gt;&lt;pages&gt;122724&lt;/pages&gt;&lt;volume&gt;370&lt;/volume&gt;&lt;keywords&gt;&lt;keyword&gt;Groundwater level forecasting&lt;/keyword&gt;&lt;keyword&gt;Spatio-temporal attention&lt;/keyword&gt;&lt;keyword&gt;Multivariate time series&lt;/keyword&gt;&lt;keyword&gt;STA-GRU&lt;/keyword&gt;&lt;keyword&gt;Coastal region&lt;/keyword&gt;&lt;/keywords&gt;&lt;dates&gt;&lt;year&gt;2024&lt;/year&gt;&lt;pub-dates&gt;&lt;date&gt;2024/11/01/&lt;/date&gt;&lt;/pub-dates&gt;&lt;/dates&gt;&lt;isbn&gt;0301-4797&lt;/isbn&gt;&lt;label&gt;Sequence models&lt;/label&gt;&lt;urls&gt;&lt;related-urls&gt;&lt;url&gt;https://www.sciencedirect.com/science/article/pii/S0301479724027105&lt;/url&gt;&lt;/related-urls&gt;&lt;/urls&gt;&lt;electronic-resource-num&gt;https://doi.org/10.1016/j.jenvman.2024.122724&lt;/electronic-resource-num&gt;&lt;research-notes&gt;Monitoring &amp;amp; time-series prediction&lt;/research-notes&gt;&lt;/record&gt;&lt;/Cite&gt;&lt;/EndNote&gt;</w:instrText>
      </w:r>
      <w:r w:rsidR="00115E87" w:rsidRPr="00DE519B">
        <w:rPr>
          <w:rPrChange w:id="1076" w:author="Song, Xuehang" w:date="2026-01-08T02:24:00Z" w16du:dateUtc="2026-01-08T10:24:00Z">
            <w:rPr>
              <w:rFonts w:ascii="Times New Roman" w:hAnsi="Times New Roman"/>
            </w:rPr>
          </w:rPrChange>
        </w:rPr>
        <w:fldChar w:fldCharType="separate"/>
      </w:r>
      <w:r w:rsidR="00115E87" w:rsidRPr="00DE519B">
        <w:rPr>
          <w:noProof/>
          <w:rPrChange w:id="1077" w:author="Song, Xuehang" w:date="2026-01-08T02:24:00Z" w16du:dateUtc="2026-01-08T10:24:00Z">
            <w:rPr>
              <w:rFonts w:ascii="Times New Roman" w:hAnsi="Times New Roman"/>
              <w:noProof/>
            </w:rPr>
          </w:rPrChange>
        </w:rPr>
        <w:t>(Xie and Zhang, 2024)</w:t>
      </w:r>
      <w:r w:rsidR="00115E87" w:rsidRPr="00DE519B">
        <w:rPr>
          <w:rPrChange w:id="1078" w:author="Song, Xuehang" w:date="2026-01-08T02:24:00Z" w16du:dateUtc="2026-01-08T10:24:00Z">
            <w:rPr>
              <w:rFonts w:ascii="Times New Roman" w:hAnsi="Times New Roman"/>
            </w:rPr>
          </w:rPrChange>
        </w:rPr>
        <w:fldChar w:fldCharType="end"/>
      </w:r>
      <w:r w:rsidR="00115E87" w:rsidRPr="00DE519B">
        <w:rPr>
          <w:rPrChange w:id="1079" w:author="Song, Xuehang" w:date="2026-01-08T02:24:00Z" w16du:dateUtc="2026-01-08T10:24:00Z">
            <w:rPr>
              <w:rFonts w:ascii="Times New Roman" w:hAnsi="Times New Roman"/>
            </w:rPr>
          </w:rPrChange>
        </w:rPr>
        <w:t xml:space="preserve"> </w:t>
      </w:r>
      <w:r w:rsidRPr="00DE519B">
        <w:rPr>
          <w:rPrChange w:id="1080" w:author="Song, Xuehang" w:date="2026-01-08T02:24:00Z" w16du:dateUtc="2026-01-08T10:24:00Z">
            <w:rPr>
              <w:rFonts w:ascii="Times New Roman" w:hAnsi="Times New Roman"/>
            </w:rPr>
          </w:rPrChange>
        </w:rPr>
        <w:t>combine numerical groundwater simulators with GRU</w:t>
      </w:r>
      <w:r w:rsidRPr="00DE519B">
        <w:rPr>
          <w:rFonts w:ascii="Cambria Math" w:hAnsi="Cambria Math" w:cs="Cambria Math"/>
          <w:rPrChange w:id="1081" w:author="Song, Xuehang" w:date="2026-01-08T02:24:00Z" w16du:dateUtc="2026-01-08T10:24:00Z">
            <w:rPr>
              <w:rFonts w:ascii="Times New Roman" w:hAnsi="Times New Roman"/>
            </w:rPr>
          </w:rPrChange>
        </w:rPr>
        <w:t>‑</w:t>
      </w:r>
      <w:r w:rsidRPr="00DE519B">
        <w:rPr>
          <w:rPrChange w:id="1082" w:author="Song, Xuehang" w:date="2026-01-08T02:24:00Z" w16du:dateUtc="2026-01-08T10:24:00Z">
            <w:rPr>
              <w:rFonts w:ascii="Times New Roman" w:hAnsi="Times New Roman"/>
            </w:rPr>
          </w:rPrChange>
        </w:rPr>
        <w:t>based surrogates to predict groundwater levels and water quality time series, using attention mechanisms to emphasize critical time windows and locations.</w:t>
      </w:r>
    </w:p>
    <w:p w14:paraId="4C1EBF38" w14:textId="2BE8C3CC" w:rsidR="009D7752" w:rsidRPr="00DE519B" w:rsidRDefault="009D7752" w:rsidP="00D06678">
      <w:pPr>
        <w:pStyle w:val="ListParagraph"/>
        <w:spacing w:before="160"/>
        <w:rPr>
          <w:rPrChange w:id="1083" w:author="Song, Xuehang" w:date="2026-01-08T08:05:00Z" w16du:dateUtc="2026-01-08T16:05:00Z">
            <w:rPr>
              <w:rFonts w:ascii="Times New Roman" w:hAnsi="Times New Roman"/>
            </w:rPr>
          </w:rPrChange>
        </w:rPr>
      </w:pPr>
      <w:r w:rsidRPr="00DE519B">
        <w:rPr>
          <w:rPrChange w:id="1084" w:author="Song, Xuehang" w:date="2026-01-08T02:24:00Z" w16du:dateUtc="2026-01-08T10:24:00Z">
            <w:rPr>
              <w:rFonts w:ascii="Times New Roman" w:hAnsi="Times New Roman"/>
            </w:rPr>
          </w:rPrChange>
        </w:rPr>
        <w:t xml:space="preserve">In groundwater contaminant applications, </w:t>
      </w:r>
      <w:r w:rsidR="0066732C" w:rsidRPr="00DE519B">
        <w:rPr>
          <w:rPrChange w:id="1085" w:author="Song, Xuehang" w:date="2026-01-08T02:24:00Z" w16du:dateUtc="2026-01-08T10:24:00Z">
            <w:rPr>
              <w:rFonts w:ascii="Times New Roman" w:hAnsi="Times New Roman"/>
            </w:rPr>
          </w:rPrChange>
        </w:rPr>
        <w:fldChar w:fldCharType="begin"/>
      </w:r>
      <w:r w:rsidR="00C061BA" w:rsidRPr="00DE519B">
        <w:rPr>
          <w:rPrChange w:id="1086" w:author="Song, Xuehang" w:date="2026-01-08T02:24:00Z" w16du:dateUtc="2026-01-08T10:24:00Z">
            <w:rPr>
              <w:rFonts w:ascii="Times New Roman" w:hAnsi="Times New Roman"/>
            </w:rPr>
          </w:rPrChange>
        </w:rPr>
        <w:instrText xml:space="preserve"> ADDIN EN.CITE &lt;EndNote&gt;&lt;Cite AuthorYear="1"&gt;&lt;Author&gt;Anshuman&lt;/Author&gt;&lt;Year&gt;2023&lt;/Year&gt;&lt;RecNum&gt;600&lt;/RecNum&gt;&lt;DisplayText&gt;Anshuman and Eldho (2023)&lt;/DisplayText&gt;&lt;record&gt;&lt;rec-number&gt;600&lt;/rec-number&gt;&lt;foreign-keys&gt;&lt;key app="EN" db-id="avewzwavpffw96ewpdx505tfdawpfpatfzve" timestamp="1764207975"&gt;600&lt;/key&gt;&lt;/foreign-keys&gt;&lt;ref-type name="Journal Article"&gt;17&lt;/ref-type&gt;&lt;contributors&gt;&lt;authors&gt;&lt;author&gt;Anshuman, Aatish&lt;/author&gt;&lt;author&gt;Eldho, T. I.&lt;/author&gt;&lt;/authors&gt;&lt;/contributors&gt;&lt;titles&gt;&lt;title&gt;A parallel workflow framework using encoder-decoder LSTMs for uncertainty quantification in contaminant source identification in groundwater&lt;/title&gt;&lt;secondary-title&gt;Journal of Hydrology&lt;/secondary-title&gt;&lt;/titles&gt;&lt;periodical&gt;&lt;full-title&gt;Journal of Hydrology&lt;/full-title&gt;&lt;/periodical&gt;&lt;pages&gt;129296&lt;/pages&gt;&lt;volume&gt;619&lt;/volume&gt;&lt;keywords&gt;&lt;keyword&gt;Contaminant Source identification&lt;/keyword&gt;&lt;keyword&gt;Uncertainty quantification&lt;/keyword&gt;&lt;keyword&gt;Surrogate modelling&lt;/keyword&gt;&lt;keyword&gt;Encoder-Decoder Model&lt;/keyword&gt;&lt;keyword&gt;Long Short-Term Memory (LSTM)&lt;/keyword&gt;&lt;keyword&gt;Parallel Computing&lt;/keyword&gt;&lt;/keywords&gt;&lt;dates&gt;&lt;year&gt;2023&lt;/year&gt;&lt;pub-dates&gt;&lt;date&gt;2023/04/01/&lt;/date&gt;&lt;/pub-dates&gt;&lt;/dates&gt;&lt;isbn&gt;0022-1694&lt;/isbn&gt;&lt;label&gt;Conv encoder-decoder&lt;/label&gt;&lt;urls&gt;&lt;related-urls&gt;&lt;url&gt;https://www.sciencedirect.com/science/article/pii/S002216942300238X&lt;/url&gt;&lt;/related-urls&gt;&lt;/urls&gt;&lt;electronic-resource-num&gt;https://doi.org/10.1016/j.jhydrol.2023.129296&lt;/electronic-resource-num&gt;&lt;research-notes&gt;Inverse &amp;amp; calibration&lt;/research-notes&gt;&lt;/record&gt;&lt;/Cite&gt;&lt;/EndNote&gt;</w:instrText>
      </w:r>
      <w:r w:rsidR="0066732C" w:rsidRPr="00DE519B">
        <w:rPr>
          <w:rPrChange w:id="1087" w:author="Song, Xuehang" w:date="2026-01-08T02:24:00Z" w16du:dateUtc="2026-01-08T10:24:00Z">
            <w:rPr>
              <w:rFonts w:ascii="Times New Roman" w:hAnsi="Times New Roman"/>
            </w:rPr>
          </w:rPrChange>
        </w:rPr>
        <w:fldChar w:fldCharType="separate"/>
      </w:r>
      <w:r w:rsidR="0066732C" w:rsidRPr="00DE519B">
        <w:rPr>
          <w:noProof/>
          <w:rPrChange w:id="1088" w:author="Song, Xuehang" w:date="2026-01-08T02:24:00Z" w16du:dateUtc="2026-01-08T10:24:00Z">
            <w:rPr>
              <w:rFonts w:ascii="Times New Roman" w:hAnsi="Times New Roman"/>
              <w:noProof/>
            </w:rPr>
          </w:rPrChange>
        </w:rPr>
        <w:t>Anshuman and Eldho (2023)</w:t>
      </w:r>
      <w:r w:rsidR="0066732C" w:rsidRPr="00DE519B">
        <w:rPr>
          <w:rPrChange w:id="1089" w:author="Song, Xuehang" w:date="2026-01-08T02:24:00Z" w16du:dateUtc="2026-01-08T10:24:00Z">
            <w:rPr>
              <w:rFonts w:ascii="Times New Roman" w:hAnsi="Times New Roman"/>
            </w:rPr>
          </w:rPrChange>
        </w:rPr>
        <w:fldChar w:fldCharType="end"/>
      </w:r>
      <w:r w:rsidRPr="00DE519B">
        <w:rPr>
          <w:rPrChange w:id="1090" w:author="Song, Xuehang" w:date="2026-01-08T02:24:00Z" w16du:dateUtc="2026-01-08T10:24:00Z">
            <w:rPr>
              <w:rFonts w:ascii="Times New Roman" w:hAnsi="Times New Roman"/>
            </w:rPr>
          </w:rPrChange>
        </w:rPr>
        <w:t xml:space="preserve"> proposed an encoder</w:t>
      </w:r>
      <w:r w:rsidR="00E04488" w:rsidRPr="00DE519B">
        <w:rPr>
          <w:rPrChange w:id="1091" w:author="Song, Xuehang" w:date="2026-01-08T02:24:00Z" w16du:dateUtc="2026-01-08T10:24:00Z">
            <w:rPr>
              <w:rFonts w:ascii="Times New Roman" w:hAnsi="Times New Roman"/>
            </w:rPr>
          </w:rPrChange>
        </w:rPr>
        <w:t>-</w:t>
      </w:r>
      <w:r w:rsidRPr="00DE519B">
        <w:rPr>
          <w:rPrChange w:id="1092" w:author="Song, Xuehang" w:date="2026-01-08T02:24:00Z" w16du:dateUtc="2026-01-08T10:24:00Z">
            <w:rPr>
              <w:rFonts w:ascii="Times New Roman" w:hAnsi="Times New Roman"/>
            </w:rPr>
          </w:rPrChange>
        </w:rPr>
        <w:t>decoder LSTM framework that takes transient boundary and source terms as inputs and outputs well concentration breakthrough curves, which are then embedded in an uncertainty</w:t>
      </w:r>
      <w:r w:rsidR="00760402" w:rsidRPr="00DE519B">
        <w:rPr>
          <w:rPrChange w:id="1093" w:author="Song, Xuehang" w:date="2026-01-08T02:24:00Z" w16du:dateUtc="2026-01-08T10:24:00Z">
            <w:rPr>
              <w:rFonts w:ascii="Times New Roman" w:hAnsi="Times New Roman"/>
            </w:rPr>
          </w:rPrChange>
        </w:rPr>
        <w:t xml:space="preserve"> </w:t>
      </w:r>
      <w:r w:rsidRPr="00DE519B">
        <w:rPr>
          <w:rPrChange w:id="1094" w:author="Song, Xuehang" w:date="2026-01-08T02:24:00Z" w16du:dateUtc="2026-01-08T10:24:00Z">
            <w:rPr>
              <w:rFonts w:ascii="Times New Roman" w:hAnsi="Times New Roman"/>
            </w:rPr>
          </w:rPrChange>
        </w:rPr>
        <w:t>quantification loop for contaminant source identification.</w:t>
      </w:r>
      <w:r w:rsidR="00651D69" w:rsidRPr="00DE519B">
        <w:rPr>
          <w:rPrChange w:id="1095" w:author="Song, Xuehang" w:date="2026-01-08T02:24:00Z" w16du:dateUtc="2026-01-08T10:24:00Z">
            <w:rPr>
              <w:rFonts w:ascii="Times New Roman" w:hAnsi="Times New Roman"/>
            </w:rPr>
          </w:rPrChange>
        </w:rPr>
        <w:t xml:space="preserve"> </w:t>
      </w:r>
      <w:r w:rsidRPr="00DE519B">
        <w:rPr>
          <w:rPrChange w:id="1096" w:author="Song, Xuehang" w:date="2026-01-08T02:24:00Z" w16du:dateUtc="2026-01-08T10:24:00Z">
            <w:rPr>
              <w:rFonts w:ascii="Times New Roman" w:hAnsi="Times New Roman"/>
            </w:rPr>
          </w:rPrChange>
        </w:rPr>
        <w:t>More recent hybrid architectures couple temporal RNNs with shallow CNNs to capture both spatial correlations among multiple monitoring locations and temporal dynamics</w:t>
      </w:r>
      <w:r w:rsidR="00C01ADC" w:rsidRPr="00DE519B">
        <w:rPr>
          <w:rPrChange w:id="1097" w:author="Song, Xuehang" w:date="2026-01-08T02:24:00Z" w16du:dateUtc="2026-01-08T10:24:00Z">
            <w:rPr>
              <w:rFonts w:ascii="Times New Roman" w:hAnsi="Times New Roman"/>
            </w:rPr>
          </w:rPrChange>
        </w:rPr>
        <w:t>.</w:t>
      </w:r>
      <w:r w:rsidRPr="00DE519B">
        <w:rPr>
          <w:rPrChange w:id="1098" w:author="Song, Xuehang" w:date="2026-01-08T02:24:00Z" w16du:dateUtc="2026-01-08T10:24:00Z">
            <w:rPr>
              <w:rFonts w:ascii="Times New Roman" w:hAnsi="Times New Roman"/>
            </w:rPr>
          </w:rPrChange>
        </w:rPr>
        <w:t xml:space="preserve"> </w:t>
      </w:r>
      <w:r w:rsidR="00C01ADC" w:rsidRPr="00DE519B">
        <w:rPr>
          <w:rPrChange w:id="1099" w:author="Song, Xuehang" w:date="2026-01-08T02:24:00Z" w16du:dateUtc="2026-01-08T10:24:00Z">
            <w:rPr>
              <w:rFonts w:ascii="Times New Roman" w:hAnsi="Times New Roman"/>
            </w:rPr>
          </w:rPrChange>
        </w:rPr>
        <w:t>F</w:t>
      </w:r>
      <w:r w:rsidRPr="00DE519B">
        <w:rPr>
          <w:rPrChange w:id="1100" w:author="Song, Xuehang" w:date="2026-01-08T02:24:00Z" w16du:dateUtc="2026-01-08T10:24:00Z">
            <w:rPr>
              <w:rFonts w:ascii="Times New Roman" w:hAnsi="Times New Roman"/>
            </w:rPr>
          </w:rPrChange>
        </w:rPr>
        <w:t xml:space="preserve">or instance, </w:t>
      </w:r>
      <w:r w:rsidR="00C655B1" w:rsidRPr="00DE519B">
        <w:rPr>
          <w:rPrChange w:id="1101" w:author="Song, Xuehang" w:date="2026-01-08T02:24:00Z" w16du:dateUtc="2026-01-08T10:24:00Z">
            <w:rPr>
              <w:rFonts w:ascii="Times New Roman" w:hAnsi="Times New Roman"/>
            </w:rPr>
          </w:rPrChange>
        </w:rPr>
        <w:fldChar w:fldCharType="begin"/>
      </w:r>
      <w:r w:rsidR="00C061BA" w:rsidRPr="00DE519B">
        <w:rPr>
          <w:rPrChange w:id="1102" w:author="Song, Xuehang" w:date="2026-01-08T02:24:00Z" w16du:dateUtc="2026-01-08T10:24:00Z">
            <w:rPr>
              <w:rFonts w:ascii="Times New Roman" w:hAnsi="Times New Roman"/>
            </w:rPr>
          </w:rPrChange>
        </w:rPr>
        <w:instrText xml:space="preserve"> ADDIN EN.CITE &lt;EndNote&gt;&lt;Cite AuthorYear="1"&gt;&lt;Author&gt;Li&lt;/Author&gt;&lt;Year&gt;2025&lt;/Year&gt;&lt;RecNum&gt;601&lt;/RecNum&gt;&lt;DisplayText&gt;Li et al. (2025)&lt;/DisplayText&gt;&lt;record&gt;&lt;rec-number&gt;601&lt;/rec-number&gt;&lt;foreign-keys&gt;&lt;key app="EN" db-id="avewzwavpffw96ewpdx505tfdawpfpatfzve" timestamp="1764208302"&gt;601&lt;/key&gt;&lt;/foreign-keys&gt;&lt;ref-type name="Journal Article"&gt;17&lt;/ref-type&gt;&lt;contributors&gt;&lt;authors&gt;&lt;author&gt;Li, Xiang&lt;/author&gt;&lt;author&gt;Peng, Chaoyang&lt;/author&gt;&lt;author&gt;Zhao, Yule&lt;/author&gt;&lt;author&gt;Xia, Xuemin&lt;/author&gt;&lt;/authors&gt;&lt;/contributors&gt;&lt;titles&gt;&lt;title&gt;A Hybrid DSCNN-GRU Based Surrogate Model for Transient Groundwater Flow Prediction&lt;/title&gt;&lt;secondary-title&gt;Applied Sciences&lt;/secondary-title&gt;&lt;/titles&gt;&lt;periodical&gt;&lt;full-title&gt;Applied Sciences&lt;/full-title&gt;&lt;/periodical&gt;&lt;pages&gt;4576&lt;/pages&gt;&lt;volume&gt;15&lt;/volume&gt;&lt;number&gt;8&lt;/number&gt;&lt;dates&gt;&lt;year&gt;2025&lt;/year&gt;&lt;/dates&gt;&lt;isbn&gt;2076-3417&lt;/isbn&gt;&lt;accession-num&gt;doi:10.3390/app15084576&lt;/accession-num&gt;&lt;label&gt;Sequence models&lt;/label&gt;&lt;urls&gt;&lt;related-urls&gt;&lt;url&gt;https://www.mdpi.com/2076-3417/15/8/4576&lt;/url&gt;&lt;/related-urls&gt;&lt;/urls&gt;&lt;research-notes&gt;Forward emulation&lt;/research-notes&gt;&lt;/record&gt;&lt;/Cite&gt;&lt;/EndNote&gt;</w:instrText>
      </w:r>
      <w:r w:rsidR="00C655B1" w:rsidRPr="00DE519B">
        <w:rPr>
          <w:rPrChange w:id="1103" w:author="Song, Xuehang" w:date="2026-01-08T02:24:00Z" w16du:dateUtc="2026-01-08T10:24:00Z">
            <w:rPr>
              <w:rFonts w:ascii="Times New Roman" w:hAnsi="Times New Roman"/>
            </w:rPr>
          </w:rPrChange>
        </w:rPr>
        <w:fldChar w:fldCharType="separate"/>
      </w:r>
      <w:r w:rsidR="00451564" w:rsidRPr="00DE519B">
        <w:rPr>
          <w:noProof/>
          <w:rPrChange w:id="1104" w:author="Song, Xuehang" w:date="2026-01-08T02:24:00Z" w16du:dateUtc="2026-01-08T10:24:00Z">
            <w:rPr>
              <w:rFonts w:ascii="Times New Roman" w:hAnsi="Times New Roman"/>
              <w:noProof/>
            </w:rPr>
          </w:rPrChange>
        </w:rPr>
        <w:t>Li et al. (2025)</w:t>
      </w:r>
      <w:r w:rsidR="00C655B1" w:rsidRPr="00DE519B">
        <w:rPr>
          <w:rPrChange w:id="1105" w:author="Song, Xuehang" w:date="2026-01-08T02:24:00Z" w16du:dateUtc="2026-01-08T10:24:00Z">
            <w:rPr>
              <w:rFonts w:ascii="Times New Roman" w:hAnsi="Times New Roman"/>
            </w:rPr>
          </w:rPrChange>
        </w:rPr>
        <w:fldChar w:fldCharType="end"/>
      </w:r>
      <w:r w:rsidR="00C655B1" w:rsidRPr="00DE519B">
        <w:rPr>
          <w:rPrChange w:id="1106" w:author="Song, Xuehang" w:date="2026-01-08T02:24:00Z" w16du:dateUtc="2026-01-08T10:24:00Z">
            <w:rPr>
              <w:rFonts w:ascii="Times New Roman" w:hAnsi="Times New Roman"/>
            </w:rPr>
          </w:rPrChange>
        </w:rPr>
        <w:t xml:space="preserve"> use</w:t>
      </w:r>
      <w:r w:rsidR="00451564" w:rsidRPr="00DE519B">
        <w:rPr>
          <w:rPrChange w:id="1107" w:author="Song, Xuehang" w:date="2026-01-08T02:24:00Z" w16du:dateUtc="2026-01-08T10:24:00Z">
            <w:rPr>
              <w:rFonts w:ascii="Times New Roman" w:hAnsi="Times New Roman"/>
            </w:rPr>
          </w:rPrChange>
        </w:rPr>
        <w:t xml:space="preserve"> </w:t>
      </w:r>
      <w:r w:rsidRPr="00DE519B">
        <w:rPr>
          <w:rPrChange w:id="1108" w:author="Song, Xuehang" w:date="2026-01-08T02:24:00Z" w16du:dateUtc="2026-01-08T10:24:00Z">
            <w:rPr>
              <w:rFonts w:ascii="Times New Roman" w:hAnsi="Times New Roman"/>
            </w:rPr>
          </w:rPrChange>
        </w:rPr>
        <w:t xml:space="preserve">a </w:t>
      </w:r>
      <w:r w:rsidR="000F290F" w:rsidRPr="00DE519B">
        <w:rPr>
          <w:rPrChange w:id="1109" w:author="Song, Xuehang" w:date="2026-01-08T02:24:00Z" w16du:dateUtc="2026-01-08T10:24:00Z">
            <w:rPr>
              <w:rFonts w:ascii="Times New Roman" w:hAnsi="Times New Roman"/>
            </w:rPr>
          </w:rPrChange>
        </w:rPr>
        <w:t>D</w:t>
      </w:r>
      <w:r w:rsidR="007B65AC" w:rsidRPr="00DE519B">
        <w:rPr>
          <w:rPrChange w:id="1110" w:author="Song, Xuehang" w:date="2026-01-08T02:24:00Z" w16du:dateUtc="2026-01-08T10:24:00Z">
            <w:rPr>
              <w:rFonts w:ascii="Times New Roman" w:hAnsi="Times New Roman"/>
            </w:rPr>
          </w:rPrChange>
        </w:rPr>
        <w:t xml:space="preserve">eep </w:t>
      </w:r>
      <w:r w:rsidR="000F290F" w:rsidRPr="00DE519B">
        <w:rPr>
          <w:rPrChange w:id="1111" w:author="Song, Xuehang" w:date="2026-01-08T02:24:00Z" w16du:dateUtc="2026-01-08T10:24:00Z">
            <w:rPr>
              <w:rFonts w:ascii="Times New Roman" w:hAnsi="Times New Roman"/>
            </w:rPr>
          </w:rPrChange>
        </w:rPr>
        <w:t>S</w:t>
      </w:r>
      <w:r w:rsidR="007B65AC" w:rsidRPr="00DE519B">
        <w:rPr>
          <w:rPrChange w:id="1112" w:author="Song, Xuehang" w:date="2026-01-08T02:24:00Z" w16du:dateUtc="2026-01-08T10:24:00Z">
            <w:rPr>
              <w:rFonts w:ascii="Times New Roman" w:hAnsi="Times New Roman"/>
            </w:rPr>
          </w:rPrChange>
        </w:rPr>
        <w:t xml:space="preserve">eparable </w:t>
      </w:r>
      <w:r w:rsidR="000F290F" w:rsidRPr="00DE519B">
        <w:rPr>
          <w:rPrChange w:id="1113" w:author="Song, Xuehang" w:date="2026-01-08T02:24:00Z" w16du:dateUtc="2026-01-08T10:24:00Z">
            <w:rPr>
              <w:rFonts w:ascii="Times New Roman" w:hAnsi="Times New Roman"/>
            </w:rPr>
          </w:rPrChange>
        </w:rPr>
        <w:t>C</w:t>
      </w:r>
      <w:r w:rsidR="007B65AC" w:rsidRPr="00DE519B">
        <w:rPr>
          <w:rPrChange w:id="1114" w:author="Song, Xuehang" w:date="2026-01-08T02:24:00Z" w16du:dateUtc="2026-01-08T10:24:00Z">
            <w:rPr>
              <w:rFonts w:ascii="Times New Roman" w:hAnsi="Times New Roman"/>
            </w:rPr>
          </w:rPrChange>
        </w:rPr>
        <w:t xml:space="preserve">onvolutional </w:t>
      </w:r>
      <w:r w:rsidR="000F290F" w:rsidRPr="00DE519B">
        <w:rPr>
          <w:rPrChange w:id="1115" w:author="Song, Xuehang" w:date="2026-01-08T02:24:00Z" w16du:dateUtc="2026-01-08T10:24:00Z">
            <w:rPr>
              <w:rFonts w:ascii="Times New Roman" w:hAnsi="Times New Roman"/>
            </w:rPr>
          </w:rPrChange>
        </w:rPr>
        <w:t>N</w:t>
      </w:r>
      <w:r w:rsidR="007B65AC" w:rsidRPr="00DE519B">
        <w:rPr>
          <w:rPrChange w:id="1116" w:author="Song, Xuehang" w:date="2026-01-08T02:24:00Z" w16du:dateUtc="2026-01-08T10:24:00Z">
            <w:rPr>
              <w:rFonts w:ascii="Times New Roman" w:hAnsi="Times New Roman"/>
            </w:rPr>
          </w:rPrChange>
        </w:rPr>
        <w:t xml:space="preserve">eural </w:t>
      </w:r>
      <w:r w:rsidR="000F290F" w:rsidRPr="00DE519B">
        <w:rPr>
          <w:rPrChange w:id="1117" w:author="Song, Xuehang" w:date="2026-01-08T02:24:00Z" w16du:dateUtc="2026-01-08T10:24:00Z">
            <w:rPr>
              <w:rFonts w:ascii="Times New Roman" w:hAnsi="Times New Roman"/>
            </w:rPr>
          </w:rPrChange>
        </w:rPr>
        <w:t>N</w:t>
      </w:r>
      <w:r w:rsidR="007B65AC" w:rsidRPr="00DE519B">
        <w:rPr>
          <w:rPrChange w:id="1118" w:author="Song, Xuehang" w:date="2026-01-08T02:24:00Z" w16du:dateUtc="2026-01-08T10:24:00Z">
            <w:rPr>
              <w:rFonts w:ascii="Times New Roman" w:hAnsi="Times New Roman"/>
            </w:rPr>
          </w:rPrChange>
        </w:rPr>
        <w:t>etwork (</w:t>
      </w:r>
      <w:r w:rsidRPr="00DE519B">
        <w:rPr>
          <w:rPrChange w:id="1119" w:author="Song, Xuehang" w:date="2026-01-08T02:24:00Z" w16du:dateUtc="2026-01-08T10:24:00Z">
            <w:rPr>
              <w:rFonts w:ascii="Times New Roman" w:hAnsi="Times New Roman"/>
            </w:rPr>
          </w:rPrChange>
        </w:rPr>
        <w:t>DSCNN</w:t>
      </w:r>
      <w:r w:rsidR="007B65AC" w:rsidRPr="00DE519B">
        <w:rPr>
          <w:rPrChange w:id="1120" w:author="Song, Xuehang" w:date="2026-01-08T02:24:00Z" w16du:dateUtc="2026-01-08T10:24:00Z">
            <w:rPr>
              <w:rFonts w:ascii="Times New Roman" w:hAnsi="Times New Roman"/>
            </w:rPr>
          </w:rPrChange>
        </w:rPr>
        <w:t>)-</w:t>
      </w:r>
      <w:r w:rsidRPr="00DE519B">
        <w:rPr>
          <w:rPrChange w:id="1121" w:author="Song, Xuehang" w:date="2026-01-08T02:24:00Z" w16du:dateUtc="2026-01-08T10:24:00Z">
            <w:rPr>
              <w:rFonts w:ascii="Times New Roman" w:hAnsi="Times New Roman"/>
            </w:rPr>
          </w:rPrChange>
        </w:rPr>
        <w:t>GRU surrogate to approximate transient groundwater head fields while explicitly modeling the correlation structure among multiple time series outputs.</w:t>
      </w:r>
    </w:p>
    <w:p w14:paraId="69DA3446" w14:textId="1E9112DE" w:rsidR="009D7752" w:rsidRPr="00DE519B" w:rsidRDefault="00B016C9" w:rsidP="00D06678">
      <w:pPr>
        <w:pStyle w:val="ListParagraph"/>
        <w:spacing w:before="160"/>
        <w:rPr>
          <w:rPrChange w:id="1122" w:author="Song, Xuehang" w:date="2026-01-08T08:05:00Z" w16du:dateUtc="2026-01-08T16:05:00Z">
            <w:rPr>
              <w:rFonts w:ascii="Times New Roman" w:hAnsi="Times New Roman"/>
            </w:rPr>
          </w:rPrChange>
        </w:rPr>
      </w:pPr>
      <w:r w:rsidRPr="00DE519B">
        <w:rPr>
          <w:rPrChange w:id="1123" w:author="Song, Xuehang" w:date="2026-01-08T02:24:00Z" w16du:dateUtc="2026-01-08T10:24:00Z">
            <w:rPr>
              <w:rFonts w:ascii="Times New Roman" w:hAnsi="Times New Roman"/>
            </w:rPr>
          </w:rPrChange>
        </w:rPr>
        <w:t>Additionally</w:t>
      </w:r>
      <w:r w:rsidR="009D7752" w:rsidRPr="00DE519B">
        <w:rPr>
          <w:rPrChange w:id="1124" w:author="Song, Xuehang" w:date="2026-01-08T02:24:00Z" w16du:dateUtc="2026-01-08T10:24:00Z">
            <w:rPr>
              <w:rFonts w:ascii="Times New Roman" w:hAnsi="Times New Roman"/>
            </w:rPr>
          </w:rPrChange>
        </w:rPr>
        <w:t>, deep surrogates with spatiotemporal awareness have been developed for water quality sensor networks and other hydrologic systems, reinforcing the value of attention</w:t>
      </w:r>
      <w:r w:rsidR="009D7752" w:rsidRPr="00DE519B">
        <w:rPr>
          <w:rFonts w:ascii="Cambria Math" w:hAnsi="Cambria Math" w:cs="Cambria Math"/>
          <w:rPrChange w:id="1125" w:author="Song, Xuehang" w:date="2026-01-08T02:24:00Z" w16du:dateUtc="2026-01-08T10:24:00Z">
            <w:rPr>
              <w:rFonts w:ascii="Times New Roman" w:hAnsi="Times New Roman"/>
            </w:rPr>
          </w:rPrChange>
        </w:rPr>
        <w:t>‑</w:t>
      </w:r>
      <w:r w:rsidR="009D7752" w:rsidRPr="00DE519B">
        <w:rPr>
          <w:rPrChange w:id="1126" w:author="Song, Xuehang" w:date="2026-01-08T02:24:00Z" w16du:dateUtc="2026-01-08T10:24:00Z">
            <w:rPr>
              <w:rFonts w:ascii="Times New Roman" w:hAnsi="Times New Roman"/>
            </w:rPr>
          </w:rPrChange>
        </w:rPr>
        <w:t>enhanced RNNs and temporal CNNs for multi</w:t>
      </w:r>
      <w:r w:rsidR="009D7752" w:rsidRPr="00DE519B">
        <w:rPr>
          <w:rFonts w:ascii="Cambria Math" w:hAnsi="Cambria Math" w:cs="Cambria Math"/>
          <w:rPrChange w:id="1127" w:author="Song, Xuehang" w:date="2026-01-08T02:24:00Z" w16du:dateUtc="2026-01-08T10:24:00Z">
            <w:rPr>
              <w:rFonts w:ascii="Times New Roman" w:hAnsi="Times New Roman"/>
            </w:rPr>
          </w:rPrChange>
        </w:rPr>
        <w:t>‑</w:t>
      </w:r>
      <w:r w:rsidR="009D7752" w:rsidRPr="00DE519B">
        <w:rPr>
          <w:rPrChange w:id="1128" w:author="Song, Xuehang" w:date="2026-01-08T02:24:00Z" w16du:dateUtc="2026-01-08T10:24:00Z">
            <w:rPr>
              <w:rFonts w:ascii="Times New Roman" w:hAnsi="Times New Roman"/>
            </w:rPr>
          </w:rPrChange>
        </w:rPr>
        <w:t>site, multi</w:t>
      </w:r>
      <w:r w:rsidR="009D7752" w:rsidRPr="00DE519B">
        <w:rPr>
          <w:rFonts w:ascii="Cambria Math" w:hAnsi="Cambria Math" w:cs="Cambria Math"/>
          <w:rPrChange w:id="1129" w:author="Song, Xuehang" w:date="2026-01-08T02:24:00Z" w16du:dateUtc="2026-01-08T10:24:00Z">
            <w:rPr>
              <w:rFonts w:ascii="Times New Roman" w:hAnsi="Times New Roman"/>
            </w:rPr>
          </w:rPrChange>
        </w:rPr>
        <w:t>‑</w:t>
      </w:r>
      <w:r w:rsidR="009D7752" w:rsidRPr="00DE519B">
        <w:rPr>
          <w:rPrChange w:id="1130" w:author="Song, Xuehang" w:date="2026-01-08T02:24:00Z" w16du:dateUtc="2026-01-08T10:24:00Z">
            <w:rPr>
              <w:rFonts w:ascii="Times New Roman" w:hAnsi="Times New Roman"/>
            </w:rPr>
          </w:rPrChange>
        </w:rPr>
        <w:t>variable time series</w:t>
      </w:r>
      <w:r w:rsidR="001D14EA" w:rsidRPr="00DE519B">
        <w:rPr>
          <w:rPrChange w:id="1131" w:author="Song, Xuehang" w:date="2026-01-08T02:24:00Z" w16du:dateUtc="2026-01-08T10:24:00Z">
            <w:rPr>
              <w:rFonts w:ascii="Times New Roman" w:hAnsi="Times New Roman"/>
            </w:rPr>
          </w:rPrChange>
        </w:rPr>
        <w:t xml:space="preserve"> </w:t>
      </w:r>
      <w:r w:rsidR="001D14EA" w:rsidRPr="00DE519B">
        <w:rPr>
          <w:rPrChange w:id="1132" w:author="Song, Xuehang" w:date="2026-01-08T02:24:00Z" w16du:dateUtc="2026-01-08T10:24:00Z">
            <w:rPr>
              <w:rFonts w:ascii="Times New Roman" w:hAnsi="Times New Roman"/>
            </w:rPr>
          </w:rPrChange>
        </w:rPr>
        <w:fldChar w:fldCharType="begin"/>
      </w:r>
      <w:r w:rsidR="00C061BA" w:rsidRPr="00DE519B">
        <w:rPr>
          <w:rPrChange w:id="1133" w:author="Song, Xuehang" w:date="2026-01-08T02:24:00Z" w16du:dateUtc="2026-01-08T10:24:00Z">
            <w:rPr>
              <w:rFonts w:ascii="Times New Roman" w:hAnsi="Times New Roman"/>
            </w:rPr>
          </w:rPrChange>
        </w:rPr>
        <w:instrText xml:space="preserve"> ADDIN EN.CITE &lt;EndNote&gt;&lt;Cite&gt;&lt;Author&gt;Zhang&lt;/Author&gt;&lt;Year&gt;2022&lt;/Year&gt;&lt;RecNum&gt;602&lt;/RecNum&gt;&lt;DisplayText&gt;(Zhang and Thorburn, 2022)&lt;/DisplayText&gt;&lt;record&gt;&lt;rec-number&gt;602&lt;/rec-number&gt;&lt;foreign-keys&gt;&lt;key app="EN" db-id="avewzwavpffw96ewpdx505tfdawpfpatfzve" timestamp="1764208599"&gt;602&lt;/key&gt;&lt;/foreign-keys&gt;&lt;ref-type name="Journal Article"&gt;17&lt;/ref-type&gt;&lt;contributors&gt;&lt;authors&gt;&lt;author&gt;Zhang, Yi-Fan&lt;/author&gt;&lt;author&gt;Thorburn, Peter J.&lt;/author&gt;&lt;/authors&gt;&lt;/contributors&gt;&lt;titles&gt;&lt;title&gt;A deep surrogate model with spatio-temporal awareness for water quality sensor measurement&lt;/title&gt;&lt;secondary-title&gt;Expert Systems with Applications&lt;/secondary-title&gt;&lt;/titles&gt;&lt;periodical&gt;&lt;full-title&gt;Expert Systems with Applications&lt;/full-title&gt;&lt;/periodical&gt;&lt;pages&gt;116914&lt;/pages&gt;&lt;volume&gt;200&lt;/volume&gt;&lt;keywords&gt;&lt;keyword&gt;Soft sensor&lt;/keyword&gt;&lt;keyword&gt;Deep learning&lt;/keyword&gt;&lt;keyword&gt;Semi-supervised learning&lt;/keyword&gt;&lt;/keywords&gt;&lt;dates&gt;&lt;year&gt;2022&lt;/year&gt;&lt;pub-dates&gt;&lt;date&gt;2022/08/15/&lt;/date&gt;&lt;/pub-dates&gt;&lt;/dates&gt;&lt;isbn&gt;0957-4174&lt;/isbn&gt;&lt;label&gt;Sequence models&lt;/label&gt;&lt;urls&gt;&lt;related-urls&gt;&lt;url&gt;https://www.sciencedirect.com/science/article/pii/S0957417422003517&lt;/url&gt;&lt;/related-urls&gt;&lt;/urls&gt;&lt;electronic-resource-num&gt;https://doi.org/10.1016/j.eswa.2022.116914&lt;/electronic-resource-num&gt;&lt;research-notes&gt;Monitoring &amp;amp; time-series prediction&lt;/research-notes&gt;&lt;/record&gt;&lt;/Cite&gt;&lt;/EndNote&gt;</w:instrText>
      </w:r>
      <w:r w:rsidR="001D14EA" w:rsidRPr="00DE519B">
        <w:rPr>
          <w:rPrChange w:id="1134" w:author="Song, Xuehang" w:date="2026-01-08T02:24:00Z" w16du:dateUtc="2026-01-08T10:24:00Z">
            <w:rPr>
              <w:rFonts w:ascii="Times New Roman" w:hAnsi="Times New Roman"/>
            </w:rPr>
          </w:rPrChange>
        </w:rPr>
        <w:fldChar w:fldCharType="separate"/>
      </w:r>
      <w:r w:rsidR="001D14EA" w:rsidRPr="00DE519B">
        <w:rPr>
          <w:noProof/>
          <w:rPrChange w:id="1135" w:author="Song, Xuehang" w:date="2026-01-08T02:24:00Z" w16du:dateUtc="2026-01-08T10:24:00Z">
            <w:rPr>
              <w:rFonts w:ascii="Times New Roman" w:hAnsi="Times New Roman"/>
              <w:noProof/>
            </w:rPr>
          </w:rPrChange>
        </w:rPr>
        <w:t>(Zhang and Thorburn, 2022)</w:t>
      </w:r>
      <w:r w:rsidR="001D14EA" w:rsidRPr="00DE519B">
        <w:rPr>
          <w:rPrChange w:id="1136" w:author="Song, Xuehang" w:date="2026-01-08T02:24:00Z" w16du:dateUtc="2026-01-08T10:24:00Z">
            <w:rPr>
              <w:rFonts w:ascii="Times New Roman" w:hAnsi="Times New Roman"/>
            </w:rPr>
          </w:rPrChange>
        </w:rPr>
        <w:fldChar w:fldCharType="end"/>
      </w:r>
      <w:r w:rsidR="009D7752" w:rsidRPr="00DE519B">
        <w:rPr>
          <w:rPrChange w:id="1137" w:author="Song, Xuehang" w:date="2026-01-08T02:24:00Z" w16du:dateUtc="2026-01-08T10:24:00Z">
            <w:rPr>
              <w:rFonts w:ascii="Times New Roman" w:hAnsi="Times New Roman"/>
            </w:rPr>
          </w:rPrChange>
        </w:rPr>
        <w:t>.</w:t>
      </w:r>
    </w:p>
    <w:p w14:paraId="3518AA56" w14:textId="2ED2E322" w:rsidR="00F760C7" w:rsidRPr="00DE519B" w:rsidRDefault="009D7752" w:rsidP="00D06678">
      <w:pPr>
        <w:pStyle w:val="ListParagraph"/>
        <w:spacing w:before="160"/>
        <w:rPr>
          <w:highlight w:val="yellow"/>
          <w:rPrChange w:id="1138" w:author="Song, Xuehang" w:date="2026-01-08T08:05:00Z" w16du:dateUtc="2026-01-08T16:05:00Z">
            <w:rPr>
              <w:rFonts w:ascii="Times New Roman" w:hAnsi="Times New Roman"/>
              <w:highlight w:val="yellow"/>
            </w:rPr>
          </w:rPrChange>
        </w:rPr>
      </w:pPr>
      <w:r w:rsidRPr="00DE519B">
        <w:rPr>
          <w:rPrChange w:id="1139" w:author="Song, Xuehang" w:date="2026-01-08T08:05:00Z" w16du:dateUtc="2026-01-08T16:05:00Z">
            <w:rPr>
              <w:rFonts w:ascii="Times New Roman" w:hAnsi="Times New Roman"/>
            </w:rPr>
          </w:rPrChange>
        </w:rPr>
        <w:t xml:space="preserve">In Pillar B, this </w:t>
      </w:r>
      <w:r w:rsidR="001D14EA" w:rsidRPr="00DE519B">
        <w:rPr>
          <w:rPrChange w:id="1140" w:author="Song, Xuehang" w:date="2026-01-08T08:05:00Z" w16du:dateUtc="2026-01-08T16:05:00Z">
            <w:rPr>
              <w:rFonts w:ascii="Times New Roman" w:hAnsi="Times New Roman"/>
            </w:rPr>
          </w:rPrChange>
        </w:rPr>
        <w:t xml:space="preserve">model </w:t>
      </w:r>
      <w:r w:rsidRPr="00DE519B">
        <w:rPr>
          <w:rPrChange w:id="1141" w:author="Song, Xuehang" w:date="2026-01-08T08:05:00Z" w16du:dateUtc="2026-01-08T16:05:00Z">
            <w:rPr>
              <w:rFonts w:ascii="Times New Roman" w:hAnsi="Times New Roman"/>
            </w:rPr>
          </w:rPrChange>
        </w:rPr>
        <w:t>family is most appropriate when the decision variables and objectives are defined on time series at a limited number of locations (e.g., compliance wells), rather than on full high</w:t>
      </w:r>
      <w:r w:rsidR="00BE4F19" w:rsidRPr="00DE519B">
        <w:rPr>
          <w:rPrChange w:id="1142" w:author="Song, Xuehang" w:date="2026-01-08T08:05:00Z" w16du:dateUtc="2026-01-08T16:05:00Z">
            <w:rPr>
              <w:rFonts w:ascii="Times New Roman" w:hAnsi="Times New Roman"/>
            </w:rPr>
          </w:rPrChange>
        </w:rPr>
        <w:t xml:space="preserve"> </w:t>
      </w:r>
      <w:r w:rsidRPr="00DE519B">
        <w:rPr>
          <w:rPrChange w:id="1143" w:author="Song, Xuehang" w:date="2026-01-08T08:05:00Z" w16du:dateUtc="2026-01-08T16:05:00Z">
            <w:rPr>
              <w:rFonts w:ascii="Times New Roman" w:hAnsi="Times New Roman"/>
            </w:rPr>
          </w:rPrChange>
        </w:rPr>
        <w:t>resolution fields.</w:t>
      </w:r>
    </w:p>
    <w:p w14:paraId="5527EEAF" w14:textId="77777777" w:rsidR="00D40411" w:rsidRPr="00DE519B" w:rsidRDefault="00460910" w:rsidP="00D06678">
      <w:pPr>
        <w:pStyle w:val="ListParagraph"/>
        <w:numPr>
          <w:ilvl w:val="0"/>
          <w:numId w:val="32"/>
        </w:numPr>
        <w:spacing w:before="160"/>
        <w:rPr>
          <w:highlight w:val="yellow"/>
          <w:rPrChange w:id="1144" w:author="Song, Xuehang" w:date="2026-01-08T08:05:00Z" w16du:dateUtc="2026-01-08T16:05:00Z">
            <w:rPr>
              <w:rFonts w:ascii="Times New Roman" w:hAnsi="Times New Roman"/>
              <w:highlight w:val="yellow"/>
            </w:rPr>
          </w:rPrChange>
        </w:rPr>
      </w:pPr>
      <w:r w:rsidRPr="00DE519B">
        <w:rPr>
          <w:highlight w:val="yellow"/>
          <w:rPrChange w:id="1145" w:author="Song, Xuehang" w:date="2026-01-08T08:05:00Z" w16du:dateUtc="2026-01-08T16:05:00Z">
            <w:rPr>
              <w:rFonts w:ascii="Times New Roman" w:hAnsi="Times New Roman"/>
              <w:highlight w:val="yellow"/>
            </w:rPr>
          </w:rPrChange>
        </w:rPr>
        <w:t>Generative models (diffusion models or VAEs) for tasks that require sampling full state ensembles consistent with physics and observations, for example generating multiple plausible plume realizations conditioned on monitoring data.</w:t>
      </w:r>
      <w:r w:rsidR="00B10846" w:rsidRPr="00DE519B">
        <w:rPr>
          <w:highlight w:val="yellow"/>
          <w:rPrChange w:id="1146" w:author="Song, Xuehang" w:date="2026-01-08T08:05:00Z" w16du:dateUtc="2026-01-08T16:05:00Z">
            <w:rPr>
              <w:rFonts w:ascii="Times New Roman" w:hAnsi="Times New Roman"/>
              <w:highlight w:val="yellow"/>
            </w:rPr>
          </w:rPrChange>
        </w:rPr>
        <w:t xml:space="preserve"> (SRNL’s monitoring network desgin)</w:t>
      </w:r>
    </w:p>
    <w:p w14:paraId="2A42F533" w14:textId="147190AA" w:rsidR="00021D99" w:rsidRPr="00DE519B" w:rsidRDefault="00021D99" w:rsidP="00D06678">
      <w:pPr>
        <w:pStyle w:val="ListParagraph"/>
        <w:spacing w:before="160"/>
        <w:rPr>
          <w:rPrChange w:id="1147" w:author="Song, Xuehang" w:date="2026-01-08T08:05:00Z" w16du:dateUtc="2026-01-08T16:05:00Z">
            <w:rPr>
              <w:rFonts w:ascii="Times New Roman" w:hAnsi="Times New Roman"/>
            </w:rPr>
          </w:rPrChange>
        </w:rPr>
      </w:pPr>
      <w:r w:rsidRPr="00DE519B">
        <w:rPr>
          <w:rPrChange w:id="1148" w:author="Song, Xuehang" w:date="2026-01-08T02:24:00Z" w16du:dateUtc="2026-01-08T10:24:00Z">
            <w:rPr>
              <w:rFonts w:ascii="Times New Roman" w:hAnsi="Times New Roman"/>
            </w:rPr>
          </w:rPrChange>
        </w:rPr>
        <w:t>Generative surrogates aim not just to predict a single trajectory but to sample entire ensembles of plausible states and parameter fields consistent with physics and observations. Early work in subsurface applications used variational autoencoders (VAEs) and generative adversarial networks (GANs) to generate facies realizations and geological models, and to perform Bayesian inversion conditioned on sparse pressure or saturation data in CO</w:t>
      </w:r>
      <w:r w:rsidR="00997489" w:rsidRPr="00DE519B">
        <w:rPr>
          <w:vertAlign w:val="subscript"/>
          <w:rPrChange w:id="1149" w:author="Song, Xuehang" w:date="2026-01-08T02:24:00Z" w16du:dateUtc="2026-01-08T10:24:00Z">
            <w:rPr>
              <w:rFonts w:ascii="Times New Roman" w:hAnsi="Times New Roman"/>
              <w:vertAlign w:val="subscript"/>
            </w:rPr>
          </w:rPrChange>
        </w:rPr>
        <w:t>2</w:t>
      </w:r>
      <w:r w:rsidRPr="00DE519B">
        <w:rPr>
          <w:rPrChange w:id="1150" w:author="Song, Xuehang" w:date="2026-01-08T02:24:00Z" w16du:dateUtc="2026-01-08T10:24:00Z">
            <w:rPr>
              <w:rFonts w:ascii="Times New Roman" w:hAnsi="Times New Roman"/>
            </w:rPr>
          </w:rPrChange>
        </w:rPr>
        <w:t xml:space="preserve"> storage settings</w:t>
      </w:r>
      <w:r w:rsidR="002A46AD" w:rsidRPr="00DE519B">
        <w:rPr>
          <w:rPrChange w:id="1151" w:author="Song, Xuehang" w:date="2026-01-08T02:24:00Z" w16du:dateUtc="2026-01-08T10:24:00Z">
            <w:rPr>
              <w:rFonts w:ascii="Times New Roman" w:hAnsi="Times New Roman"/>
            </w:rPr>
          </w:rPrChange>
        </w:rPr>
        <w:t xml:space="preserve"> </w:t>
      </w:r>
      <w:r w:rsidR="002A46AD" w:rsidRPr="00DE519B">
        <w:rPr>
          <w:rPrChange w:id="1152" w:author="Song, Xuehang" w:date="2026-01-08T02:24:00Z" w16du:dateUtc="2026-01-08T10:24:00Z">
            <w:rPr>
              <w:rFonts w:ascii="Times New Roman" w:hAnsi="Times New Roman"/>
            </w:rPr>
          </w:rPrChange>
        </w:rPr>
        <w:fldChar w:fldCharType="begin"/>
      </w:r>
      <w:r w:rsidR="00C061BA" w:rsidRPr="00DE519B">
        <w:rPr>
          <w:rPrChange w:id="1153" w:author="Song, Xuehang" w:date="2026-01-08T02:24:00Z" w16du:dateUtc="2026-01-08T10:24:00Z">
            <w:rPr>
              <w:rFonts w:ascii="Times New Roman" w:hAnsi="Times New Roman"/>
            </w:rPr>
          </w:rPrChange>
        </w:rPr>
        <w:instrText xml:space="preserve"> ADDIN EN.CITE &lt;EndNote&gt;&lt;Cite&gt;&lt;Author&gt;Graham&lt;/Author&gt;&lt;Year&gt;2020&lt;/Year&gt;&lt;RecNum&gt;603&lt;/RecNum&gt;&lt;DisplayText&gt;(Graham and Chen, 2020)&lt;/DisplayText&gt;&lt;record&gt;&lt;rec-number&gt;603&lt;/rec-number&gt;&lt;foreign-keys&gt;&lt;key app="EN" db-id="avewzwavpffw96ewpdx505tfdawpfpatfzve" timestamp="1764210024"&gt;603&lt;/key&gt;&lt;/foreign-keys&gt;&lt;ref-type name="Journal Article"&gt;17&lt;/ref-type&gt;&lt;contributors&gt;&lt;authors&gt;&lt;author&gt;Graham, Gavin H&lt;/author&gt;&lt;author&gt;Chen, Yan&lt;/author&gt;&lt;/authors&gt;&lt;/contributors&gt;&lt;titles&gt;&lt;title&gt;Bayesian inversion of generative models for geologic storage of carbon dioxide&lt;/title&gt;&lt;secondary-title&gt;arXiv preprint arXiv:2001.04829&lt;/secondary-title&gt;&lt;/titles&gt;&lt;periodical&gt;&lt;full-title&gt;arXiv preprint arXiv:2001.04829&lt;/full-title&gt;&lt;/periodical&gt;&lt;dates&gt;&lt;year&gt;2020&lt;/year&gt;&lt;/dates&gt;&lt;label&gt;Generative models&lt;/label&gt;&lt;urls&gt;&lt;/urls&gt;&lt;research-notes&gt;Inverse &amp;amp; calibration&lt;/research-notes&gt;&lt;/record&gt;&lt;/Cite&gt;&lt;/EndNote&gt;</w:instrText>
      </w:r>
      <w:r w:rsidR="002A46AD" w:rsidRPr="00DE519B">
        <w:rPr>
          <w:rPrChange w:id="1154" w:author="Song, Xuehang" w:date="2026-01-08T02:24:00Z" w16du:dateUtc="2026-01-08T10:24:00Z">
            <w:rPr>
              <w:rFonts w:ascii="Times New Roman" w:hAnsi="Times New Roman"/>
            </w:rPr>
          </w:rPrChange>
        </w:rPr>
        <w:fldChar w:fldCharType="separate"/>
      </w:r>
      <w:r w:rsidR="002A46AD" w:rsidRPr="00DE519B">
        <w:rPr>
          <w:noProof/>
          <w:rPrChange w:id="1155" w:author="Song, Xuehang" w:date="2026-01-08T02:24:00Z" w16du:dateUtc="2026-01-08T10:24:00Z">
            <w:rPr>
              <w:rFonts w:ascii="Times New Roman" w:hAnsi="Times New Roman"/>
              <w:noProof/>
            </w:rPr>
          </w:rPrChange>
        </w:rPr>
        <w:t>(Graham and Chen, 2020)</w:t>
      </w:r>
      <w:r w:rsidR="002A46AD" w:rsidRPr="00DE519B">
        <w:rPr>
          <w:rPrChange w:id="1156" w:author="Song, Xuehang" w:date="2026-01-08T02:24:00Z" w16du:dateUtc="2026-01-08T10:24:00Z">
            <w:rPr>
              <w:rFonts w:ascii="Times New Roman" w:hAnsi="Times New Roman"/>
            </w:rPr>
          </w:rPrChange>
        </w:rPr>
        <w:fldChar w:fldCharType="end"/>
      </w:r>
      <w:r w:rsidRPr="00DE519B">
        <w:rPr>
          <w:rPrChange w:id="1157" w:author="Song, Xuehang" w:date="2026-01-08T02:24:00Z" w16du:dateUtc="2026-01-08T10:24:00Z">
            <w:rPr>
              <w:rFonts w:ascii="Times New Roman" w:hAnsi="Times New Roman"/>
            </w:rPr>
          </w:rPrChange>
        </w:rPr>
        <w:t>.</w:t>
      </w:r>
      <w:r w:rsidR="002A46AD" w:rsidRPr="00DE519B">
        <w:rPr>
          <w:rPrChange w:id="1158" w:author="Song, Xuehang" w:date="2026-01-08T02:24:00Z" w16du:dateUtc="2026-01-08T10:24:00Z">
            <w:rPr>
              <w:rFonts w:ascii="Times New Roman" w:hAnsi="Times New Roman"/>
            </w:rPr>
          </w:rPrChange>
        </w:rPr>
        <w:t xml:space="preserve"> </w:t>
      </w:r>
      <w:r w:rsidRPr="00DE519B">
        <w:rPr>
          <w:rPrChange w:id="1159" w:author="Song, Xuehang" w:date="2026-01-08T02:24:00Z" w16du:dateUtc="2026-01-08T10:24:00Z">
            <w:rPr>
              <w:rFonts w:ascii="Times New Roman" w:hAnsi="Times New Roman"/>
            </w:rPr>
          </w:rPrChange>
        </w:rPr>
        <w:t xml:space="preserve">More recently, diffusion models have emerged as the state of the art for multivariate subsurface generation and probabilistic inversion. </w:t>
      </w:r>
      <w:r w:rsidR="00AB2EEB" w:rsidRPr="00DE519B">
        <w:rPr>
          <w:rPrChange w:id="1160" w:author="Song, Xuehang" w:date="2026-01-08T02:24:00Z" w16du:dateUtc="2026-01-08T10:24:00Z">
            <w:rPr>
              <w:rFonts w:ascii="Times New Roman" w:hAnsi="Times New Roman"/>
            </w:rPr>
          </w:rPrChange>
        </w:rPr>
        <w:fldChar w:fldCharType="begin"/>
      </w:r>
      <w:r w:rsidR="00C061BA" w:rsidRPr="00DE519B">
        <w:rPr>
          <w:rPrChange w:id="1161" w:author="Song, Xuehang" w:date="2026-01-08T02:24:00Z" w16du:dateUtc="2026-01-08T10:24:00Z">
            <w:rPr>
              <w:rFonts w:ascii="Times New Roman" w:hAnsi="Times New Roman"/>
            </w:rPr>
          </w:rPrChange>
        </w:rPr>
        <w:instrText xml:space="preserve"> ADDIN EN.CITE &lt;EndNote&gt;&lt;Cite AuthorYear="1"&gt;&lt;Author&gt;Miele&lt;/Author&gt;&lt;Year&gt;2025&lt;/Year&gt;&lt;RecNum&gt;604&lt;/RecNum&gt;&lt;DisplayText&gt;Miele and Linde (2025)&lt;/DisplayText&gt;&lt;record&gt;&lt;rec-number&gt;604&lt;/rec-number&gt;&lt;foreign-keys&gt;&lt;key app="EN" db-id="avewzwavpffw96ewpdx505tfdawpfpatfzve" timestamp="1764210181"&gt;604&lt;/key&gt;&lt;/foreign-keys&gt;&lt;ref-type name="Journal Article"&gt;17&lt;/ref-type&gt;&lt;contributors&gt;&lt;authors&gt;&lt;author&gt;Miele, Roberto&lt;/author&gt;&lt;author&gt;Linde, Niklas&lt;/author&gt;&lt;/authors&gt;&lt;/contributors&gt;&lt;titles&gt;&lt;title&gt;Diffusion models for multivariate subsurface generation and efficient probabilistic inversion&lt;/title&gt;&lt;secondary-title&gt;Computers &amp;amp; Geosciences&lt;/secondary-title&gt;&lt;/titles&gt;&lt;periodical&gt;&lt;full-title&gt;Computers &amp;amp; Geosciences&lt;/full-title&gt;&lt;/periodical&gt;&lt;pages&gt;106076&lt;/pages&gt;&lt;volume&gt;207&lt;/volume&gt;&lt;keywords&gt;&lt;keyword&gt;Diffusion models&lt;/keyword&gt;&lt;keyword&gt;Diffusion Posterior Sampling&lt;/keyword&gt;&lt;keyword&gt;Bayesian inversion&lt;/keyword&gt;&lt;keyword&gt;Geophysics&lt;/keyword&gt;&lt;keyword&gt;Multivariate modeling&lt;/keyword&gt;&lt;keyword&gt;Subsurface characterization&lt;/keyword&gt;&lt;/keywords&gt;&lt;dates&gt;&lt;year&gt;2025&lt;/year&gt;&lt;pub-dates&gt;&lt;date&gt;2026/02/01/&lt;/date&gt;&lt;/pub-dates&gt;&lt;/dates&gt;&lt;isbn&gt;0098-3004&lt;/isbn&gt;&lt;label&gt;Generative models&lt;/label&gt;&lt;urls&gt;&lt;related-urls&gt;&lt;url&gt;https://www.sciencedirect.com/science/article/pii/S0098300425002262&lt;/url&gt;&lt;/related-urls&gt;&lt;/urls&gt;&lt;electronic-resource-num&gt;https://doi.org/10.1016/j.cageo.2025.106076&lt;/electronic-resource-num&gt;&lt;research-notes&gt;Inverse &amp;amp; calibration&lt;/research-notes&gt;&lt;/record&gt;&lt;/Cite&gt;&lt;/EndNote&gt;</w:instrText>
      </w:r>
      <w:r w:rsidR="00AB2EEB" w:rsidRPr="00DE519B">
        <w:rPr>
          <w:rPrChange w:id="1162" w:author="Song, Xuehang" w:date="2026-01-08T02:24:00Z" w16du:dateUtc="2026-01-08T10:24:00Z">
            <w:rPr>
              <w:rFonts w:ascii="Times New Roman" w:hAnsi="Times New Roman"/>
            </w:rPr>
          </w:rPrChange>
        </w:rPr>
        <w:fldChar w:fldCharType="separate"/>
      </w:r>
      <w:r w:rsidR="009042CE" w:rsidRPr="00DE519B">
        <w:rPr>
          <w:noProof/>
          <w:rPrChange w:id="1163" w:author="Song, Xuehang" w:date="2026-01-08T02:24:00Z" w16du:dateUtc="2026-01-08T10:24:00Z">
            <w:rPr>
              <w:rFonts w:ascii="Times New Roman" w:hAnsi="Times New Roman"/>
              <w:noProof/>
            </w:rPr>
          </w:rPrChange>
        </w:rPr>
        <w:t>Miele and Linde (2025)</w:t>
      </w:r>
      <w:r w:rsidR="00AB2EEB" w:rsidRPr="00DE519B">
        <w:rPr>
          <w:rPrChange w:id="1164" w:author="Song, Xuehang" w:date="2026-01-08T02:24:00Z" w16du:dateUtc="2026-01-08T10:24:00Z">
            <w:rPr>
              <w:rFonts w:ascii="Times New Roman" w:hAnsi="Times New Roman"/>
            </w:rPr>
          </w:rPrChange>
        </w:rPr>
        <w:fldChar w:fldCharType="end"/>
      </w:r>
      <w:r w:rsidR="00AB2EEB" w:rsidRPr="00DE519B">
        <w:rPr>
          <w:rPrChange w:id="1165" w:author="Song, Xuehang" w:date="2026-01-08T02:24:00Z" w16du:dateUtc="2026-01-08T10:24:00Z">
            <w:rPr>
              <w:rFonts w:ascii="Times New Roman" w:hAnsi="Times New Roman"/>
            </w:rPr>
          </w:rPrChange>
        </w:rPr>
        <w:t xml:space="preserve"> </w:t>
      </w:r>
      <w:r w:rsidRPr="00DE519B">
        <w:rPr>
          <w:rPrChange w:id="1166" w:author="Song, Xuehang" w:date="2026-01-08T02:24:00Z" w16du:dateUtc="2026-01-08T10:24:00Z">
            <w:rPr>
              <w:rFonts w:ascii="Times New Roman" w:hAnsi="Times New Roman"/>
            </w:rPr>
          </w:rPrChange>
        </w:rPr>
        <w:t>demonstrate that diffusion models produce more statistically robust and flexible multivariate subsurface property fields than VAEs or GANs and can be naturally conditioned on hard and indirect data (e.g., well logs and seismic).</w:t>
      </w:r>
    </w:p>
    <w:p w14:paraId="65C578B2" w14:textId="22BE0D3D" w:rsidR="00021D99" w:rsidRPr="00DE519B" w:rsidRDefault="00021D99" w:rsidP="00D06678">
      <w:pPr>
        <w:pStyle w:val="ListParagraph"/>
        <w:spacing w:before="160"/>
        <w:rPr>
          <w:rPrChange w:id="1167" w:author="Song, Xuehang" w:date="2026-01-08T08:05:00Z" w16du:dateUtc="2026-01-08T16:05:00Z">
            <w:rPr>
              <w:rFonts w:ascii="Times New Roman" w:hAnsi="Times New Roman"/>
            </w:rPr>
          </w:rPrChange>
        </w:rPr>
      </w:pPr>
      <w:r w:rsidRPr="00DE519B">
        <w:rPr>
          <w:rPrChange w:id="1168" w:author="Song, Xuehang" w:date="2026-01-08T02:24:00Z" w16du:dateUtc="2026-01-08T10:24:00Z">
            <w:rPr>
              <w:rFonts w:ascii="Times New Roman" w:hAnsi="Times New Roman"/>
            </w:rPr>
          </w:rPrChange>
        </w:rPr>
        <w:t xml:space="preserve">For flow and transport, </w:t>
      </w:r>
      <w:r w:rsidR="00A810E0" w:rsidRPr="00DE519B">
        <w:rPr>
          <w:rPrChange w:id="1169" w:author="Song, Xuehang" w:date="2026-01-08T02:24:00Z" w16du:dateUtc="2026-01-08T10:24:00Z">
            <w:rPr>
              <w:rFonts w:ascii="Times New Roman" w:hAnsi="Times New Roman"/>
            </w:rPr>
          </w:rPrChange>
        </w:rPr>
        <w:fldChar w:fldCharType="begin"/>
      </w:r>
      <w:r w:rsidR="00C061BA" w:rsidRPr="00DE519B">
        <w:rPr>
          <w:rPrChange w:id="1170" w:author="Song, Xuehang" w:date="2026-01-08T02:24:00Z" w16du:dateUtc="2026-01-08T10:24:00Z">
            <w:rPr>
              <w:rFonts w:ascii="Times New Roman" w:hAnsi="Times New Roman"/>
            </w:rPr>
          </w:rPrChange>
        </w:rPr>
        <w:instrText xml:space="preserve"> ADDIN EN.CITE &lt;EndNote&gt;&lt;Cite AuthorYear="1"&gt;&lt;Author&gt;Wang&lt;/Author&gt;&lt;Year&gt;2025&lt;/Year&gt;&lt;RecNum&gt;605&lt;/RecNum&gt;&lt;DisplayText&gt;Wang et al. (2025c)&lt;/DisplayText&gt;&lt;record&gt;&lt;rec-number&gt;605&lt;/rec-number&gt;&lt;foreign-keys&gt;&lt;key app="EN" db-id="avewzwavpffw96ewpdx505tfdawpfpatfzve" timestamp="1764210422"&gt;605&lt;/key&gt;&lt;/foreign-keys&gt;&lt;ref-type name="Journal Article"&gt;17&lt;/ref-type&gt;&lt;contributors&gt;&lt;authors&gt;&lt;author&gt;Wang, Zhongzheng&lt;/author&gt;&lt;author&gt;Chen, Yuntian&lt;/author&gt;&lt;author&gt;Wang, Nanzhe&lt;/author&gt;&lt;author&gt;Chen, Guodong&lt;/author&gt;&lt;author&gt;Zhang, Dongxiao&lt;/author&gt;&lt;/authors&gt;&lt;/contributors&gt;&lt;titles&gt;&lt;title&gt;Generative subsurface flow modeling with pretrained diffusion model and training</w:instrText>
      </w:r>
      <w:r w:rsidR="00C061BA" w:rsidRPr="00DE519B">
        <w:rPr>
          <w:rFonts w:ascii="Cambria Math" w:hAnsi="Cambria Math" w:cs="Cambria Math"/>
          <w:rPrChange w:id="1171" w:author="Song, Xuehang" w:date="2026-01-08T02:24:00Z" w16du:dateUtc="2026-01-08T10:24:00Z">
            <w:rPr>
              <w:rFonts w:ascii="Times New Roman" w:hAnsi="Times New Roman"/>
            </w:rPr>
          </w:rPrChange>
        </w:rPr>
        <w:instrText>‐</w:instrText>
      </w:r>
      <w:r w:rsidR="00C061BA" w:rsidRPr="00DE519B">
        <w:rPr>
          <w:rPrChange w:id="1172" w:author="Song, Xuehang" w:date="2026-01-08T02:24:00Z" w16du:dateUtc="2026-01-08T10:24:00Z">
            <w:rPr>
              <w:rFonts w:ascii="Times New Roman" w:hAnsi="Times New Roman"/>
            </w:rPr>
          </w:rPrChange>
        </w:rPr>
        <w:instrText>free knowledge alignment&lt;/title&gt;&lt;secondary-title&gt;Geophysical Research Letters&lt;/secondary-title&gt;&lt;/titles&gt;&lt;periodical&gt;&lt;full-title&gt;Geophysical Research Letters&lt;/full-title&gt;&lt;/periodical&gt;&lt;pages&gt;e2025GL118000&lt;/pages&gt;&lt;volume&gt;52&lt;/volume&gt;&lt;number&gt;22&lt;/number&gt;&lt;dates&gt;&lt;year&gt;2025&lt;/year&gt;&lt;/dates&gt;&lt;isbn&gt;0094-8276&lt;/isbn&gt;&lt;label&gt;Generative models&lt;/label&gt;&lt;urls&gt;&lt;/urls&gt;&lt;research-notes&gt;UQ &amp;amp; ensemble generation&lt;/research-notes&gt;&lt;/record&gt;&lt;/Cite&gt;&lt;/EndNote&gt;</w:instrText>
      </w:r>
      <w:r w:rsidR="00A810E0" w:rsidRPr="00DE519B">
        <w:rPr>
          <w:rPrChange w:id="1173" w:author="Song, Xuehang" w:date="2026-01-08T02:24:00Z" w16du:dateUtc="2026-01-08T10:24:00Z">
            <w:rPr>
              <w:rFonts w:ascii="Times New Roman" w:hAnsi="Times New Roman"/>
            </w:rPr>
          </w:rPrChange>
        </w:rPr>
        <w:fldChar w:fldCharType="separate"/>
      </w:r>
      <w:r w:rsidR="001F5863" w:rsidRPr="00DE519B">
        <w:rPr>
          <w:noProof/>
          <w:rPrChange w:id="1174" w:author="Song, Xuehang" w:date="2026-01-08T02:24:00Z" w16du:dateUtc="2026-01-08T10:24:00Z">
            <w:rPr>
              <w:rFonts w:ascii="Times New Roman" w:hAnsi="Times New Roman"/>
              <w:noProof/>
            </w:rPr>
          </w:rPrChange>
        </w:rPr>
        <w:t>Wang et al. (2025c)</w:t>
      </w:r>
      <w:r w:rsidR="00A810E0" w:rsidRPr="00DE519B">
        <w:rPr>
          <w:rPrChange w:id="1175" w:author="Song, Xuehang" w:date="2026-01-08T02:24:00Z" w16du:dateUtc="2026-01-08T10:24:00Z">
            <w:rPr>
              <w:rFonts w:ascii="Times New Roman" w:hAnsi="Times New Roman"/>
            </w:rPr>
          </w:rPrChange>
        </w:rPr>
        <w:fldChar w:fldCharType="end"/>
      </w:r>
      <w:r w:rsidRPr="00DE519B">
        <w:rPr>
          <w:rPrChange w:id="1176" w:author="Song, Xuehang" w:date="2026-01-08T08:05:00Z" w16du:dateUtc="2026-01-08T16:05:00Z">
            <w:rPr>
              <w:rFonts w:ascii="Times New Roman" w:hAnsi="Times New Roman"/>
            </w:rPr>
          </w:rPrChange>
        </w:rPr>
        <w:t xml:space="preserve"> introduce a pretrained diffusion model that jointly learns the distribution of subsurface parameters and state variables for porous</w:t>
      </w:r>
      <w:r w:rsidRPr="00DE519B">
        <w:rPr>
          <w:rFonts w:ascii="Cambria Math" w:hAnsi="Cambria Math" w:cs="Cambria Math"/>
          <w:rPrChange w:id="1177" w:author="Song, Xuehang" w:date="2026-01-08T08:05:00Z" w16du:dateUtc="2026-01-08T16:05:00Z">
            <w:rPr>
              <w:rFonts w:ascii="Times New Roman" w:hAnsi="Times New Roman"/>
            </w:rPr>
          </w:rPrChange>
        </w:rPr>
        <w:t>‑</w:t>
      </w:r>
      <w:r w:rsidRPr="00DE519B">
        <w:rPr>
          <w:rPrChange w:id="1178" w:author="Song, Xuehang" w:date="2026-01-08T08:05:00Z" w16du:dateUtc="2026-01-08T16:05:00Z">
            <w:rPr>
              <w:rFonts w:ascii="Times New Roman" w:hAnsi="Times New Roman"/>
            </w:rPr>
          </w:rPrChange>
        </w:rPr>
        <w:t>media flow</w:t>
      </w:r>
      <w:r w:rsidR="00AD46D7" w:rsidRPr="00DE519B">
        <w:rPr>
          <w:rPrChange w:id="1179" w:author="Song, Xuehang" w:date="2026-01-08T08:05:00Z" w16du:dateUtc="2026-01-08T16:05:00Z">
            <w:rPr>
              <w:rFonts w:ascii="Times New Roman" w:hAnsi="Times New Roman"/>
            </w:rPr>
          </w:rPrChange>
        </w:rPr>
        <w:t>.</w:t>
      </w:r>
      <w:r w:rsidRPr="00DE519B">
        <w:rPr>
          <w:rPrChange w:id="1180" w:author="Song, Xuehang" w:date="2026-01-08T08:05:00Z" w16du:dateUtc="2026-01-08T16:05:00Z">
            <w:rPr>
              <w:rFonts w:ascii="Times New Roman" w:hAnsi="Times New Roman"/>
            </w:rPr>
          </w:rPrChange>
        </w:rPr>
        <w:t xml:space="preserve"> </w:t>
      </w:r>
      <w:r w:rsidR="00AD46D7" w:rsidRPr="00DE519B">
        <w:rPr>
          <w:rPrChange w:id="1181" w:author="Song, Xuehang" w:date="2026-01-08T08:05:00Z" w16du:dateUtc="2026-01-08T16:05:00Z">
            <w:rPr>
              <w:rFonts w:ascii="Times New Roman" w:hAnsi="Times New Roman"/>
            </w:rPr>
          </w:rPrChange>
        </w:rPr>
        <w:t>W</w:t>
      </w:r>
      <w:r w:rsidRPr="00DE519B">
        <w:rPr>
          <w:rPrChange w:id="1182" w:author="Song, Xuehang" w:date="2026-01-08T08:05:00Z" w16du:dateUtc="2026-01-08T16:05:00Z">
            <w:rPr>
              <w:rFonts w:ascii="Times New Roman" w:hAnsi="Times New Roman"/>
            </w:rPr>
          </w:rPrChange>
        </w:rPr>
        <w:t xml:space="preserve">ith Bayesian conditional sampling, a single trained model can be </w:t>
      </w:r>
      <w:r w:rsidRPr="00DE519B">
        <w:rPr>
          <w:rPrChange w:id="1183" w:author="Song, Xuehang" w:date="2026-01-08T08:05:00Z" w16du:dateUtc="2026-01-08T16:05:00Z">
            <w:rPr>
              <w:rFonts w:ascii="Times New Roman" w:hAnsi="Times New Roman"/>
            </w:rPr>
          </w:rPrChange>
        </w:rPr>
        <w:lastRenderedPageBreak/>
        <w:t>reused across tasks including unconditional generation, forward prediction, uncertainty quantification, and inverse modeling with sparse noisy data.</w:t>
      </w:r>
    </w:p>
    <w:p w14:paraId="5B7C4663" w14:textId="06A53174" w:rsidR="00021D99" w:rsidRPr="00DE519B" w:rsidRDefault="00021D99" w:rsidP="00D06678">
      <w:pPr>
        <w:pStyle w:val="ListParagraph"/>
        <w:spacing w:before="160"/>
        <w:rPr>
          <w:rPrChange w:id="1184" w:author="Song, Xuehang" w:date="2026-01-08T08:05:00Z" w16du:dateUtc="2026-01-08T16:05:00Z">
            <w:rPr>
              <w:rFonts w:ascii="Times New Roman" w:hAnsi="Times New Roman"/>
            </w:rPr>
          </w:rPrChange>
        </w:rPr>
      </w:pPr>
      <w:r w:rsidRPr="00DE519B">
        <w:rPr>
          <w:rPrChange w:id="1185" w:author="Song, Xuehang" w:date="2026-01-08T08:05:00Z" w16du:dateUtc="2026-01-08T16:05:00Z">
            <w:rPr>
              <w:rFonts w:ascii="Times New Roman" w:hAnsi="Times New Roman"/>
            </w:rPr>
          </w:rPrChange>
        </w:rPr>
        <w:t>Conditional diffusion frameworks have also been proposed specifically for geologic CO</w:t>
      </w:r>
      <w:r w:rsidR="00997489" w:rsidRPr="00DE519B">
        <w:rPr>
          <w:vertAlign w:val="subscript"/>
          <w:rPrChange w:id="1186" w:author="Song, Xuehang" w:date="2026-01-08T08:05:00Z" w16du:dateUtc="2026-01-08T16:05:00Z">
            <w:rPr>
              <w:rFonts w:ascii="Times New Roman" w:hAnsi="Times New Roman"/>
              <w:vertAlign w:val="subscript"/>
            </w:rPr>
          </w:rPrChange>
        </w:rPr>
        <w:t>2</w:t>
      </w:r>
      <w:r w:rsidRPr="00DE519B">
        <w:rPr>
          <w:rPrChange w:id="1187" w:author="Song, Xuehang" w:date="2026-01-08T08:05:00Z" w16du:dateUtc="2026-01-08T16:05:00Z">
            <w:rPr>
              <w:rFonts w:ascii="Times New Roman" w:hAnsi="Times New Roman"/>
            </w:rPr>
          </w:rPrChange>
        </w:rPr>
        <w:t xml:space="preserve"> storage and plume forecasting, where diffusion</w:t>
      </w:r>
      <w:r w:rsidR="005E2AE9" w:rsidRPr="00DE519B">
        <w:rPr>
          <w:rPrChange w:id="1188" w:author="Song, Xuehang" w:date="2026-01-08T08:05:00Z" w16du:dateUtc="2026-01-08T16:05:00Z">
            <w:rPr>
              <w:rFonts w:ascii="Times New Roman" w:hAnsi="Times New Roman"/>
            </w:rPr>
          </w:rPrChange>
        </w:rPr>
        <w:t>-</w:t>
      </w:r>
      <w:r w:rsidRPr="00DE519B">
        <w:rPr>
          <w:rPrChange w:id="1189" w:author="Song, Xuehang" w:date="2026-01-08T08:05:00Z" w16du:dateUtc="2026-01-08T16:05:00Z">
            <w:rPr>
              <w:rFonts w:ascii="Times New Roman" w:hAnsi="Times New Roman"/>
            </w:rPr>
          </w:rPrChange>
        </w:rPr>
        <w:t>based generators are conditioned on monitoring data to produce ensembles of pressure and saturation fields, enabling inverse modeling and uncertainty quantification without repeated full</w:t>
      </w:r>
      <w:r w:rsidRPr="00DE519B">
        <w:rPr>
          <w:rFonts w:ascii="Cambria Math" w:hAnsi="Cambria Math" w:cs="Cambria Math"/>
          <w:rPrChange w:id="1190" w:author="Song, Xuehang" w:date="2026-01-08T08:05:00Z" w16du:dateUtc="2026-01-08T16:05:00Z">
            <w:rPr>
              <w:rFonts w:ascii="Times New Roman" w:hAnsi="Times New Roman"/>
            </w:rPr>
          </w:rPrChange>
        </w:rPr>
        <w:t>‑</w:t>
      </w:r>
      <w:r w:rsidRPr="00DE519B">
        <w:rPr>
          <w:rPrChange w:id="1191" w:author="Song, Xuehang" w:date="2026-01-08T08:05:00Z" w16du:dateUtc="2026-01-08T16:05:00Z">
            <w:rPr>
              <w:rFonts w:ascii="Times New Roman" w:hAnsi="Times New Roman"/>
            </w:rPr>
          </w:rPrChange>
        </w:rPr>
        <w:t>order simulations</w:t>
      </w:r>
      <w:r w:rsidR="001F5863" w:rsidRPr="00DE519B">
        <w:rPr>
          <w:rPrChange w:id="1192" w:author="Song, Xuehang" w:date="2026-01-08T08:05:00Z" w16du:dateUtc="2026-01-08T16:05:00Z">
            <w:rPr>
              <w:rFonts w:ascii="Times New Roman" w:hAnsi="Times New Roman"/>
            </w:rPr>
          </w:rPrChange>
        </w:rPr>
        <w:t xml:space="preserve"> </w:t>
      </w:r>
      <w:r w:rsidR="001F5863" w:rsidRPr="00DE519B">
        <w:rPr>
          <w:rPrChange w:id="1193" w:author="Song, Xuehang" w:date="2026-01-08T02:24:00Z" w16du:dateUtc="2026-01-08T10:24:00Z">
            <w:rPr>
              <w:rFonts w:ascii="Times New Roman" w:hAnsi="Times New Roman"/>
            </w:rPr>
          </w:rPrChange>
        </w:rPr>
        <w:fldChar w:fldCharType="begin"/>
      </w:r>
      <w:r w:rsidR="00C061BA" w:rsidRPr="00DE519B">
        <w:rPr>
          <w:rPrChange w:id="1194" w:author="Song, Xuehang" w:date="2026-01-08T02:24:00Z" w16du:dateUtc="2026-01-08T10:24:00Z">
            <w:rPr>
              <w:rFonts w:ascii="Times New Roman" w:hAnsi="Times New Roman"/>
            </w:rPr>
          </w:rPrChange>
        </w:rPr>
        <w:instrText xml:space="preserve"> ADDIN EN.CITE &lt;EndNote&gt;&lt;Cite&gt;&lt;Author&gt;Wang&lt;/Author&gt;&lt;Year&gt;2025&lt;/Year&gt;&lt;RecNum&gt;606&lt;/RecNum&gt;&lt;DisplayText&gt;(Wang et al., 2025b)&lt;/DisplayText&gt;&lt;record&gt;&lt;rec-number&gt;606&lt;/rec-number&gt;&lt;foreign-keys&gt;&lt;key app="EN" db-id="avewzwavpffw96ewpdx505tfdawpfpatfzve" timestamp="1764210695"&gt;606&lt;/key&gt;&lt;/foreign-keys&gt;&lt;ref-type name="Journal Article"&gt;17&lt;/ref-type&gt;&lt;contributors&gt;&lt;authors&gt;&lt;author&gt;Wang, Zhongzheng&lt;/author&gt;&lt;author&gt;Chen, Yuntian&lt;/author&gt;&lt;author&gt;Fu, Wenhao&lt;/author&gt;&lt;author&gt;Du, Mengge&lt;/author&gt;&lt;author&gt;Chen, Guodong&lt;/author&gt;&lt;author&gt;Ma, Xiaopeng&lt;/author&gt;&lt;author&gt;Zhang, Dongxiao&lt;/author&gt;&lt;/authors&gt;&lt;/contributors&gt;&lt;titles&gt;&lt;title&gt;Generative inverse modeling for improved geological CO2 storage prediction via conditional diffusion models&lt;/title&gt;&lt;secondary-title&gt;Applied Energy&lt;/secondary-title&gt;&lt;/titles&gt;&lt;periodical&gt;&lt;full-title&gt;Applied Energy&lt;/full-title&gt;&lt;/periodical&gt;&lt;pages&gt;126071&lt;/pages&gt;&lt;volume&gt;395&lt;/volume&gt;&lt;keywords&gt;&lt;keyword&gt;Geological CO storage&lt;/keyword&gt;&lt;keyword&gt;Inverse modeling&lt;/keyword&gt;&lt;keyword&gt;Uncertainty quantification&lt;/keyword&gt;&lt;keyword&gt;Conditional diffusion model&lt;/keyword&gt;&lt;keyword&gt;Generative inversion&lt;/keyword&gt;&lt;/keywords&gt;&lt;dates&gt;&lt;year&gt;2025&lt;/year&gt;&lt;pub-dates&gt;&lt;date&gt;2025/10/01/&lt;/date&gt;&lt;/pub-dates&gt;&lt;/dates&gt;&lt;isbn&gt;0306-2619&lt;/isbn&gt;&lt;label&gt;Conv encoder-decoder&lt;/label&gt;&lt;urls&gt;&lt;related-urls&gt;&lt;url&gt;https://www.sciencedirect.com/science/article/pii/S0306261925008013&lt;/url&gt;&lt;/related-urls&gt;&lt;/urls&gt;&lt;electronic-resource-num&gt;https://doi.org/10.1016/j.apenergy.2025.126071&lt;/electronic-resource-num&gt;&lt;research-notes&gt;Inverse &amp;amp; calibration&lt;/research-notes&gt;&lt;/record&gt;&lt;/Cite&gt;&lt;/EndNote&gt;</w:instrText>
      </w:r>
      <w:r w:rsidR="001F5863" w:rsidRPr="00DE519B">
        <w:rPr>
          <w:rPrChange w:id="1195" w:author="Song, Xuehang" w:date="2026-01-08T02:24:00Z" w16du:dateUtc="2026-01-08T10:24:00Z">
            <w:rPr>
              <w:rFonts w:ascii="Times New Roman" w:hAnsi="Times New Roman"/>
            </w:rPr>
          </w:rPrChange>
        </w:rPr>
        <w:fldChar w:fldCharType="separate"/>
      </w:r>
      <w:r w:rsidR="001F5863" w:rsidRPr="00DE519B">
        <w:rPr>
          <w:noProof/>
          <w:rPrChange w:id="1196" w:author="Song, Xuehang" w:date="2026-01-08T02:24:00Z" w16du:dateUtc="2026-01-08T10:24:00Z">
            <w:rPr>
              <w:rFonts w:ascii="Times New Roman" w:hAnsi="Times New Roman"/>
              <w:noProof/>
            </w:rPr>
          </w:rPrChange>
        </w:rPr>
        <w:t>(Wang et al., 2025b)</w:t>
      </w:r>
      <w:r w:rsidR="001F5863" w:rsidRPr="00DE519B">
        <w:rPr>
          <w:rPrChange w:id="1197" w:author="Song, Xuehang" w:date="2026-01-08T02:24:00Z" w16du:dateUtc="2026-01-08T10:24:00Z">
            <w:rPr>
              <w:rFonts w:ascii="Times New Roman" w:hAnsi="Times New Roman"/>
            </w:rPr>
          </w:rPrChange>
        </w:rPr>
        <w:fldChar w:fldCharType="end"/>
      </w:r>
      <w:r w:rsidRPr="00DE519B">
        <w:rPr>
          <w:rPrChange w:id="1198" w:author="Song, Xuehang" w:date="2026-01-08T02:24:00Z" w16du:dateUtc="2026-01-08T10:24:00Z">
            <w:rPr>
              <w:rFonts w:ascii="Times New Roman" w:hAnsi="Times New Roman"/>
            </w:rPr>
          </w:rPrChange>
        </w:rPr>
        <w:t>.</w:t>
      </w:r>
    </w:p>
    <w:p w14:paraId="59F93C4B" w14:textId="10D21D0A" w:rsidR="00881194" w:rsidRPr="00DE519B" w:rsidRDefault="00021D99" w:rsidP="00D06678">
      <w:pPr>
        <w:pStyle w:val="ListParagraph"/>
        <w:spacing w:before="160"/>
        <w:rPr>
          <w:highlight w:val="yellow"/>
          <w:rPrChange w:id="1199" w:author="Song, Xuehang" w:date="2026-01-08T08:05:00Z" w16du:dateUtc="2026-01-08T16:05:00Z">
            <w:rPr>
              <w:rFonts w:ascii="Times New Roman" w:hAnsi="Times New Roman"/>
              <w:highlight w:val="yellow"/>
            </w:rPr>
          </w:rPrChange>
        </w:rPr>
      </w:pPr>
      <w:r w:rsidRPr="00DE519B">
        <w:rPr>
          <w:rPrChange w:id="1200" w:author="Song, Xuehang" w:date="2026-01-08T08:05:00Z" w16du:dateUtc="2026-01-08T16:05:00Z">
            <w:rPr>
              <w:rFonts w:ascii="Times New Roman" w:hAnsi="Times New Roman"/>
            </w:rPr>
          </w:rPrChange>
        </w:rPr>
        <w:t>In the context of EM</w:t>
      </w:r>
      <w:r w:rsidRPr="00DE519B">
        <w:rPr>
          <w:rFonts w:ascii="Cambria Math" w:hAnsi="Cambria Math" w:cs="Cambria Math"/>
          <w:rPrChange w:id="1201" w:author="Song, Xuehang" w:date="2026-01-08T08:05:00Z" w16du:dateUtc="2026-01-08T16:05:00Z">
            <w:rPr>
              <w:rFonts w:ascii="Times New Roman" w:hAnsi="Times New Roman"/>
            </w:rPr>
          </w:rPrChange>
        </w:rPr>
        <w:t>‑</w:t>
      </w:r>
      <w:r w:rsidRPr="00DE519B">
        <w:rPr>
          <w:rPrChange w:id="1202" w:author="Song, Xuehang" w:date="2026-01-08T08:05:00Z" w16du:dateUtc="2026-01-08T16:05:00Z">
            <w:rPr>
              <w:rFonts w:ascii="Times New Roman" w:hAnsi="Times New Roman"/>
            </w:rPr>
          </w:rPrChange>
        </w:rPr>
        <w:t>style sites, these generative surrogates are particularly attractive for monitoring network design and risk assessment</w:t>
      </w:r>
      <w:r w:rsidR="001973AD" w:rsidRPr="00DE519B">
        <w:rPr>
          <w:rPrChange w:id="1203" w:author="Song, Xuehang" w:date="2026-01-08T08:05:00Z" w16du:dateUtc="2026-01-08T16:05:00Z">
            <w:rPr>
              <w:rFonts w:ascii="Times New Roman" w:hAnsi="Times New Roman"/>
            </w:rPr>
          </w:rPrChange>
        </w:rPr>
        <w:t>.</w:t>
      </w:r>
      <w:r w:rsidRPr="00DE519B">
        <w:rPr>
          <w:rPrChange w:id="1204" w:author="Song, Xuehang" w:date="2026-01-08T08:05:00Z" w16du:dateUtc="2026-01-08T16:05:00Z">
            <w:rPr>
              <w:rFonts w:ascii="Times New Roman" w:hAnsi="Times New Roman"/>
            </w:rPr>
          </w:rPrChange>
        </w:rPr>
        <w:t xml:space="preserve"> </w:t>
      </w:r>
      <w:r w:rsidR="001973AD" w:rsidRPr="00DE519B">
        <w:rPr>
          <w:rPrChange w:id="1205" w:author="Song, Xuehang" w:date="2026-01-08T08:05:00Z" w16du:dateUtc="2026-01-08T16:05:00Z">
            <w:rPr>
              <w:rFonts w:ascii="Times New Roman" w:hAnsi="Times New Roman"/>
            </w:rPr>
          </w:rPrChange>
        </w:rPr>
        <w:t>G</w:t>
      </w:r>
      <w:r w:rsidRPr="00DE519B">
        <w:rPr>
          <w:rPrChange w:id="1206" w:author="Song, Xuehang" w:date="2026-01-08T08:05:00Z" w16du:dateUtc="2026-01-08T16:05:00Z">
            <w:rPr>
              <w:rFonts w:ascii="Times New Roman" w:hAnsi="Times New Roman"/>
            </w:rPr>
          </w:rPrChange>
        </w:rPr>
        <w:t>iven an existing monitoring network, the model can generate many plausible plume realizations consistent with measured heads</w:t>
      </w:r>
      <w:r w:rsidR="001973AD" w:rsidRPr="00DE519B">
        <w:rPr>
          <w:rPrChange w:id="1207" w:author="Song, Xuehang" w:date="2026-01-08T08:05:00Z" w16du:dateUtc="2026-01-08T16:05:00Z">
            <w:rPr>
              <w:rFonts w:ascii="Times New Roman" w:hAnsi="Times New Roman"/>
            </w:rPr>
          </w:rPrChange>
        </w:rPr>
        <w:t xml:space="preserve"> or </w:t>
      </w:r>
      <w:r w:rsidRPr="00DE519B">
        <w:rPr>
          <w:rPrChange w:id="1208" w:author="Song, Xuehang" w:date="2026-01-08T08:05:00Z" w16du:dateUtc="2026-01-08T16:05:00Z">
            <w:rPr>
              <w:rFonts w:ascii="Times New Roman" w:hAnsi="Times New Roman"/>
            </w:rPr>
          </w:rPrChange>
        </w:rPr>
        <w:t>concentrations, which downstream optimization can then use to compare alternative sensor placements or remedial strategies under ensemble uncertainty.</w:t>
      </w:r>
    </w:p>
    <w:p w14:paraId="224F935D" w14:textId="0525F93A" w:rsidR="00AD2ACA" w:rsidRPr="00DE519B" w:rsidRDefault="00460910" w:rsidP="00D06678">
      <w:pPr>
        <w:pStyle w:val="ListParagraph"/>
        <w:numPr>
          <w:ilvl w:val="0"/>
          <w:numId w:val="32"/>
        </w:numPr>
        <w:spacing w:before="160"/>
        <w:rPr>
          <w:highlight w:val="yellow"/>
          <w:rPrChange w:id="1209" w:author="Song, Xuehang" w:date="2026-01-08T08:05:00Z" w16du:dateUtc="2026-01-08T16:05:00Z">
            <w:rPr>
              <w:rFonts w:ascii="Times New Roman" w:hAnsi="Times New Roman"/>
              <w:highlight w:val="yellow"/>
            </w:rPr>
          </w:rPrChange>
        </w:rPr>
      </w:pPr>
      <w:r w:rsidRPr="00DE519B">
        <w:rPr>
          <w:highlight w:val="yellow"/>
          <w:rPrChange w:id="1210" w:author="Song, Xuehang" w:date="2026-01-08T08:05:00Z" w16du:dateUtc="2026-01-08T16:05:00Z">
            <w:rPr>
              <w:rFonts w:ascii="Times New Roman" w:hAnsi="Times New Roman"/>
              <w:highlight w:val="yellow"/>
            </w:rPr>
          </w:rPrChange>
        </w:rPr>
        <w:t>Simpler regression surrogates (Gaussian processes, shallow ANNs) for low-dimensional mappings (e.g., design variables → scalar performance metrics) where interpretability and small-data robustness are more important than high-dimensional resolution.</w:t>
      </w:r>
      <w:r w:rsidR="00033DDA" w:rsidRPr="00DE519B">
        <w:rPr>
          <w:highlight w:val="yellow"/>
          <w:rPrChange w:id="1211" w:author="Song, Xuehang" w:date="2026-01-08T08:05:00Z" w16du:dateUtc="2026-01-08T16:05:00Z">
            <w:rPr>
              <w:rFonts w:ascii="Times New Roman" w:hAnsi="Times New Roman"/>
              <w:highlight w:val="yellow"/>
            </w:rPr>
          </w:rPrChange>
        </w:rPr>
        <w:t xml:space="preserve"> </w:t>
      </w:r>
    </w:p>
    <w:p w14:paraId="5E5990BC" w14:textId="4EA24645" w:rsidR="00997489" w:rsidRPr="00DE519B" w:rsidRDefault="00997489" w:rsidP="00D06678">
      <w:pPr>
        <w:pStyle w:val="ListParagraph"/>
        <w:spacing w:before="160"/>
        <w:rPr>
          <w:rPrChange w:id="1212" w:author="Song, Xuehang" w:date="2026-01-08T08:05:00Z" w16du:dateUtc="2026-01-08T16:05:00Z">
            <w:rPr>
              <w:rFonts w:ascii="Times New Roman" w:hAnsi="Times New Roman"/>
            </w:rPr>
          </w:rPrChange>
        </w:rPr>
      </w:pPr>
      <w:r w:rsidRPr="00DE519B">
        <w:rPr>
          <w:rPrChange w:id="1213" w:author="Song, Xuehang" w:date="2026-01-08T08:05:00Z" w16du:dateUtc="2026-01-08T16:05:00Z">
            <w:rPr>
              <w:rFonts w:ascii="Times New Roman" w:hAnsi="Times New Roman"/>
            </w:rPr>
          </w:rPrChange>
        </w:rPr>
        <w:t>For many decision</w:t>
      </w:r>
      <w:r w:rsidRPr="00DE519B">
        <w:rPr>
          <w:rFonts w:ascii="Cambria Math" w:hAnsi="Cambria Math" w:cs="Cambria Math"/>
          <w:rPrChange w:id="1214" w:author="Song, Xuehang" w:date="2026-01-08T08:05:00Z" w16du:dateUtc="2026-01-08T16:05:00Z">
            <w:rPr>
              <w:rFonts w:ascii="Times New Roman" w:hAnsi="Times New Roman"/>
            </w:rPr>
          </w:rPrChange>
        </w:rPr>
        <w:t>‑</w:t>
      </w:r>
      <w:r w:rsidRPr="00DE519B">
        <w:rPr>
          <w:rPrChange w:id="1215" w:author="Song, Xuehang" w:date="2026-01-08T08:05:00Z" w16du:dateUtc="2026-01-08T16:05:00Z">
            <w:rPr>
              <w:rFonts w:ascii="Times New Roman" w:hAnsi="Times New Roman"/>
            </w:rPr>
          </w:rPrChange>
        </w:rPr>
        <w:t>support tasks, the quantities of interest are low</w:t>
      </w:r>
      <w:r w:rsidRPr="00DE519B">
        <w:rPr>
          <w:rFonts w:ascii="Cambria Math" w:hAnsi="Cambria Math" w:cs="Cambria Math"/>
          <w:rPrChange w:id="1216" w:author="Song, Xuehang" w:date="2026-01-08T08:05:00Z" w16du:dateUtc="2026-01-08T16:05:00Z">
            <w:rPr>
              <w:rFonts w:ascii="Times New Roman" w:hAnsi="Times New Roman"/>
            </w:rPr>
          </w:rPrChange>
        </w:rPr>
        <w:t>‑</w:t>
      </w:r>
      <w:r w:rsidRPr="00DE519B">
        <w:rPr>
          <w:rPrChange w:id="1217" w:author="Song, Xuehang" w:date="2026-01-08T08:05:00Z" w16du:dateUtc="2026-01-08T16:05:00Z">
            <w:rPr>
              <w:rFonts w:ascii="Times New Roman" w:hAnsi="Times New Roman"/>
            </w:rPr>
          </w:rPrChange>
        </w:rPr>
        <w:t>dimensional scalar or vector metrics</w:t>
      </w:r>
      <w:r w:rsidR="003B4C4F" w:rsidRPr="00DE519B">
        <w:rPr>
          <w:rPrChange w:id="1218" w:author="Song, Xuehang" w:date="2026-01-08T08:05:00Z" w16du:dateUtc="2026-01-08T16:05:00Z">
            <w:rPr>
              <w:rFonts w:ascii="Times New Roman" w:hAnsi="Times New Roman"/>
            </w:rPr>
          </w:rPrChange>
        </w:rPr>
        <w:t>. F</w:t>
      </w:r>
      <w:r w:rsidRPr="00DE519B">
        <w:rPr>
          <w:rPrChange w:id="1219" w:author="Song, Xuehang" w:date="2026-01-08T08:05:00Z" w16du:dateUtc="2026-01-08T16:05:00Z">
            <w:rPr>
              <w:rFonts w:ascii="Times New Roman" w:hAnsi="Times New Roman"/>
            </w:rPr>
          </w:rPrChange>
        </w:rPr>
        <w:t>or example, total remediation cost, cleanup time to reach a regulatory threshold, or a risk index</w:t>
      </w:r>
      <w:r w:rsidR="00940DFD" w:rsidRPr="00DE519B">
        <w:rPr>
          <w:rPrChange w:id="1220" w:author="Song, Xuehang" w:date="2026-01-08T08:05:00Z" w16du:dateUtc="2026-01-08T16:05:00Z">
            <w:rPr>
              <w:rFonts w:ascii="Times New Roman" w:hAnsi="Times New Roman"/>
            </w:rPr>
          </w:rPrChange>
        </w:rPr>
        <w:t xml:space="preserve">, </w:t>
      </w:r>
      <w:r w:rsidRPr="00DE519B">
        <w:rPr>
          <w:rPrChange w:id="1221" w:author="Song, Xuehang" w:date="2026-01-08T08:05:00Z" w16du:dateUtc="2026-01-08T16:05:00Z">
            <w:rPr>
              <w:rFonts w:ascii="Times New Roman" w:hAnsi="Times New Roman"/>
            </w:rPr>
          </w:rPrChange>
        </w:rPr>
        <w:t>defined as outputs of a high</w:t>
      </w:r>
      <w:r w:rsidRPr="00DE519B">
        <w:rPr>
          <w:rFonts w:ascii="Cambria Math" w:hAnsi="Cambria Math" w:cs="Cambria Math"/>
          <w:rPrChange w:id="1222" w:author="Song, Xuehang" w:date="2026-01-08T08:05:00Z" w16du:dateUtc="2026-01-08T16:05:00Z">
            <w:rPr>
              <w:rFonts w:ascii="Times New Roman" w:hAnsi="Times New Roman"/>
            </w:rPr>
          </w:rPrChange>
        </w:rPr>
        <w:t>‑</w:t>
      </w:r>
      <w:r w:rsidRPr="00DE519B">
        <w:rPr>
          <w:rPrChange w:id="1223" w:author="Song, Xuehang" w:date="2026-01-08T08:05:00Z" w16du:dateUtc="2026-01-08T16:05:00Z">
            <w:rPr>
              <w:rFonts w:ascii="Times New Roman" w:hAnsi="Times New Roman"/>
            </w:rPr>
          </w:rPrChange>
        </w:rPr>
        <w:t xml:space="preserve">fidelity transport simulator. In these cases, simpler regression surrogates such as Gaussian process (GP) models, Kriging, and shallow artificial neural networks (ANNs) remain powerful tools, especially when data are limited and interpretability matters. </w:t>
      </w:r>
      <w:r w:rsidR="00C27643" w:rsidRPr="00DE519B">
        <w:rPr>
          <w:rPrChange w:id="1224" w:author="Song, Xuehang" w:date="2026-01-08T02:24:00Z" w16du:dateUtc="2026-01-08T10:24:00Z">
            <w:rPr>
              <w:rFonts w:ascii="Times New Roman" w:hAnsi="Times New Roman"/>
            </w:rPr>
          </w:rPrChange>
        </w:rPr>
        <w:fldChar w:fldCharType="begin"/>
      </w:r>
      <w:r w:rsidR="00C061BA" w:rsidRPr="00DE519B">
        <w:rPr>
          <w:rPrChange w:id="1225" w:author="Song, Xuehang" w:date="2026-01-08T02:24:00Z" w16du:dateUtc="2026-01-08T10:24:00Z">
            <w:rPr>
              <w:rFonts w:ascii="Times New Roman" w:hAnsi="Times New Roman"/>
            </w:rPr>
          </w:rPrChange>
        </w:rPr>
        <w:instrText xml:space="preserve"> ADDIN EN.CITE &lt;EndNote&gt;&lt;Cite AuthorYear="1"&gt;&lt;Author&gt;Asher&lt;/Author&gt;&lt;Year&gt;2015&lt;/Year&gt;&lt;RecNum&gt;607&lt;/RecNum&gt;&lt;DisplayText&gt;Asher et al. (2015)&lt;/DisplayText&gt;&lt;record&gt;&lt;rec-number&gt;607&lt;/rec-number&gt;&lt;foreign-keys&gt;&lt;key app="EN" db-id="avewzwavpffw96ewpdx505tfdawpfpatfzve" timestamp="1764211314"&gt;607&lt;/key&gt;&lt;/foreign-keys&gt;&lt;ref-type name="Journal Article"&gt;17&lt;/ref-type&gt;&lt;contributors&gt;&lt;authors&gt;&lt;author&gt;Asher, Michael J&lt;/author&gt;&lt;author&gt;Croke, Barry FW&lt;/author&gt;&lt;author&gt;Jakeman, Anthony J&lt;/author&gt;&lt;author&gt;Peeters, Luk JM&lt;/author&gt;&lt;/authors&gt;&lt;/contributors&gt;&lt;titles&gt;&lt;title&gt;A review of surrogate models and their application to groundwater modeling&lt;/title&gt;&lt;secondary-title&gt;Water Resources Research&lt;/secondary-title&gt;&lt;/titles&gt;&lt;periodical&gt;&lt;full-title&gt;Water Resources Research&lt;/full-title&gt;&lt;/periodical&gt;&lt;pages&gt;5957-5973&lt;/pages&gt;&lt;volume&gt;51&lt;/volume&gt;&lt;number&gt;8&lt;/number&gt;&lt;dates&gt;&lt;year&gt;2015&lt;/year&gt;&lt;/dates&gt;&lt;isbn&gt;0043-1397&lt;/isbn&gt;&lt;label&gt;Regression &amp;amp; classical surrogates&lt;/label&gt;&lt;urls&gt;&lt;/urls&gt;&lt;/record&gt;&lt;/Cite&gt;&lt;/EndNote&gt;</w:instrText>
      </w:r>
      <w:r w:rsidR="00C27643" w:rsidRPr="00DE519B">
        <w:rPr>
          <w:rPrChange w:id="1226" w:author="Song, Xuehang" w:date="2026-01-08T02:24:00Z" w16du:dateUtc="2026-01-08T10:24:00Z">
            <w:rPr>
              <w:rFonts w:ascii="Times New Roman" w:hAnsi="Times New Roman"/>
            </w:rPr>
          </w:rPrChange>
        </w:rPr>
        <w:fldChar w:fldCharType="separate"/>
      </w:r>
      <w:r w:rsidR="00C27643" w:rsidRPr="00DE519B">
        <w:rPr>
          <w:noProof/>
          <w:rPrChange w:id="1227" w:author="Song, Xuehang" w:date="2026-01-08T02:24:00Z" w16du:dateUtc="2026-01-08T10:24:00Z">
            <w:rPr>
              <w:rFonts w:ascii="Times New Roman" w:hAnsi="Times New Roman"/>
              <w:noProof/>
            </w:rPr>
          </w:rPrChange>
        </w:rPr>
        <w:t>Asher et al. (2015)</w:t>
      </w:r>
      <w:r w:rsidR="00C27643" w:rsidRPr="00DE519B">
        <w:rPr>
          <w:rPrChange w:id="1228" w:author="Song, Xuehang" w:date="2026-01-08T02:24:00Z" w16du:dateUtc="2026-01-08T10:24:00Z">
            <w:rPr>
              <w:rFonts w:ascii="Times New Roman" w:hAnsi="Times New Roman"/>
            </w:rPr>
          </w:rPrChange>
        </w:rPr>
        <w:fldChar w:fldCharType="end"/>
      </w:r>
      <w:r w:rsidRPr="00DE519B">
        <w:rPr>
          <w:rPrChange w:id="1229" w:author="Song, Xuehang" w:date="2026-01-08T08:05:00Z" w16du:dateUtc="2026-01-08T16:05:00Z">
            <w:rPr>
              <w:rFonts w:ascii="Times New Roman" w:hAnsi="Times New Roman"/>
            </w:rPr>
          </w:rPrChange>
        </w:rPr>
        <w:t xml:space="preserve"> review surrogate modeling in groundwater and emphasize that Kriging</w:t>
      </w:r>
      <w:r w:rsidR="00C27643" w:rsidRPr="00DE519B">
        <w:rPr>
          <w:rPrChange w:id="1230" w:author="Song, Xuehang" w:date="2026-01-08T08:05:00Z" w16du:dateUtc="2026-01-08T16:05:00Z">
            <w:rPr>
              <w:rFonts w:ascii="Times New Roman" w:hAnsi="Times New Roman"/>
            </w:rPr>
          </w:rPrChange>
        </w:rPr>
        <w:t xml:space="preserve">, </w:t>
      </w:r>
      <w:r w:rsidRPr="00DE519B">
        <w:rPr>
          <w:rPrChange w:id="1231" w:author="Song, Xuehang" w:date="2026-01-08T08:05:00Z" w16du:dateUtc="2026-01-08T16:05:00Z">
            <w:rPr>
              <w:rFonts w:ascii="Times New Roman" w:hAnsi="Times New Roman"/>
            </w:rPr>
          </w:rPrChange>
        </w:rPr>
        <w:t>GP and low</w:t>
      </w:r>
      <w:r w:rsidRPr="00DE519B">
        <w:rPr>
          <w:rFonts w:ascii="Cambria Math" w:hAnsi="Cambria Math" w:cs="Cambria Math"/>
          <w:rPrChange w:id="1232" w:author="Song, Xuehang" w:date="2026-01-08T08:05:00Z" w16du:dateUtc="2026-01-08T16:05:00Z">
            <w:rPr>
              <w:rFonts w:ascii="Times New Roman" w:hAnsi="Times New Roman"/>
            </w:rPr>
          </w:rPrChange>
        </w:rPr>
        <w:t>‑</w:t>
      </w:r>
      <w:r w:rsidRPr="00DE519B">
        <w:rPr>
          <w:rPrChange w:id="1233" w:author="Song, Xuehang" w:date="2026-01-08T08:05:00Z" w16du:dateUtc="2026-01-08T16:05:00Z">
            <w:rPr>
              <w:rFonts w:ascii="Times New Roman" w:hAnsi="Times New Roman"/>
            </w:rPr>
          </w:rPrChange>
        </w:rPr>
        <w:t>complexity ANNs are still widely used to emulate scalar metrics and to support optimization and uncertainty analysis.</w:t>
      </w:r>
      <w:r w:rsidR="00654CA9" w:rsidRPr="00DE519B">
        <w:rPr>
          <w:rPrChange w:id="1234" w:author="Song, Xuehang" w:date="2026-01-08T08:05:00Z" w16du:dateUtc="2026-01-08T16:05:00Z">
            <w:rPr>
              <w:rFonts w:ascii="Times New Roman" w:hAnsi="Times New Roman"/>
            </w:rPr>
          </w:rPrChange>
        </w:rPr>
        <w:t xml:space="preserve"> </w:t>
      </w:r>
      <w:r w:rsidR="00654CA9" w:rsidRPr="00DE519B">
        <w:rPr>
          <w:rPrChange w:id="1235" w:author="Song, Xuehang" w:date="2026-01-08T02:24:00Z" w16du:dateUtc="2026-01-08T10:24:00Z">
            <w:rPr>
              <w:rFonts w:ascii="Times New Roman" w:hAnsi="Times New Roman"/>
            </w:rPr>
          </w:rPrChange>
        </w:rPr>
        <w:fldChar w:fldCharType="begin"/>
      </w:r>
      <w:r w:rsidR="00C061BA" w:rsidRPr="00DE519B">
        <w:rPr>
          <w:rPrChange w:id="1236" w:author="Song, Xuehang" w:date="2026-01-08T02:24:00Z" w16du:dateUtc="2026-01-08T10:24:00Z">
            <w:rPr>
              <w:rFonts w:ascii="Times New Roman" w:hAnsi="Times New Roman"/>
            </w:rPr>
          </w:rPrChange>
        </w:rPr>
        <w:instrText xml:space="preserve"> ADDIN EN.CITE &lt;EndNote&gt;&lt;Cite AuthorYear="1"&gt;&lt;Author&gt;Siade&lt;/Author&gt;&lt;Year&gt;2020&lt;/Year&gt;&lt;RecNum&gt;608&lt;/RecNum&gt;&lt;DisplayText&gt;Siade et al. (2020)&lt;/DisplayText&gt;&lt;record&gt;&lt;rec-number&gt;608&lt;/rec-number&gt;&lt;foreign-keys&gt;&lt;key app="EN" db-id="avewzwavpffw96ewpdx505tfdawpfpatfzve" timestamp="1764211458"&gt;608&lt;/key&gt;&lt;/foreign-keys&gt;&lt;ref-type name="Journal Article"&gt;17&lt;/ref-type&gt;&lt;contributors&gt;&lt;authors&gt;&lt;author&gt;Siade, Adam J&lt;/author&gt;&lt;author&gt;Cui, Tao&lt;/author&gt;&lt;author&gt;Karelse, Robert N&lt;/author&gt;&lt;author&gt;Hampton, Clive&lt;/author&gt;&lt;/authors&gt;&lt;/contributors&gt;&lt;titles&gt;&lt;title&gt;Reduced</w:instrText>
      </w:r>
      <w:r w:rsidR="00C061BA" w:rsidRPr="00DE519B">
        <w:rPr>
          <w:rFonts w:ascii="Cambria Math" w:hAnsi="Cambria Math" w:cs="Cambria Math"/>
          <w:rPrChange w:id="1237" w:author="Song, Xuehang" w:date="2026-01-08T02:24:00Z" w16du:dateUtc="2026-01-08T10:24:00Z">
            <w:rPr>
              <w:rFonts w:ascii="Times New Roman" w:hAnsi="Times New Roman"/>
            </w:rPr>
          </w:rPrChange>
        </w:rPr>
        <w:instrText>‐</w:instrText>
      </w:r>
      <w:r w:rsidR="00C061BA" w:rsidRPr="00DE519B">
        <w:rPr>
          <w:rPrChange w:id="1238" w:author="Song, Xuehang" w:date="2026-01-08T02:24:00Z" w16du:dateUtc="2026-01-08T10:24:00Z">
            <w:rPr>
              <w:rFonts w:ascii="Times New Roman" w:hAnsi="Times New Roman"/>
            </w:rPr>
          </w:rPrChange>
        </w:rPr>
        <w:instrText>dimensional Gaussian process machine learning for groundwater allocation planning using swarm theory&lt;/title&gt;&lt;secondary-title&gt;Water Resources Research&lt;/secondary-title&gt;&lt;/titles&gt;&lt;periodical&gt;&lt;full-title&gt;Water Resources Research&lt;/full-title&gt;&lt;/periodical&gt;&lt;pages&gt;e2019WR026061&lt;/pages&gt;&lt;volume&gt;56&lt;/volume&gt;&lt;number&gt;3&lt;/number&gt;&lt;dates&gt;&lt;year&gt;2020&lt;/year&gt;&lt;/dates&gt;&lt;isbn&gt;0043-1397&lt;/isbn&gt;&lt;label&gt;Regression &amp;amp; classical surrogates&lt;/label&gt;&lt;urls&gt;&lt;/urls&gt;&lt;/record&gt;&lt;/Cite&gt;&lt;/EndNote&gt;</w:instrText>
      </w:r>
      <w:r w:rsidR="00654CA9" w:rsidRPr="00DE519B">
        <w:rPr>
          <w:rPrChange w:id="1239" w:author="Song, Xuehang" w:date="2026-01-08T02:24:00Z" w16du:dateUtc="2026-01-08T10:24:00Z">
            <w:rPr>
              <w:rFonts w:ascii="Times New Roman" w:hAnsi="Times New Roman"/>
            </w:rPr>
          </w:rPrChange>
        </w:rPr>
        <w:fldChar w:fldCharType="separate"/>
      </w:r>
      <w:r w:rsidR="00654CA9" w:rsidRPr="00DE519B">
        <w:rPr>
          <w:noProof/>
          <w:rPrChange w:id="1240" w:author="Song, Xuehang" w:date="2026-01-08T02:24:00Z" w16du:dateUtc="2026-01-08T10:24:00Z">
            <w:rPr>
              <w:rFonts w:ascii="Times New Roman" w:hAnsi="Times New Roman"/>
              <w:noProof/>
            </w:rPr>
          </w:rPrChange>
        </w:rPr>
        <w:t>Siade et al. (2020)</w:t>
      </w:r>
      <w:r w:rsidR="00654CA9" w:rsidRPr="00DE519B">
        <w:rPr>
          <w:rPrChange w:id="1241" w:author="Song, Xuehang" w:date="2026-01-08T02:24:00Z" w16du:dateUtc="2026-01-08T10:24:00Z">
            <w:rPr>
              <w:rFonts w:ascii="Times New Roman" w:hAnsi="Times New Roman"/>
            </w:rPr>
          </w:rPrChange>
        </w:rPr>
        <w:fldChar w:fldCharType="end"/>
      </w:r>
      <w:r w:rsidRPr="00DE519B">
        <w:rPr>
          <w:rPrChange w:id="1242" w:author="Song, Xuehang" w:date="2026-01-08T08:05:00Z" w16du:dateUtc="2026-01-08T16:05:00Z">
            <w:rPr>
              <w:rFonts w:ascii="Times New Roman" w:hAnsi="Times New Roman"/>
            </w:rPr>
          </w:rPrChange>
        </w:rPr>
        <w:t xml:space="preserve"> applied reduced</w:t>
      </w:r>
      <w:r w:rsidRPr="00DE519B">
        <w:rPr>
          <w:rFonts w:ascii="Cambria Math" w:hAnsi="Cambria Math" w:cs="Cambria Math"/>
          <w:rPrChange w:id="1243" w:author="Song, Xuehang" w:date="2026-01-08T08:05:00Z" w16du:dateUtc="2026-01-08T16:05:00Z">
            <w:rPr>
              <w:rFonts w:ascii="Times New Roman" w:hAnsi="Times New Roman"/>
            </w:rPr>
          </w:rPrChange>
        </w:rPr>
        <w:t>‑</w:t>
      </w:r>
      <w:r w:rsidRPr="00DE519B">
        <w:rPr>
          <w:rPrChange w:id="1244" w:author="Song, Xuehang" w:date="2026-01-08T08:05:00Z" w16du:dateUtc="2026-01-08T16:05:00Z">
            <w:rPr>
              <w:rFonts w:ascii="Times New Roman" w:hAnsi="Times New Roman"/>
            </w:rPr>
          </w:rPrChange>
        </w:rPr>
        <w:t>dimensional GP regression for groundwater allocation planning, using singular value decomposition to compress the input space and then building a GP surrogate for allocation performance metrics, which enabled efficient swarm</w:t>
      </w:r>
      <w:r w:rsidRPr="00DE519B">
        <w:rPr>
          <w:rFonts w:ascii="Cambria Math" w:hAnsi="Cambria Math" w:cs="Cambria Math"/>
          <w:rPrChange w:id="1245" w:author="Song, Xuehang" w:date="2026-01-08T08:05:00Z" w16du:dateUtc="2026-01-08T16:05:00Z">
            <w:rPr>
              <w:rFonts w:ascii="Times New Roman" w:hAnsi="Times New Roman"/>
            </w:rPr>
          </w:rPrChange>
        </w:rPr>
        <w:t>‑</w:t>
      </w:r>
      <w:r w:rsidRPr="00DE519B">
        <w:rPr>
          <w:rPrChange w:id="1246" w:author="Song, Xuehang" w:date="2026-01-08T08:05:00Z" w16du:dateUtc="2026-01-08T16:05:00Z">
            <w:rPr>
              <w:rFonts w:ascii="Times New Roman" w:hAnsi="Times New Roman"/>
            </w:rPr>
          </w:rPrChange>
        </w:rPr>
        <w:t>based optimization over extraction and injection strategies.</w:t>
      </w:r>
    </w:p>
    <w:p w14:paraId="588D54EB" w14:textId="1F664104" w:rsidR="00997489" w:rsidRPr="00DE519B" w:rsidRDefault="00997489" w:rsidP="00D06678">
      <w:pPr>
        <w:pStyle w:val="ListParagraph"/>
        <w:spacing w:before="160"/>
        <w:rPr>
          <w:rPrChange w:id="1247" w:author="Song, Xuehang" w:date="2026-01-08T08:05:00Z" w16du:dateUtc="2026-01-08T16:05:00Z">
            <w:rPr>
              <w:rFonts w:ascii="Times New Roman" w:hAnsi="Times New Roman"/>
            </w:rPr>
          </w:rPrChange>
        </w:rPr>
      </w:pPr>
      <w:r w:rsidRPr="00DE519B">
        <w:rPr>
          <w:rPrChange w:id="1248" w:author="Song, Xuehang" w:date="2026-01-08T02:24:00Z" w16du:dateUtc="2026-01-08T10:24:00Z">
            <w:rPr>
              <w:rFonts w:ascii="Times New Roman" w:hAnsi="Times New Roman"/>
            </w:rPr>
          </w:rPrChange>
        </w:rPr>
        <w:t>Gaussian process surrogates have also been used directly in remediation design</w:t>
      </w:r>
      <w:r w:rsidR="00D95C26" w:rsidRPr="00DE519B">
        <w:rPr>
          <w:rPrChange w:id="1249" w:author="Song, Xuehang" w:date="2026-01-08T02:24:00Z" w16du:dateUtc="2026-01-08T10:24:00Z">
            <w:rPr>
              <w:rFonts w:ascii="Times New Roman" w:hAnsi="Times New Roman"/>
            </w:rPr>
          </w:rPrChange>
        </w:rPr>
        <w:t>.</w:t>
      </w:r>
      <w:r w:rsidRPr="00DE519B">
        <w:rPr>
          <w:rPrChange w:id="1250" w:author="Song, Xuehang" w:date="2026-01-08T02:24:00Z" w16du:dateUtc="2026-01-08T10:24:00Z">
            <w:rPr>
              <w:rFonts w:ascii="Times New Roman" w:hAnsi="Times New Roman"/>
            </w:rPr>
          </w:rPrChange>
        </w:rPr>
        <w:t xml:space="preserve"> </w:t>
      </w:r>
      <w:r w:rsidR="0010321A" w:rsidRPr="00DE519B">
        <w:rPr>
          <w:rPrChange w:id="1251" w:author="Song, Xuehang" w:date="2026-01-08T02:24:00Z" w16du:dateUtc="2026-01-08T10:24:00Z">
            <w:rPr>
              <w:rFonts w:ascii="Times New Roman" w:hAnsi="Times New Roman"/>
            </w:rPr>
          </w:rPrChange>
        </w:rPr>
        <w:fldChar w:fldCharType="begin"/>
      </w:r>
      <w:r w:rsidR="00C061BA" w:rsidRPr="00DE519B">
        <w:rPr>
          <w:rPrChange w:id="1252" w:author="Song, Xuehang" w:date="2026-01-08T02:24:00Z" w16du:dateUtc="2026-01-08T10:24:00Z">
            <w:rPr>
              <w:rFonts w:ascii="Times New Roman" w:hAnsi="Times New Roman"/>
            </w:rPr>
          </w:rPrChange>
        </w:rPr>
        <w:instrText xml:space="preserve"> ADDIN EN.CITE &lt;EndNote&gt;&lt;Cite AuthorYear="1"&gt;&lt;Author&gt;Shams&lt;/Author&gt;&lt;Year&gt;2021&lt;/Year&gt;&lt;RecNum&gt;609&lt;/RecNum&gt;&lt;DisplayText&gt;Shams et al. (2021)&lt;/DisplayText&gt;&lt;record&gt;&lt;rec-number&gt;609&lt;/rec-number&gt;&lt;foreign-keys&gt;&lt;key app="EN" db-id="avewzwavpffw96ewpdx505tfdawpfpatfzve" timestamp="1764211666"&gt;609&lt;/key&gt;&lt;/foreign-keys&gt;&lt;ref-type name="Journal Article"&gt;17&lt;/ref-type&gt;&lt;contributors&gt;&lt;authors&gt;&lt;author&gt;Shams, Reza&lt;/author&gt;&lt;author&gt;Alimohammadi, Saeed&lt;/author&gt;&lt;author&gt;Yazdi, Jafar&lt;/author&gt;&lt;/authors&gt;&lt;/contributors&gt;&lt;titles&gt;&lt;title&gt;Optimizing surfactant-enhanced aquifer remediation based on Gaussian process surrogate model in DNAPL-contaminated sites considering different wells patterns&lt;/title&gt;&lt;secondary-title&gt;Groundwater for Sustainable Development&lt;/secondary-title&gt;&lt;/titles&gt;&lt;periodical&gt;&lt;full-title&gt;Groundwater for Sustainable Development&lt;/full-title&gt;&lt;/periodical&gt;&lt;pages&gt;100675&lt;/pages&gt;&lt;volume&gt;15&lt;/volume&gt;&lt;keywords&gt;&lt;keyword&gt;Surfactant-enhanced aquifer remediation (SEAR)&lt;/keyword&gt;&lt;keyword&gt;Dense non-aqueous phase liquid (DNAPL)&lt;/keyword&gt;&lt;keyword&gt;Wells patterns&lt;/keyword&gt;&lt;keyword&gt;Multi-kernel Gaussian process regression&lt;/keyword&gt;&lt;keyword&gt;Bayesian hyperparameter optimization&lt;/keyword&gt;&lt;/keywords&gt;&lt;dates&gt;&lt;year&gt;2021&lt;/year&gt;&lt;pub-dates&gt;&lt;date&gt;2021/11/01/&lt;/date&gt;&lt;/pub-dates&gt;&lt;/dates&gt;&lt;isbn&gt;2352-801X&lt;/isbn&gt;&lt;label&gt;Regression &amp;amp; classical surrogates&lt;/label&gt;&lt;urls&gt;&lt;related-urls&gt;&lt;url&gt;https://www.sciencedirect.com/science/article/pii/S2352801X21001326&lt;/url&gt;&lt;/related-urls&gt;&lt;/urls&gt;&lt;electronic-resource-num&gt;https://doi.org/10.1016/j.gsd.2021.100675&lt;/electronic-resource-num&gt;&lt;research-notes&gt;Design &amp;amp; optimization&lt;/research-notes&gt;&lt;/record&gt;&lt;/Cite&gt;&lt;/EndNote&gt;</w:instrText>
      </w:r>
      <w:r w:rsidR="0010321A" w:rsidRPr="00DE519B">
        <w:rPr>
          <w:rPrChange w:id="1253" w:author="Song, Xuehang" w:date="2026-01-08T02:24:00Z" w16du:dateUtc="2026-01-08T10:24:00Z">
            <w:rPr>
              <w:rFonts w:ascii="Times New Roman" w:hAnsi="Times New Roman"/>
            </w:rPr>
          </w:rPrChange>
        </w:rPr>
        <w:fldChar w:fldCharType="separate"/>
      </w:r>
      <w:r w:rsidR="0010321A" w:rsidRPr="00DE519B">
        <w:rPr>
          <w:noProof/>
          <w:rPrChange w:id="1254" w:author="Song, Xuehang" w:date="2026-01-08T02:24:00Z" w16du:dateUtc="2026-01-08T10:24:00Z">
            <w:rPr>
              <w:rFonts w:ascii="Times New Roman" w:hAnsi="Times New Roman"/>
              <w:noProof/>
            </w:rPr>
          </w:rPrChange>
        </w:rPr>
        <w:t>Shams et al. (2021)</w:t>
      </w:r>
      <w:r w:rsidR="0010321A" w:rsidRPr="00DE519B">
        <w:rPr>
          <w:rPrChange w:id="1255" w:author="Song, Xuehang" w:date="2026-01-08T02:24:00Z" w16du:dateUtc="2026-01-08T10:24:00Z">
            <w:rPr>
              <w:rFonts w:ascii="Times New Roman" w:hAnsi="Times New Roman"/>
            </w:rPr>
          </w:rPrChange>
        </w:rPr>
        <w:fldChar w:fldCharType="end"/>
      </w:r>
      <w:r w:rsidRPr="00DE519B">
        <w:rPr>
          <w:rPrChange w:id="1256" w:author="Song, Xuehang" w:date="2026-01-08T02:24:00Z" w16du:dateUtc="2026-01-08T10:24:00Z">
            <w:rPr>
              <w:rFonts w:ascii="Times New Roman" w:hAnsi="Times New Roman"/>
            </w:rPr>
          </w:rPrChange>
        </w:rPr>
        <w:t xml:space="preserve"> constructed a GP surrogate of a surfactant</w:t>
      </w:r>
      <w:r w:rsidRPr="00DE519B">
        <w:rPr>
          <w:rFonts w:ascii="Cambria Math" w:hAnsi="Cambria Math" w:cs="Cambria Math"/>
          <w:rPrChange w:id="1257" w:author="Song, Xuehang" w:date="2026-01-08T02:24:00Z" w16du:dateUtc="2026-01-08T10:24:00Z">
            <w:rPr>
              <w:rFonts w:ascii="Times New Roman" w:hAnsi="Times New Roman"/>
            </w:rPr>
          </w:rPrChange>
        </w:rPr>
        <w:t>‑</w:t>
      </w:r>
      <w:r w:rsidRPr="00DE519B">
        <w:rPr>
          <w:rPrChange w:id="1258" w:author="Song, Xuehang" w:date="2026-01-08T02:24:00Z" w16du:dateUtc="2026-01-08T10:24:00Z">
            <w:rPr>
              <w:rFonts w:ascii="Times New Roman" w:hAnsi="Times New Roman"/>
            </w:rPr>
          </w:rPrChange>
        </w:rPr>
        <w:t>enhanced aquifer remediation model at DNAPL</w:t>
      </w:r>
      <w:r w:rsidR="0010321A" w:rsidRPr="00DE519B">
        <w:rPr>
          <w:rPrChange w:id="1259" w:author="Song, Xuehang" w:date="2026-01-08T02:24:00Z" w16du:dateUtc="2026-01-08T10:24:00Z">
            <w:rPr>
              <w:rFonts w:ascii="Times New Roman" w:hAnsi="Times New Roman"/>
            </w:rPr>
          </w:rPrChange>
        </w:rPr>
        <w:t xml:space="preserve"> </w:t>
      </w:r>
      <w:r w:rsidRPr="00DE519B">
        <w:rPr>
          <w:rPrChange w:id="1260" w:author="Song, Xuehang" w:date="2026-01-08T02:24:00Z" w16du:dateUtc="2026-01-08T10:24:00Z">
            <w:rPr>
              <w:rFonts w:ascii="Times New Roman" w:hAnsi="Times New Roman"/>
            </w:rPr>
          </w:rPrChange>
        </w:rPr>
        <w:t>contaminated sites and used it within an optimization loop to evaluate different well configurations and operational strategies at greatly reduced computational cost.</w:t>
      </w:r>
      <w:r w:rsidR="007332DF" w:rsidRPr="00DE519B">
        <w:rPr>
          <w:rPrChange w:id="1261" w:author="Song, Xuehang" w:date="2026-01-08T02:24:00Z" w16du:dateUtc="2026-01-08T10:24:00Z">
            <w:rPr>
              <w:rFonts w:ascii="Times New Roman" w:hAnsi="Times New Roman"/>
            </w:rPr>
          </w:rPrChange>
        </w:rPr>
        <w:t xml:space="preserve"> </w:t>
      </w:r>
      <w:r w:rsidRPr="00DE519B">
        <w:rPr>
          <w:rPrChange w:id="1262" w:author="Song, Xuehang" w:date="2026-01-08T02:24:00Z" w16du:dateUtc="2026-01-08T10:24:00Z">
            <w:rPr>
              <w:rFonts w:ascii="Times New Roman" w:hAnsi="Times New Roman"/>
            </w:rPr>
          </w:rPrChange>
        </w:rPr>
        <w:t xml:space="preserve">At a more methodological level, recent reviews by </w:t>
      </w:r>
      <w:r w:rsidR="00D44B01" w:rsidRPr="00DE519B">
        <w:rPr>
          <w:rPrChange w:id="1263" w:author="Song, Xuehang" w:date="2026-01-08T02:24:00Z" w16du:dateUtc="2026-01-08T10:24:00Z">
            <w:rPr>
              <w:rFonts w:ascii="Times New Roman" w:hAnsi="Times New Roman"/>
            </w:rPr>
          </w:rPrChange>
        </w:rPr>
        <w:fldChar w:fldCharType="begin"/>
      </w:r>
      <w:r w:rsidR="00C061BA" w:rsidRPr="00DE519B">
        <w:rPr>
          <w:rPrChange w:id="1264" w:author="Song, Xuehang" w:date="2026-01-08T02:24:00Z" w16du:dateUtc="2026-01-08T10:24:00Z">
            <w:rPr>
              <w:rFonts w:ascii="Times New Roman" w:hAnsi="Times New Roman"/>
            </w:rPr>
          </w:rPrChange>
        </w:rPr>
        <w:instrText xml:space="preserve"> ADDIN EN.CITE &lt;EndNote&gt;&lt;Cite AuthorYear="1"&gt;&lt;Author&gt;Marrel&lt;/Author&gt;&lt;Year&gt;2024&lt;/Year&gt;&lt;RecNum&gt;610&lt;/RecNum&gt;&lt;DisplayText&gt;Marrel and Iooss (2024)&lt;/DisplayText&gt;&lt;record&gt;&lt;rec-number&gt;610&lt;/rec-number&gt;&lt;foreign-keys&gt;&lt;key app="EN" db-id="avewzwavpffw96ewpdx505tfdawpfpatfzve" timestamp="1764211737"&gt;610&lt;/key&gt;&lt;/foreign-keys&gt;&lt;ref-type name="Journal Article"&gt;17&lt;/ref-type&gt;&lt;contributors&gt;&lt;authors&gt;&lt;author&gt;Marrel, Amandine&lt;/author&gt;&lt;author&gt;Iooss, Bertrand&lt;/author&gt;&lt;/authors&gt;&lt;/contributors&gt;&lt;titles&gt;&lt;title&gt;Probabilistic surrogate modeling by Gaussian process: A review on recent insights in estimation and validation&lt;/title&gt;&lt;secondary-title&gt;Reliability Engineering &amp;amp; System Safety&lt;/secondary-title&gt;&lt;/titles&gt;&lt;periodical&gt;&lt;full-title&gt;Reliability Engineering &amp;amp; System Safety&lt;/full-title&gt;&lt;/periodical&gt;&lt;pages&gt;110094&lt;/pages&gt;&lt;volume&gt;247&lt;/volume&gt;&lt;keywords&gt;&lt;keyword&gt;Computer experiments&lt;/keyword&gt;&lt;keyword&gt;Gaussian process regression&lt;/keyword&gt;&lt;keyword&gt;Machine learning&lt;/keyword&gt;&lt;keyword&gt;Metamodel&lt;/keyword&gt;&lt;keyword&gt;Uncertainty&lt;/keyword&gt;&lt;keyword&gt;Validation criteria&lt;/keyword&gt;&lt;/keywords&gt;&lt;dates&gt;&lt;year&gt;2024&lt;/year&gt;&lt;pub-dates&gt;&lt;date&gt;2024/07/01/&lt;/date&gt;&lt;/pub-dates&gt;&lt;/dates&gt;&lt;isbn&gt;0951-8320&lt;/isbn&gt;&lt;label&gt;Regression &amp;amp; classical surrogates&lt;/label&gt;&lt;urls&gt;&lt;related-urls&gt;&lt;url&gt;https://www.sciencedirect.com/science/article/pii/S0951832024001686&lt;/url&gt;&lt;/related-urls&gt;&lt;/urls&gt;&lt;electronic-resource-num&gt;https://doi.org/10.1016/j.ress.2024.110094&lt;/electronic-resource-num&gt;&lt;/record&gt;&lt;/Cite&gt;&lt;/EndNote&gt;</w:instrText>
      </w:r>
      <w:r w:rsidR="00D44B01" w:rsidRPr="00DE519B">
        <w:rPr>
          <w:rPrChange w:id="1265" w:author="Song, Xuehang" w:date="2026-01-08T02:24:00Z" w16du:dateUtc="2026-01-08T10:24:00Z">
            <w:rPr>
              <w:rFonts w:ascii="Times New Roman" w:hAnsi="Times New Roman"/>
            </w:rPr>
          </w:rPrChange>
        </w:rPr>
        <w:fldChar w:fldCharType="separate"/>
      </w:r>
      <w:r w:rsidR="00D44B01" w:rsidRPr="00DE519B">
        <w:rPr>
          <w:noProof/>
          <w:rPrChange w:id="1266" w:author="Song, Xuehang" w:date="2026-01-08T02:24:00Z" w16du:dateUtc="2026-01-08T10:24:00Z">
            <w:rPr>
              <w:rFonts w:ascii="Times New Roman" w:hAnsi="Times New Roman"/>
              <w:noProof/>
            </w:rPr>
          </w:rPrChange>
        </w:rPr>
        <w:t>Marrel and Iooss (2024)</w:t>
      </w:r>
      <w:r w:rsidR="00D44B01" w:rsidRPr="00DE519B">
        <w:rPr>
          <w:rPrChange w:id="1267" w:author="Song, Xuehang" w:date="2026-01-08T02:24:00Z" w16du:dateUtc="2026-01-08T10:24:00Z">
            <w:rPr>
              <w:rFonts w:ascii="Times New Roman" w:hAnsi="Times New Roman"/>
            </w:rPr>
          </w:rPrChange>
        </w:rPr>
        <w:fldChar w:fldCharType="end"/>
      </w:r>
      <w:r w:rsidRPr="00DE519B">
        <w:rPr>
          <w:rPrChange w:id="1268" w:author="Song, Xuehang" w:date="2026-01-08T02:24:00Z" w16du:dateUtc="2026-01-08T10:24:00Z">
            <w:rPr>
              <w:rFonts w:ascii="Times New Roman" w:hAnsi="Times New Roman"/>
            </w:rPr>
          </w:rPrChange>
        </w:rPr>
        <w:t xml:space="preserve"> summarize advances in GP surrogate construction, hyperparameter estimation, and validation, providing guidance on building robust probabilistic surrogates with credible uncertainty bounds.</w:t>
      </w:r>
    </w:p>
    <w:p w14:paraId="1170DB4D" w14:textId="54D6C82C" w:rsidR="00F639C2" w:rsidRDefault="00997489" w:rsidP="00D06678">
      <w:pPr>
        <w:pStyle w:val="ListParagraph"/>
        <w:spacing w:before="160"/>
        <w:rPr>
          <w:ins w:id="1269" w:author="Hou, Jason" w:date="2026-01-08T10:01:00Z" w16du:dateUtc="2026-01-08T18:01:00Z"/>
        </w:rPr>
      </w:pPr>
      <w:r w:rsidRPr="00DE519B">
        <w:rPr>
          <w:rPrChange w:id="1270" w:author="Song, Xuehang" w:date="2026-01-08T02:24:00Z" w16du:dateUtc="2026-01-08T10:24:00Z">
            <w:rPr>
              <w:rFonts w:ascii="Times New Roman" w:hAnsi="Times New Roman"/>
            </w:rPr>
          </w:rPrChange>
        </w:rPr>
        <w:t>Shallow ANNs and response</w:t>
      </w:r>
      <w:r w:rsidRPr="00DE519B">
        <w:rPr>
          <w:rFonts w:ascii="Cambria Math" w:hAnsi="Cambria Math" w:cs="Cambria Math"/>
          <w:rPrChange w:id="1271" w:author="Song, Xuehang" w:date="2026-01-08T02:24:00Z" w16du:dateUtc="2026-01-08T10:24:00Z">
            <w:rPr>
              <w:rFonts w:ascii="Times New Roman" w:hAnsi="Times New Roman"/>
            </w:rPr>
          </w:rPrChange>
        </w:rPr>
        <w:t>‑</w:t>
      </w:r>
      <w:r w:rsidRPr="00DE519B">
        <w:rPr>
          <w:rPrChange w:id="1272" w:author="Song, Xuehang" w:date="2026-01-08T02:24:00Z" w16du:dateUtc="2026-01-08T10:24:00Z">
            <w:rPr>
              <w:rFonts w:ascii="Times New Roman" w:hAnsi="Times New Roman"/>
            </w:rPr>
          </w:rPrChange>
        </w:rPr>
        <w:t>surface models (e.g., polynomial chaos expansions, radial basis function ANNs) are also frequently used as scalar surrogates in groundwater contaminant modeling and optimization, as cataloged in the recent review b</w:t>
      </w:r>
      <w:r w:rsidR="007332DF" w:rsidRPr="00DE519B">
        <w:rPr>
          <w:rPrChange w:id="1273" w:author="Song, Xuehang" w:date="2026-01-08T02:24:00Z" w16du:dateUtc="2026-01-08T10:24:00Z">
            <w:rPr>
              <w:rFonts w:ascii="Times New Roman" w:hAnsi="Times New Roman"/>
            </w:rPr>
          </w:rPrChange>
        </w:rPr>
        <w:t>y</w:t>
      </w:r>
      <w:r w:rsidRPr="00DE519B">
        <w:rPr>
          <w:rPrChange w:id="1274" w:author="Song, Xuehang" w:date="2026-01-08T02:24:00Z" w16du:dateUtc="2026-01-08T10:24:00Z">
            <w:rPr>
              <w:rFonts w:ascii="Times New Roman" w:hAnsi="Times New Roman"/>
            </w:rPr>
          </w:rPrChange>
        </w:rPr>
        <w:t xml:space="preserve"> </w:t>
      </w:r>
      <w:r w:rsidR="007332DF" w:rsidRPr="00DE519B">
        <w:rPr>
          <w:rPrChange w:id="1275" w:author="Song, Xuehang" w:date="2026-01-08T02:24:00Z" w16du:dateUtc="2026-01-08T10:24:00Z">
            <w:rPr>
              <w:rFonts w:ascii="Times New Roman" w:hAnsi="Times New Roman"/>
            </w:rPr>
          </w:rPrChange>
        </w:rPr>
        <w:fldChar w:fldCharType="begin"/>
      </w:r>
      <w:r w:rsidR="00C061BA">
        <w:rPr>
          <w:rFonts w:ascii="Times New Roman" w:hAnsi="Times New Roman"/>
        </w:rPr>
        <w:instrText xml:space="preserve"> ADDIN EN.CITE &lt;EndNote&gt;&lt;Cite AuthorYear="1"&gt;&lt;Author&gt;Luo&lt;/Author&gt;&lt;Year&gt;2023&lt;/Year&gt;&lt;RecNum&gt;516&lt;/RecNum&gt;&lt;DisplayText&gt;Luo et al. (2023)&lt;/DisplayText&gt;&lt;record&gt;&lt;rec-number&gt;516&lt;/rec-number&gt;&lt;foreign-keys&gt;&lt;key app="EN" db-id="avewzwavpffw96ewpdx505tfdawpfpatfzve" timestamp="1760549010"&gt;516&lt;/key&gt;&lt;/foreign-keys&gt;&lt;ref-type name="Journal Article"&gt;17&lt;/ref-type&gt;&lt;contributors&gt;&lt;authors&gt;&lt;author&gt;Luo, Jiannan&lt;/author&gt;&lt;author&gt;Ma, Xi&lt;/author&gt;&lt;author&gt;Ji, Yefei&lt;/author&gt;&lt;author&gt;Li, Xueli&lt;/author&gt;&lt;author&gt;Song, Zhuo&lt;/author&gt;&lt;author&gt;Lu, Wenxi&lt;/author&gt;&lt;/authors&gt;&lt;/contributors&gt;&lt;titles&gt;&lt;title&gt;Review of machine learning-based surrogate models of groundwater contaminant modeling&lt;/title&gt;&lt;secondary-title&gt;Environmental Research&lt;/secondary-title&gt;&lt;/titles&gt;&lt;periodical&gt;&lt;full-title&gt;Environmental Research&lt;/full-title&gt;&lt;/periodical&gt;&lt;pages&gt;117268&lt;/pages&gt;&lt;volume&gt;238&lt;/volume&gt;&lt;keywords&gt;&lt;keyword&gt;Machine learning&lt;/keyword&gt;&lt;keyword&gt;Surrogate model&lt;/keyword&gt;&lt;keyword&gt;Groundwater contaminant transport modeling&lt;/keyword&gt;&lt;keyword&gt;Artificial neural network&lt;/keyword&gt;&lt;/keywords&gt;&lt;dates&gt;&lt;year&gt;2023&lt;/year&gt;&lt;pub-dates&gt;&lt;date&gt;2023/12/01/&lt;/date&gt;&lt;/pub-dates&gt;&lt;/dates&gt;&lt;isbn&gt;0013-9351&lt;/isbn&gt;&lt;label&gt;Regression &amp;amp; classical surrogates&lt;/label&gt;&lt;urls&gt;&lt;related-urls&gt;&lt;url&gt;https://www.sciencedirect.com/science/article/pii/S0013935123020728&lt;/url&gt;&lt;/related-urls&gt;&lt;/urls&gt;&lt;electronic-resource-num&gt;https://doi.org/10.1016/j.envres.2023.117268&lt;/electronic-resource-num&gt;&lt;/record&gt;&lt;/Cite&gt;&lt;/EndNote&gt;</w:instrText>
      </w:r>
      <w:r w:rsidR="007332DF" w:rsidRPr="00DE519B">
        <w:rPr>
          <w:rPrChange w:id="1276" w:author="Song, Xuehang" w:date="2026-01-08T02:24:00Z" w16du:dateUtc="2026-01-08T10:24:00Z">
            <w:rPr>
              <w:rFonts w:ascii="Times New Roman" w:hAnsi="Times New Roman"/>
            </w:rPr>
          </w:rPrChange>
        </w:rPr>
        <w:fldChar w:fldCharType="separate"/>
      </w:r>
      <w:r w:rsidR="007332DF" w:rsidRPr="00DE519B">
        <w:rPr>
          <w:noProof/>
          <w:rPrChange w:id="1277" w:author="Song, Xuehang" w:date="2026-01-08T02:24:00Z" w16du:dateUtc="2026-01-08T10:24:00Z">
            <w:rPr>
              <w:rFonts w:ascii="Times New Roman" w:hAnsi="Times New Roman"/>
              <w:noProof/>
            </w:rPr>
          </w:rPrChange>
        </w:rPr>
        <w:t>Luo et al. (2023)</w:t>
      </w:r>
      <w:r w:rsidR="007332DF" w:rsidRPr="00DE519B">
        <w:rPr>
          <w:rPrChange w:id="1278" w:author="Song, Xuehang" w:date="2026-01-08T02:24:00Z" w16du:dateUtc="2026-01-08T10:24:00Z">
            <w:rPr>
              <w:rFonts w:ascii="Times New Roman" w:hAnsi="Times New Roman"/>
            </w:rPr>
          </w:rPrChange>
        </w:rPr>
        <w:fldChar w:fldCharType="end"/>
      </w:r>
      <w:r w:rsidR="007332DF" w:rsidRPr="00DE519B">
        <w:rPr>
          <w:rPrChange w:id="1279" w:author="Song, Xuehang" w:date="2026-01-08T02:24:00Z" w16du:dateUtc="2026-01-08T10:24:00Z">
            <w:rPr>
              <w:rFonts w:ascii="Times New Roman" w:hAnsi="Times New Roman"/>
            </w:rPr>
          </w:rPrChange>
        </w:rPr>
        <w:t>.</w:t>
      </w:r>
      <w:r w:rsidR="00826257">
        <w:t xml:space="preserve"> </w:t>
      </w:r>
      <w:r w:rsidR="00826257" w:rsidRPr="00DE519B">
        <w:rPr>
          <w:rPrChange w:id="1280" w:author="Song, Xuehang" w:date="2026-01-08T08:05:00Z" w16du:dateUtc="2026-01-08T16:05:00Z">
            <w:rPr>
              <w:rFonts w:ascii="Times New Roman" w:hAnsi="Times New Roman"/>
            </w:rPr>
          </w:rPrChange>
        </w:rPr>
        <w:t>In Pillar B, we view this family as the workhorse for design</w:t>
      </w:r>
      <w:r w:rsidR="00826257" w:rsidRPr="00DE519B">
        <w:rPr>
          <w:rFonts w:ascii="Cambria Math" w:hAnsi="Cambria Math" w:cs="Cambria Math"/>
          <w:rPrChange w:id="1281" w:author="Song, Xuehang" w:date="2026-01-08T08:05:00Z" w16du:dateUtc="2026-01-08T16:05:00Z">
            <w:rPr>
              <w:rFonts w:ascii="Times New Roman" w:hAnsi="Times New Roman"/>
            </w:rPr>
          </w:rPrChange>
        </w:rPr>
        <w:t>‑</w:t>
      </w:r>
      <w:r w:rsidR="00826257" w:rsidRPr="00DE519B">
        <w:rPr>
          <w:rPrChange w:id="1282" w:author="Song, Xuehang" w:date="2026-01-08T08:05:00Z" w16du:dateUtc="2026-01-08T16:05:00Z">
            <w:rPr>
              <w:rFonts w:ascii="Times New Roman" w:hAnsi="Times New Roman"/>
            </w:rPr>
          </w:rPrChange>
        </w:rPr>
        <w:t>variable to metric mappings, where model dimensionality is low, training data may be scarce, and we care about having uncertainty estimates and interpretable relationships more than capturing fine</w:t>
      </w:r>
      <w:r w:rsidR="00826257" w:rsidRPr="00DE519B">
        <w:rPr>
          <w:rFonts w:ascii="Cambria Math" w:hAnsi="Cambria Math" w:cs="Cambria Math"/>
          <w:rPrChange w:id="1283" w:author="Song, Xuehang" w:date="2026-01-08T08:05:00Z" w16du:dateUtc="2026-01-08T16:05:00Z">
            <w:rPr>
              <w:rFonts w:ascii="Times New Roman" w:hAnsi="Times New Roman"/>
            </w:rPr>
          </w:rPrChange>
        </w:rPr>
        <w:t>‑</w:t>
      </w:r>
      <w:r w:rsidR="00826257" w:rsidRPr="00DE519B">
        <w:rPr>
          <w:rPrChange w:id="1284" w:author="Song, Xuehang" w:date="2026-01-08T08:05:00Z" w16du:dateUtc="2026-01-08T16:05:00Z">
            <w:rPr>
              <w:rFonts w:ascii="Times New Roman" w:hAnsi="Times New Roman"/>
            </w:rPr>
          </w:rPrChange>
        </w:rPr>
        <w:t>scale spatial structure.</w:t>
      </w:r>
    </w:p>
    <w:p w14:paraId="0DCC4486" w14:textId="77777777" w:rsidR="00F639C2" w:rsidRPr="00F639C2" w:rsidRDefault="00F639C2">
      <w:pPr>
        <w:pStyle w:val="ListParagraph"/>
        <w:numPr>
          <w:ilvl w:val="0"/>
          <w:numId w:val="32"/>
        </w:numPr>
        <w:spacing w:before="160"/>
        <w:rPr>
          <w:ins w:id="1285" w:author="Hou, Jason" w:date="2026-01-08T10:01:00Z"/>
        </w:rPr>
        <w:pPrChange w:id="1286" w:author="Hou, Jason" w:date="2026-01-08T10:01:00Z" w16du:dateUtc="2026-01-08T18:01:00Z">
          <w:pPr>
            <w:pStyle w:val="ListParagraph"/>
            <w:spacing w:before="160"/>
          </w:pPr>
        </w:pPrChange>
      </w:pPr>
      <w:ins w:id="1287" w:author="Hou, Jason" w:date="2026-01-08T10:01:00Z">
        <w:r w:rsidRPr="00F639C2">
          <w:rPr>
            <w:b/>
            <w:bCs/>
          </w:rPr>
          <w:t>Structured domain surrogates</w:t>
        </w:r>
      </w:ins>
    </w:p>
    <w:p w14:paraId="563AD142" w14:textId="51F5F7A7" w:rsidR="00F639C2" w:rsidRDefault="00414466" w:rsidP="00D06678">
      <w:pPr>
        <w:pStyle w:val="ListParagraph"/>
        <w:spacing w:before="160"/>
        <w:rPr>
          <w:ins w:id="1288" w:author="Hou, Jason" w:date="2026-01-08T10:01:00Z" w16du:dateUtc="2026-01-08T18:01:00Z"/>
        </w:rPr>
      </w:pPr>
      <w:r>
        <w:t>A complementary class of surrogates represents the system state</w:t>
      </w:r>
      <w:r w:rsidR="00841E66">
        <w:t xml:space="preserve"> </w:t>
      </w:r>
      <w:r w:rsidR="00C34C71">
        <w:t>on</w:t>
      </w:r>
      <w:r w:rsidR="00841E66">
        <w:t xml:space="preserve"> </w:t>
      </w:r>
      <w:r w:rsidR="007050B9">
        <w:t xml:space="preserve">a structured basis or on a </w:t>
      </w:r>
      <w:r w:rsidR="00CB3A49">
        <w:t>graph</w:t>
      </w:r>
      <w:r w:rsidR="00C34C71">
        <w:t xml:space="preserve"> or mesh and</w:t>
      </w:r>
      <w:r w:rsidR="00BD0BD0">
        <w:t xml:space="preserve"> </w:t>
      </w:r>
      <w:r w:rsidR="00C515E5">
        <w:t xml:space="preserve">then learns the evolution operator in that representation. </w:t>
      </w:r>
      <w:r w:rsidR="00917526">
        <w:t xml:space="preserve">This includes projection-based reduced-order models such as </w:t>
      </w:r>
      <w:r w:rsidR="00056328" w:rsidRPr="00056328">
        <w:t>Proper Orthogonal Decomposition</w:t>
      </w:r>
      <w:r w:rsidR="00056328">
        <w:t xml:space="preserve"> (</w:t>
      </w:r>
      <w:r w:rsidR="00917526">
        <w:t>POD</w:t>
      </w:r>
      <w:r w:rsidR="00056328">
        <w:t>)</w:t>
      </w:r>
      <w:r w:rsidR="00917526">
        <w:t xml:space="preserve"> and </w:t>
      </w:r>
      <w:ins w:id="1289" w:author="Hou, Jason" w:date="2026-01-08T10:01:00Z">
        <w:r w:rsidR="00B2619A" w:rsidRPr="00F639C2">
          <w:t xml:space="preserve">Dynamic Mode Decomposition </w:t>
        </w:r>
      </w:ins>
      <w:r w:rsidR="00B2619A">
        <w:t>(</w:t>
      </w:r>
      <w:r w:rsidR="00917526">
        <w:t>DMD</w:t>
      </w:r>
      <w:r w:rsidR="00B2619A">
        <w:t>)</w:t>
      </w:r>
      <w:r w:rsidR="00917526">
        <w:t xml:space="preserve">, Koopman </w:t>
      </w:r>
      <w:r w:rsidR="00B642B6">
        <w:t xml:space="preserve">operator approaches, and graph/mesh </w:t>
      </w:r>
      <w:r w:rsidR="00061E49">
        <w:t>neural surrogates</w:t>
      </w:r>
      <w:r w:rsidR="0062220A">
        <w:t xml:space="preserve"> </w:t>
      </w:r>
      <w:r w:rsidR="0062220A">
        <w:fldChar w:fldCharType="begin"/>
      </w:r>
      <w:r w:rsidR="0062220A">
        <w:instrText xml:space="preserve"> ADDIN EN.CITE &lt;EndNote&gt;&lt;Cite&gt;&lt;Author&gt;Sanchez-Gonzalez&lt;/Author&gt;&lt;Year&gt;2020&lt;/Year&gt;&lt;RecNum&gt;629&lt;/RecNum&gt;&lt;DisplayText&gt;(Sanchez-Gonzalez et al., 2020)&lt;/DisplayText&gt;&lt;record&gt;&lt;rec-number&gt;629&lt;/rec-number&gt;&lt;foreign-keys&gt;&lt;key app="EN" db-id="avewzwavpffw96ewpdx505tfdawpfpatfzve" timestamp="1767990297"&gt;629&lt;/key&gt;&lt;/foreign-keys&gt;&lt;ref-type name="Conference Proceedings"&gt;10&lt;/ref-type&gt;&lt;contributors&gt;&lt;authors&gt;&lt;author&gt;Sanchez-Gonzalez, Alvaro&lt;/author&gt;&lt;author&gt;Godwin, Jonathan&lt;/author&gt;&lt;author&gt;Pfaff, Tobias&lt;/author&gt;&lt;author&gt;Ying, Rex&lt;/author&gt;&lt;author&gt;Leskovec, Jure&lt;/author&gt;&lt;author&gt;Battaglia, Peter&lt;/author&gt;&lt;/authors&gt;&lt;/contributors&gt;&lt;titles&gt;&lt;title&gt;Learning to simulate complex physics with graph networks&lt;/title&gt;&lt;secondary-title&gt;International conference on machine learning&lt;/secondary-title&gt;&lt;/titles&gt;&lt;pages&gt;8459-8468&lt;/pages&gt;&lt;dates&gt;&lt;year&gt;2020&lt;/year&gt;&lt;/dates&gt;&lt;publisher&gt;PMLR&lt;/publisher&gt;&lt;isbn&gt;2640-3498&lt;/isbn&gt;&lt;urls&gt;&lt;/urls&gt;&lt;/record&gt;&lt;/Cite&gt;&lt;/EndNote&gt;</w:instrText>
      </w:r>
      <w:r w:rsidR="0062220A">
        <w:fldChar w:fldCharType="separate"/>
      </w:r>
      <w:r w:rsidR="0062220A">
        <w:rPr>
          <w:noProof/>
        </w:rPr>
        <w:t>(Sanchez-Gonzalez et al., 2020)</w:t>
      </w:r>
      <w:r w:rsidR="0062220A">
        <w:fldChar w:fldCharType="end"/>
      </w:r>
      <w:r w:rsidR="00061E49">
        <w:t xml:space="preserve">. These methods are common in broader scientific computing and fluid mechanics, and they are </w:t>
      </w:r>
      <w:r w:rsidR="00061E49">
        <w:lastRenderedPageBreak/>
        <w:t xml:space="preserve">increasingly being adapted to porous-media flow and transport </w:t>
      </w:r>
      <w:r w:rsidR="004A49D9">
        <w:t xml:space="preserve">settings where the governing dynamics can be represented in low-dimensional </w:t>
      </w:r>
      <w:r w:rsidR="00E93EDE">
        <w:t xml:space="preserve">coordinates or on unstructured </w:t>
      </w:r>
      <w:r w:rsidR="00047D98">
        <w:t>discretization</w:t>
      </w:r>
      <w:r w:rsidR="00FE2F53">
        <w:t xml:space="preserve">. </w:t>
      </w:r>
      <w:ins w:id="1290" w:author="Hou, Jason" w:date="2026-01-08T10:01:00Z">
        <w:r w:rsidR="00FE2F53" w:rsidRPr="00F639C2">
          <w:t xml:space="preserve">Rather than learning direct input–output mappings, these methods focus on learning how system states change through underlying operators defined </w:t>
        </w:r>
        <w:r w:rsidR="00FE2F53" w:rsidRPr="00FE2F53">
          <w:t xml:space="preserve">on evolving structured representations, such as low-dimensional modes </w:t>
        </w:r>
      </w:ins>
      <w:r w:rsidR="00FE2F53">
        <w:fldChar w:fldCharType="begin"/>
      </w:r>
      <w:r w:rsidR="00FE2F53">
        <w:instrText xml:space="preserve"> ADDIN EN.CITE &lt;EndNote&gt;&lt;Cite&gt;&lt;Author&gt;Schmid&lt;/Author&gt;&lt;Year&gt;2010&lt;/Year&gt;&lt;RecNum&gt;630&lt;/RecNum&gt;&lt;DisplayText&gt;(Schmid, 2010)&lt;/DisplayText&gt;&lt;record&gt;&lt;rec-number&gt;630&lt;/rec-number&gt;&lt;foreign-keys&gt;&lt;key app="EN" db-id="avewzwavpffw96ewpdx505tfdawpfpatfzve" timestamp="1767990445"&gt;630&lt;/key&gt;&lt;/foreign-keys&gt;&lt;ref-type name="Journal Article"&gt;17&lt;/ref-type&gt;&lt;contributors&gt;&lt;authors&gt;&lt;author&gt;Schmid, Peter J.&lt;/author&gt;&lt;/authors&gt;&lt;/contributors&gt;&lt;titles&gt;&lt;title&gt;Dynamic mode decomposition of numerical and experimental data&lt;/title&gt;&lt;secondary-title&gt;Journal of Fluid Mechanics&lt;/secondary-title&gt;&lt;/titles&gt;&lt;periodical&gt;&lt;full-title&gt;Journal of Fluid Mechanics&lt;/full-title&gt;&lt;/periodical&gt;&lt;pages&gt;5-28&lt;/pages&gt;&lt;volume&gt;656&lt;/volume&gt;&lt;edition&gt;2010/07/01&lt;/edition&gt;&lt;dates&gt;&lt;year&gt;2010&lt;/year&gt;&lt;/dates&gt;&lt;publisher&gt;Cambridge University Press&lt;/publisher&gt;&lt;isbn&gt;0022-1120&lt;/isbn&gt;&lt;urls&gt;&lt;related-urls&gt;&lt;url&gt;https://www.cambridge.org/core/product/AA4C763B525515AD4521A6CC5E10DBD4&lt;/url&gt;&lt;/related-urls&gt;&lt;/urls&gt;&lt;electronic-resource-num&gt;10.1017/S0022112010001217&lt;/electronic-resource-num&gt;&lt;remote-database-name&gt;Cambridge Core&lt;/remote-database-name&gt;&lt;remote-database-provider&gt;Cambridge University Press&lt;/remote-database-provider&gt;&lt;/record&gt;&lt;/Cite&gt;&lt;/EndNote&gt;</w:instrText>
      </w:r>
      <w:r w:rsidR="00FE2F53">
        <w:fldChar w:fldCharType="separate"/>
      </w:r>
      <w:r w:rsidR="00FE2F53">
        <w:rPr>
          <w:noProof/>
        </w:rPr>
        <w:t>(Schmid, 2010)</w:t>
      </w:r>
      <w:r w:rsidR="00FE2F53">
        <w:fldChar w:fldCharType="end"/>
      </w:r>
      <w:ins w:id="1291" w:author="Hou, Jason" w:date="2026-01-08T10:01:00Z">
        <w:r w:rsidR="00FE2F53" w:rsidRPr="00F639C2">
          <w:t>, lifted observable spaces</w:t>
        </w:r>
      </w:ins>
      <w:r w:rsidR="00FE2F53">
        <w:t xml:space="preserve"> </w:t>
      </w:r>
      <w:r w:rsidR="00FE2F53">
        <w:fldChar w:fldCharType="begin"/>
      </w:r>
      <w:r w:rsidR="00FE2F53">
        <w:instrText xml:space="preserve"> ADDIN EN.CITE &lt;EndNote&gt;&lt;Cite&gt;&lt;Author&gt;Mezić&lt;/Author&gt;&lt;Year&gt;2013&lt;/Year&gt;&lt;RecNum&gt;628&lt;/RecNum&gt;&lt;DisplayText&gt;(Mezić, 2013)&lt;/DisplayText&gt;&lt;record&gt;&lt;rec-number&gt;628&lt;/rec-number&gt;&lt;foreign-keys&gt;&lt;key app="EN" db-id="avewzwavpffw96ewpdx505tfdawpfpatfzve" timestamp="1767990116"&gt;628&lt;/key&gt;&lt;/foreign-keys&gt;&lt;ref-type name="Journal Article"&gt;17&lt;/ref-type&gt;&lt;contributors&gt;&lt;authors&gt;&lt;author&gt;&lt;style face="normal" font="default" size="100%"&gt;Mezi&lt;/style&gt;&lt;style face="normal" font="default" charset="238" size="100%"&gt;ć, Igor&lt;/style&gt;&lt;/author&gt;&lt;/authors&gt;&lt;/contributors&gt;&lt;titles&gt;&lt;title&gt;Analysis of Fluid Flows via Spectral Properties of the Koopman Operator&lt;/title&gt;&lt;secondary-title&gt;Annual Review of Fluid Mechanics&lt;/secondary-title&gt;&lt;/titles&gt;&lt;periodical&gt;&lt;full-title&gt;Annual Review of Fluid Mechanics&lt;/full-title&gt;&lt;/periodical&gt;&lt;pages&gt;357-378&lt;/pages&gt;&lt;volume&gt;45&lt;/volume&gt;&lt;number&gt;Volume 45, 2013&lt;/number&gt;&lt;keywords&gt;&lt;keyword&gt;global modes&lt;/keyword&gt;&lt;keyword&gt;dynamic mode decomposition&lt;/keyword&gt;&lt;keyword&gt;Arnoldi algorithm&lt;/keyword&gt;&lt;keyword&gt;Koopman mode expansion&lt;/keyword&gt;&lt;/keywords&gt;&lt;dates&gt;&lt;year&gt;2013&lt;/year&gt;&lt;/dates&gt;&lt;isbn&gt;1545-4479&lt;/isbn&gt;&lt;urls&gt;&lt;related-urls&gt;&lt;url&gt;https://www.annualreviews.org/content/journals/10.1146/annurev-fluid-011212-140652&lt;/url&gt;&lt;/related-urls&gt;&lt;/urls&gt;&lt;electronic-resource-num&gt;https://doi.org/10.1146/annurev-fluid-011212-140652&lt;/electronic-resource-num&gt;&lt;/record&gt;&lt;/Cite&gt;&lt;/EndNote&gt;</w:instrText>
      </w:r>
      <w:r w:rsidR="00FE2F53">
        <w:fldChar w:fldCharType="separate"/>
      </w:r>
      <w:r w:rsidR="00FE2F53">
        <w:rPr>
          <w:noProof/>
        </w:rPr>
        <w:t>(Mezić, 2013)</w:t>
      </w:r>
      <w:r w:rsidR="00FE2F53">
        <w:fldChar w:fldCharType="end"/>
      </w:r>
      <w:ins w:id="1292" w:author="Hou, Jason" w:date="2026-01-08T10:01:00Z">
        <w:r w:rsidR="00FE2F53" w:rsidRPr="00F639C2">
          <w:t>, or graphs and meshes</w:t>
        </w:r>
      </w:ins>
      <w:r w:rsidR="00FE2F53">
        <w:t xml:space="preserve"> </w:t>
      </w:r>
      <w:r w:rsidR="00FE2F53">
        <w:fldChar w:fldCharType="begin"/>
      </w:r>
      <w:r w:rsidR="00FE2F53">
        <w:instrText xml:space="preserve"> ADDIN EN.CITE &lt;EndNote&gt;&lt;Cite&gt;&lt;Author&gt;Pfaff&lt;/Author&gt;&lt;Year&gt;2020&lt;/Year&gt;&lt;RecNum&gt;631&lt;/RecNum&gt;&lt;DisplayText&gt;(Pfaff et al., 2020)&lt;/DisplayText&gt;&lt;record&gt;&lt;rec-number&gt;631&lt;/rec-number&gt;&lt;foreign-keys&gt;&lt;key app="EN" db-id="avewzwavpffw96ewpdx505tfdawpfpatfzve" timestamp="1767990482"&gt;631&lt;/key&gt;&lt;/foreign-keys&gt;&lt;ref-type name="Conference Proceedings"&gt;10&lt;/ref-type&gt;&lt;contributors&gt;&lt;authors&gt;&lt;author&gt;Pfaff, Tobias&lt;/author&gt;&lt;author&gt;Fortunato, Meire&lt;/author&gt;&lt;author&gt;Sanchez-Gonzalez, Alvaro&lt;/author&gt;&lt;author&gt;Battaglia, Peter&lt;/author&gt;&lt;/authors&gt;&lt;/contributors&gt;&lt;titles&gt;&lt;title&gt;Learning mesh-based simulation with graph networks&lt;/title&gt;&lt;secondary-title&gt;International conference on learning representations&lt;/secondary-title&gt;&lt;/titles&gt;&lt;dates&gt;&lt;year&gt;2020&lt;/year&gt;&lt;/dates&gt;&lt;urls&gt;&lt;/urls&gt;&lt;/record&gt;&lt;/Cite&gt;&lt;/EndNote&gt;</w:instrText>
      </w:r>
      <w:r w:rsidR="00FE2F53">
        <w:fldChar w:fldCharType="separate"/>
      </w:r>
      <w:r w:rsidR="00FE2F53">
        <w:rPr>
          <w:noProof/>
        </w:rPr>
        <w:t>(Pfaff et al., 2020)</w:t>
      </w:r>
      <w:r w:rsidR="00FE2F53">
        <w:fldChar w:fldCharType="end"/>
      </w:r>
      <w:ins w:id="1293" w:author="Hou, Jason" w:date="2026-01-08T10:01:00Z">
        <w:r w:rsidR="00FE2F53" w:rsidRPr="00F639C2">
          <w:t>.</w:t>
        </w:r>
      </w:ins>
      <w:r w:rsidR="001879C8">
        <w:t xml:space="preserve"> </w:t>
      </w:r>
      <w:r w:rsidR="00B2619A" w:rsidRPr="00B2619A">
        <w:t>Because these approaches are less prevalent in the screened groundwater and remediation corpus used for Figures 2 and 4, we discuss them here as adjacent methods and do not include them in the five-family counts</w:t>
      </w:r>
      <w:r w:rsidR="00B2619A">
        <w:t xml:space="preserve">. </w:t>
      </w:r>
    </w:p>
    <w:p w14:paraId="60D153D4" w14:textId="77777777" w:rsidR="00C65AEE" w:rsidRDefault="00C65AEE" w:rsidP="00C65AEE">
      <w:pPr>
        <w:spacing w:before="160"/>
        <w:rPr>
          <w:ins w:id="1294" w:author="Cao, Ross" w:date="2025-12-24T13:44:00Z" w16du:dateUtc="2025-12-24T21:44:00Z"/>
          <w:rFonts w:ascii="Times New Roman" w:hAnsi="Times New Roman"/>
          <w:highlight w:val="yellow"/>
        </w:rPr>
      </w:pPr>
      <w:ins w:id="1295" w:author="Cao, Ross" w:date="2025-12-24T13:44:00Z" w16du:dateUtc="2025-12-24T21:44:00Z">
        <w:r w:rsidRPr="00C42A4B">
          <w:rPr>
            <w:rFonts w:ascii="Times New Roman" w:hAnsi="Times New Roman"/>
            <w:noProof/>
            <w:highlight w:val="yellow"/>
          </w:rPr>
          <w:drawing>
            <wp:inline distT="0" distB="0" distL="0" distR="0" wp14:anchorId="04765F21" wp14:editId="2099B7BC">
              <wp:extent cx="5676405" cy="5538533"/>
              <wp:effectExtent l="0" t="0" r="635" b="5080"/>
              <wp:docPr id="12" name="Picture 11" descr="Diagram&#10;&#10;AI-generated content may be incorrect.">
                <a:extLst xmlns:a="http://schemas.openxmlformats.org/drawingml/2006/main">
                  <a:ext uri="{FF2B5EF4-FFF2-40B4-BE49-F238E27FC236}">
                    <a16:creationId xmlns:a16="http://schemas.microsoft.com/office/drawing/2014/main" id="{CD22BE3A-6560-469C-651B-A30EECCDD6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Diagram&#10;&#10;AI-generated content may be incorrect.">
                        <a:extLst>
                          <a:ext uri="{FF2B5EF4-FFF2-40B4-BE49-F238E27FC236}">
                            <a16:creationId xmlns:a16="http://schemas.microsoft.com/office/drawing/2014/main" id="{CD22BE3A-6560-469C-651B-A30EECCDD63F}"/>
                          </a:ext>
                        </a:extLst>
                      </pic:cNvPr>
                      <pic:cNvPicPr>
                        <a:picLocks noChangeAspect="1"/>
                      </pic:cNvPicPr>
                    </pic:nvPicPr>
                    <pic:blipFill>
                      <a:blip r:embed="rId44"/>
                      <a:stretch>
                        <a:fillRect/>
                      </a:stretch>
                    </pic:blipFill>
                    <pic:spPr>
                      <a:xfrm>
                        <a:off x="0" y="0"/>
                        <a:ext cx="5678174" cy="5540259"/>
                      </a:xfrm>
                      <a:prstGeom prst="rect">
                        <a:avLst/>
                      </a:prstGeom>
                    </pic:spPr>
                  </pic:pic>
                </a:graphicData>
              </a:graphic>
            </wp:inline>
          </w:drawing>
        </w:r>
      </w:ins>
    </w:p>
    <w:p w14:paraId="5989DCDB" w14:textId="3A7C18E9" w:rsidR="00C65AEE" w:rsidRPr="00A55E47" w:rsidRDefault="00C65AEE">
      <w:pPr>
        <w:pStyle w:val="BodyText"/>
        <w:rPr>
          <w:ins w:id="1296" w:author="Cao, Ross" w:date="2025-12-24T13:44:00Z" w16du:dateUtc="2025-12-24T21:44:00Z"/>
          <w:rFonts w:ascii="Times New Roman" w:hAnsi="Times New Roman"/>
          <w:i/>
          <w:color w:val="000000" w:themeColor="text1"/>
        </w:rPr>
        <w:pPrChange w:id="1297" w:author="Song, Xuehang" w:date="2026-01-08T02:25:00Z" w16du:dateUtc="2026-01-08T10:25:00Z">
          <w:pPr>
            <w:pStyle w:val="Caption"/>
          </w:pPr>
        </w:pPrChange>
      </w:pPr>
      <w:bookmarkStart w:id="1298" w:name="_Ref217475844"/>
      <w:bookmarkStart w:id="1299" w:name="_Toc219733278"/>
      <w:ins w:id="1300" w:author="Cao, Ross" w:date="2025-12-24T13:44:00Z" w16du:dateUtc="2025-12-24T21:44:00Z">
        <w:r w:rsidRPr="00A55E47">
          <w:rPr>
            <w:b/>
            <w:bCs/>
          </w:rPr>
          <w:t xml:space="preserve">Figure </w:t>
        </w:r>
        <w:r w:rsidRPr="00A55E47">
          <w:rPr>
            <w:rFonts w:ascii="Times New Roman" w:hAnsi="Times New Roman"/>
            <w:b/>
            <w:i/>
            <w:color w:val="000000" w:themeColor="text1"/>
          </w:rPr>
          <w:fldChar w:fldCharType="begin"/>
        </w:r>
        <w:r w:rsidRPr="00A55E47">
          <w:rPr>
            <w:rFonts w:ascii="Times New Roman" w:hAnsi="Times New Roman"/>
            <w:b/>
            <w:color w:val="000000" w:themeColor="text1"/>
          </w:rPr>
          <w:instrText xml:space="preserve"> SEQ Figure \* ARABIC </w:instrText>
        </w:r>
        <w:r w:rsidRPr="00A55E47">
          <w:rPr>
            <w:rFonts w:ascii="Times New Roman" w:hAnsi="Times New Roman"/>
            <w:b/>
            <w:i/>
            <w:color w:val="000000" w:themeColor="text1"/>
          </w:rPr>
          <w:fldChar w:fldCharType="separate"/>
        </w:r>
      </w:ins>
      <w:r w:rsidR="009E72F4">
        <w:rPr>
          <w:rFonts w:ascii="Times New Roman" w:hAnsi="Times New Roman"/>
          <w:b/>
          <w:noProof/>
          <w:color w:val="000000" w:themeColor="text1"/>
        </w:rPr>
        <w:t>4</w:t>
      </w:r>
      <w:ins w:id="1301" w:author="Cao, Ross" w:date="2025-12-24T13:44:00Z" w16du:dateUtc="2025-12-24T21:44:00Z">
        <w:r w:rsidRPr="00A55E47">
          <w:rPr>
            <w:rFonts w:ascii="Times New Roman" w:hAnsi="Times New Roman"/>
            <w:b/>
            <w:i/>
            <w:color w:val="000000" w:themeColor="text1"/>
          </w:rPr>
          <w:fldChar w:fldCharType="end"/>
        </w:r>
        <w:bookmarkEnd w:id="1298"/>
        <w:r w:rsidRPr="00A55E47">
          <w:rPr>
            <w:rFonts w:ascii="Times New Roman" w:hAnsi="Times New Roman"/>
            <w:b/>
            <w:color w:val="000000" w:themeColor="text1"/>
          </w:rPr>
          <w:t>.</w:t>
        </w:r>
        <w:r w:rsidRPr="00A55E47">
          <w:rPr>
            <w:rFonts w:ascii="Times New Roman" w:hAnsi="Times New Roman"/>
            <w:color w:val="000000" w:themeColor="text1"/>
          </w:rPr>
          <w:t xml:space="preserve"> Heat</w:t>
        </w:r>
      </w:ins>
      <w:ins w:id="1302" w:author="Cao, Ross" w:date="2026-01-05T11:51:00Z" w16du:dateUtc="2026-01-05T19:51:00Z">
        <w:r w:rsidR="00C10B1C">
          <w:rPr>
            <w:rFonts w:ascii="Times New Roman" w:hAnsi="Times New Roman"/>
            <w:color w:val="000000" w:themeColor="text1"/>
          </w:rPr>
          <w:t xml:space="preserve"> </w:t>
        </w:r>
      </w:ins>
      <w:ins w:id="1303" w:author="Cao, Ross" w:date="2025-12-24T13:44:00Z" w16du:dateUtc="2025-12-24T21:44:00Z">
        <w:r w:rsidRPr="00A55E47">
          <w:rPr>
            <w:rFonts w:ascii="Times New Roman" w:hAnsi="Times New Roman"/>
            <w:color w:val="000000" w:themeColor="text1"/>
          </w:rPr>
          <w:t>map summary of the selected, application</w:t>
        </w:r>
      </w:ins>
      <w:ins w:id="1304" w:author="Cao, Ross" w:date="2026-01-05T11:51:00Z" w16du:dateUtc="2026-01-05T19:51:00Z">
        <w:r w:rsidR="00C10B1C">
          <w:rPr>
            <w:rFonts w:ascii="Times New Roman" w:hAnsi="Times New Roman"/>
            <w:color w:val="000000" w:themeColor="text1"/>
          </w:rPr>
          <w:t xml:space="preserve"> </w:t>
        </w:r>
      </w:ins>
      <w:ins w:id="1305" w:author="Cao, Ross" w:date="2025-12-24T13:44:00Z" w16du:dateUtc="2025-12-24T21:44:00Z">
        <w:r w:rsidRPr="00A55E47">
          <w:rPr>
            <w:rFonts w:ascii="Times New Roman" w:hAnsi="Times New Roman"/>
            <w:color w:val="000000" w:themeColor="text1"/>
          </w:rPr>
          <w:t>focused surrogate</w:t>
        </w:r>
      </w:ins>
      <w:ins w:id="1306" w:author="Cao, Ross" w:date="2026-01-05T11:51:00Z" w16du:dateUtc="2026-01-05T19:51:00Z">
        <w:r w:rsidR="00C10B1C">
          <w:rPr>
            <w:rFonts w:ascii="Times New Roman" w:hAnsi="Times New Roman"/>
            <w:color w:val="000000" w:themeColor="text1"/>
          </w:rPr>
          <w:t xml:space="preserve"> </w:t>
        </w:r>
      </w:ins>
      <w:ins w:id="1307" w:author="Cao, Ross" w:date="2025-12-24T13:44:00Z" w16du:dateUtc="2025-12-24T21:44:00Z">
        <w:r w:rsidRPr="00A55E47">
          <w:rPr>
            <w:rFonts w:ascii="Times New Roman" w:hAnsi="Times New Roman"/>
            <w:color w:val="000000" w:themeColor="text1"/>
          </w:rPr>
          <w:t>modeling corpus. Top: counts of papers by surrogate method family versus application. Bottom: counts of papers by surrogate method family versus project domain. Cell values denote the number of papers assigned to each pairing</w:t>
        </w:r>
        <w:r>
          <w:rPr>
            <w:rFonts w:ascii="Times New Roman" w:hAnsi="Times New Roman"/>
            <w:color w:val="000000" w:themeColor="text1"/>
          </w:rPr>
          <w:t>.</w:t>
        </w:r>
        <w:r w:rsidRPr="00A55E47">
          <w:rPr>
            <w:rFonts w:ascii="Times New Roman" w:hAnsi="Times New Roman"/>
            <w:color w:val="000000" w:themeColor="text1"/>
          </w:rPr>
          <w:t xml:space="preserve"> </w:t>
        </w:r>
        <w:r>
          <w:rPr>
            <w:rFonts w:ascii="Times New Roman" w:hAnsi="Times New Roman"/>
            <w:color w:val="000000" w:themeColor="text1"/>
          </w:rPr>
          <w:t>E</w:t>
        </w:r>
        <w:r w:rsidRPr="00A55E47">
          <w:rPr>
            <w:rFonts w:ascii="Times New Roman" w:hAnsi="Times New Roman"/>
            <w:color w:val="000000" w:themeColor="text1"/>
          </w:rPr>
          <w:t>ach paper is assigned a single primary label per axis to prevent double counting.</w:t>
        </w:r>
        <w:bookmarkEnd w:id="1299"/>
      </w:ins>
    </w:p>
    <w:p w14:paraId="18EAAC88" w14:textId="13259808" w:rsidR="00C65AEE" w:rsidRPr="00E15206" w:rsidRDefault="00C65AEE" w:rsidP="00C65AEE">
      <w:pPr>
        <w:spacing w:before="160"/>
        <w:rPr>
          <w:ins w:id="1308" w:author="Cao, Ross" w:date="2025-12-24T13:44:00Z" w16du:dateUtc="2025-12-24T21:44:00Z"/>
          <w:rFonts w:ascii="Times New Roman" w:hAnsi="Times New Roman"/>
        </w:rPr>
      </w:pPr>
      <w:ins w:id="1309" w:author="Cao, Ross" w:date="2025-12-24T13:44:00Z" w16du:dateUtc="2025-12-24T21:44:00Z">
        <w:r w:rsidRPr="008B0ACF">
          <w:rPr>
            <w:rFonts w:ascii="Times New Roman" w:hAnsi="Times New Roman"/>
            <w:highlight w:val="yellow"/>
            <w:rPrChange w:id="1310" w:author="Song, Xuehang" w:date="2026-01-08T02:25:00Z" w16du:dateUtc="2026-01-08T10:25:00Z">
              <w:rPr>
                <w:rFonts w:ascii="Times New Roman" w:hAnsi="Times New Roman"/>
              </w:rPr>
            </w:rPrChange>
          </w:rPr>
          <w:lastRenderedPageBreak/>
          <w:fldChar w:fldCharType="begin"/>
        </w:r>
        <w:r w:rsidRPr="008B0ACF">
          <w:rPr>
            <w:rFonts w:ascii="Times New Roman" w:hAnsi="Times New Roman"/>
            <w:highlight w:val="yellow"/>
            <w:rPrChange w:id="1311" w:author="Song, Xuehang" w:date="2026-01-08T02:25:00Z" w16du:dateUtc="2026-01-08T10:25:00Z">
              <w:rPr>
                <w:rFonts w:ascii="Times New Roman" w:hAnsi="Times New Roman"/>
              </w:rPr>
            </w:rPrChange>
          </w:rPr>
          <w:instrText xml:space="preserve"> REF _Ref217475844 \h </w:instrText>
        </w:r>
      </w:ins>
      <w:r w:rsidRPr="008B0ACF">
        <w:rPr>
          <w:rFonts w:ascii="Times New Roman" w:hAnsi="Times New Roman"/>
          <w:highlight w:val="yellow"/>
          <w:rPrChange w:id="1312" w:author="Song, Xuehang" w:date="2026-01-08T02:25:00Z" w16du:dateUtc="2026-01-08T10:25:00Z">
            <w:rPr>
              <w:rFonts w:ascii="Times New Roman" w:hAnsi="Times New Roman"/>
            </w:rPr>
          </w:rPrChange>
        </w:rPr>
        <w:instrText xml:space="preserve"> \* MERGEFORMAT </w:instrText>
      </w:r>
      <w:r w:rsidRPr="008840F3">
        <w:rPr>
          <w:rFonts w:ascii="Times New Roman" w:hAnsi="Times New Roman"/>
          <w:highlight w:val="yellow"/>
        </w:rPr>
      </w:r>
      <w:ins w:id="1313" w:author="Cao, Ross" w:date="2025-12-24T13:44:00Z" w16du:dateUtc="2025-12-24T21:44:00Z">
        <w:r w:rsidRPr="008B0ACF">
          <w:rPr>
            <w:rFonts w:ascii="Times New Roman" w:hAnsi="Times New Roman"/>
            <w:highlight w:val="yellow"/>
            <w:rPrChange w:id="1314" w:author="Song, Xuehang" w:date="2026-01-08T02:25:00Z" w16du:dateUtc="2026-01-08T10:25:00Z">
              <w:rPr>
                <w:rFonts w:ascii="Times New Roman" w:hAnsi="Times New Roman"/>
              </w:rPr>
            </w:rPrChange>
          </w:rPr>
          <w:fldChar w:fldCharType="separate"/>
        </w:r>
        <w:r w:rsidR="009E72F4" w:rsidRPr="009E72F4">
          <w:rPr>
            <w:rFonts w:ascii="Times New Roman" w:hAnsi="Times New Roman"/>
            <w:b/>
            <w:color w:val="000000" w:themeColor="text1"/>
            <w:highlight w:val="yellow"/>
          </w:rPr>
          <w:t xml:space="preserve">Figure </w:t>
        </w:r>
      </w:ins>
      <w:r w:rsidR="009E72F4" w:rsidRPr="009E72F4">
        <w:rPr>
          <w:rFonts w:ascii="Times New Roman" w:hAnsi="Times New Roman"/>
          <w:b/>
          <w:color w:val="000000" w:themeColor="text1"/>
          <w:highlight w:val="yellow"/>
        </w:rPr>
        <w:t>4</w:t>
      </w:r>
      <w:ins w:id="1315" w:author="Cao, Ross" w:date="2025-12-24T13:44:00Z" w16du:dateUtc="2025-12-24T21:44:00Z">
        <w:r w:rsidRPr="008B0ACF">
          <w:rPr>
            <w:rFonts w:ascii="Times New Roman" w:hAnsi="Times New Roman"/>
            <w:highlight w:val="yellow"/>
            <w:rPrChange w:id="1316" w:author="Song, Xuehang" w:date="2026-01-08T02:25:00Z" w16du:dateUtc="2026-01-08T10:25:00Z">
              <w:rPr>
                <w:rFonts w:ascii="Times New Roman" w:hAnsi="Times New Roman"/>
              </w:rPr>
            </w:rPrChange>
          </w:rPr>
          <w:fldChar w:fldCharType="end"/>
        </w:r>
        <w:r w:rsidRPr="008B0ACF">
          <w:rPr>
            <w:rFonts w:ascii="Times New Roman" w:hAnsi="Times New Roman"/>
            <w:highlight w:val="yellow"/>
            <w:rPrChange w:id="1317" w:author="Song, Xuehang" w:date="2026-01-08T02:25:00Z" w16du:dateUtc="2026-01-08T10:25:00Z">
              <w:rPr>
                <w:rFonts w:ascii="Times New Roman" w:hAnsi="Times New Roman"/>
              </w:rPr>
            </w:rPrChange>
          </w:rPr>
          <w:t xml:space="preserve"> summarizes how the selected, application-focused surrogate-model papers distribute across application family and project domain, stratified by primary surrogate method family. Each cell reports the number of papers assigned to that pair. Two patterns stand out. First, regression/classical surrogates remain most prevalent in design &amp; optimization workflows (e.g., surrogate-assisted remediation planning), reflecting their efficiency and interpretability for low-dimensional decision variables and scalar objectives. Second, deep-learning methods show strong specialization. Convolutional encoder</w:t>
        </w:r>
      </w:ins>
      <w:ins w:id="1318" w:author="Cao, Ross" w:date="2026-01-05T11:54:00Z" w16du:dateUtc="2026-01-05T19:54:00Z">
        <w:r w:rsidR="007C2700" w:rsidRPr="008B0ACF">
          <w:rPr>
            <w:rFonts w:ascii="Times New Roman" w:hAnsi="Times New Roman"/>
            <w:highlight w:val="yellow"/>
            <w:rPrChange w:id="1319" w:author="Song, Xuehang" w:date="2026-01-08T02:25:00Z" w16du:dateUtc="2026-01-08T10:25:00Z">
              <w:rPr>
                <w:rFonts w:ascii="Times New Roman" w:hAnsi="Times New Roman"/>
              </w:rPr>
            </w:rPrChange>
          </w:rPr>
          <w:t>-</w:t>
        </w:r>
      </w:ins>
      <w:ins w:id="1320" w:author="Cao, Ross" w:date="2025-12-24T13:44:00Z" w16du:dateUtc="2025-12-24T21:44:00Z">
        <w:r w:rsidRPr="008B0ACF">
          <w:rPr>
            <w:rFonts w:ascii="Times New Roman" w:hAnsi="Times New Roman"/>
            <w:highlight w:val="yellow"/>
            <w:rPrChange w:id="1321" w:author="Song, Xuehang" w:date="2026-01-08T02:25:00Z" w16du:dateUtc="2026-01-08T10:25:00Z">
              <w:rPr>
                <w:rFonts w:ascii="Times New Roman" w:hAnsi="Times New Roman"/>
              </w:rPr>
            </w:rPrChange>
          </w:rPr>
          <w:t>decoder models are most represented in inverse &amp; calibration uses where high-dimensional spatial fields are central. Operator-learning methods concentrate in forward emulation, consistent with learning reusable solution operators across many boundary/parameter settings. Sequence models appear primarily in monitoring &amp; time-series prediction, and generative models cluster in UQ &amp; ensemble generation and probabilistic inversion tasks.</w:t>
        </w:r>
        <w:r>
          <w:rPr>
            <w:rFonts w:ascii="Times New Roman" w:hAnsi="Times New Roman"/>
          </w:rPr>
          <w:t xml:space="preserve"> </w:t>
        </w:r>
      </w:ins>
    </w:p>
    <w:p w14:paraId="1BF31668" w14:textId="0B023875" w:rsidR="00C65AEE" w:rsidRDefault="00C65AEE">
      <w:pPr>
        <w:pStyle w:val="BodyText"/>
        <w:rPr>
          <w:ins w:id="1322" w:author="Cao, Ross" w:date="2025-12-24T13:44:00Z" w16du:dateUtc="2025-12-24T21:44:00Z"/>
          <w:rFonts w:ascii="Times New Roman" w:hAnsi="Times New Roman"/>
        </w:rPr>
        <w:pPrChange w:id="1323" w:author="Song, Xuehang" w:date="2026-01-08T02:46:00Z" w16du:dateUtc="2026-01-08T10:46:00Z">
          <w:pPr>
            <w:spacing w:before="160"/>
          </w:pPr>
        </w:pPrChange>
      </w:pPr>
      <w:ins w:id="1324" w:author="Cao, Ross" w:date="2025-12-24T13:44:00Z" w16du:dateUtc="2025-12-24T21:44:00Z">
        <w:r w:rsidRPr="00C65AEE">
          <w:t xml:space="preserve">Project domains in </w:t>
        </w:r>
        <w:r w:rsidRPr="00C65AEE">
          <w:rPr>
            <w:rFonts w:ascii="Times New Roman" w:hAnsi="Times New Roman"/>
          </w:rPr>
          <w:fldChar w:fldCharType="begin"/>
        </w:r>
        <w:r w:rsidRPr="00C65AEE">
          <w:rPr>
            <w:rFonts w:ascii="Times New Roman" w:hAnsi="Times New Roman"/>
          </w:rPr>
          <w:instrText xml:space="preserve"> REF _Ref217475844 \h </w:instrText>
        </w:r>
        <w:r>
          <w:rPr>
            <w:rFonts w:ascii="Times New Roman" w:hAnsi="Times New Roman"/>
          </w:rPr>
          <w:instrText xml:space="preserve"> \* MERGEFORMAT </w:instrText>
        </w:r>
      </w:ins>
      <w:r w:rsidRPr="00C65AEE">
        <w:rPr>
          <w:rFonts w:ascii="Times New Roman" w:hAnsi="Times New Roman"/>
        </w:rPr>
      </w:r>
      <w:ins w:id="1325" w:author="Cao, Ross" w:date="2025-12-24T13:44:00Z" w16du:dateUtc="2025-12-24T21:44:00Z">
        <w:r w:rsidRPr="00C65AEE">
          <w:rPr>
            <w:rFonts w:ascii="Times New Roman" w:hAnsi="Times New Roman"/>
          </w:rPr>
          <w:fldChar w:fldCharType="separate"/>
        </w:r>
        <w:r w:rsidR="009E72F4" w:rsidRPr="009E72F4">
          <w:rPr>
            <w:rFonts w:ascii="Times New Roman" w:hAnsi="Times New Roman"/>
            <w:b/>
            <w:color w:val="000000" w:themeColor="text1"/>
          </w:rPr>
          <w:t xml:space="preserve">Figure </w:t>
        </w:r>
      </w:ins>
      <w:r w:rsidR="009E72F4">
        <w:rPr>
          <w:rFonts w:ascii="Times New Roman" w:hAnsi="Times New Roman"/>
          <w:b/>
          <w:color w:val="000000" w:themeColor="text1"/>
        </w:rPr>
        <w:t>4</w:t>
      </w:r>
      <w:ins w:id="1326" w:author="Cao, Ross" w:date="2025-12-24T13:44:00Z" w16du:dateUtc="2025-12-24T21:44:00Z">
        <w:r w:rsidRPr="00C65AEE">
          <w:rPr>
            <w:rFonts w:ascii="Times New Roman" w:hAnsi="Times New Roman"/>
          </w:rPr>
          <w:fldChar w:fldCharType="end"/>
        </w:r>
        <w:r>
          <w:rPr>
            <w:rFonts w:ascii="Times New Roman" w:hAnsi="Times New Roman"/>
          </w:rPr>
          <w:t xml:space="preserve"> </w:t>
        </w:r>
        <w:r w:rsidRPr="00C65AEE">
          <w:rPr>
            <w:rFonts w:ascii="Times New Roman" w:hAnsi="Times New Roman"/>
          </w:rPr>
          <w:t>indicate the physical system in which each surrogate approach is demonstrated. Contaminant hydrogeology/remediation includes subsurface contaminant transport and engineered cleanup problems (e.g., pump-and-treat design, DNAPL dissolution, reactive transport, plume persistence and back-diffusion), where surrogates are valuable because decision workflows are long-horizon and often require many repeated simulations for design, compliance, and uncertainty analysis. Groundwater flow/fluid mechanics covers Darcy-scale groundwater flow and related porous-media flow problems that emphasize forward emulation and inverse estimation of properties (e.g., conductivity fields), making field-to-field surrogate mappings (CNNs and operator-learning models) especially useful. Coastal aquifers/seawater intrusion focuses on density-driven flow and salinity transport under pumping and recharge forcing, where long transient horizons and many management scenarios motivate surrogates for rapid forecasting, optimization, and data assimilation. Groundwater monitoring/forecasting includes studies centered on predicting and interpreting well/sensor time series (levels, water quality signals), where surrogates enable operational forecasting, drift detection, and near-real-time analytics</w:t>
        </w:r>
      </w:ins>
      <w:ins w:id="1327" w:author="Cao, Ross" w:date="2025-12-24T13:46:00Z" w16du:dateUtc="2025-12-24T21:46:00Z">
        <w:r>
          <w:rPr>
            <w:rFonts w:ascii="Times New Roman" w:hAnsi="Times New Roman"/>
          </w:rPr>
          <w:t xml:space="preserve">, which </w:t>
        </w:r>
      </w:ins>
      <w:ins w:id="1328" w:author="Cao, Ross" w:date="2025-12-24T13:44:00Z" w16du:dateUtc="2025-12-24T21:44:00Z">
        <w:r w:rsidRPr="00C65AEE">
          <w:rPr>
            <w:rFonts w:ascii="Times New Roman" w:hAnsi="Times New Roman"/>
          </w:rPr>
          <w:t>often aligning naturally with sequence models. CO</w:t>
        </w:r>
      </w:ins>
      <w:ins w:id="1329" w:author="Cao, Ross" w:date="2025-12-24T13:47:00Z" w16du:dateUtc="2025-12-24T21:47:00Z">
        <w:r w:rsidR="004A0387" w:rsidRPr="004A0387">
          <w:rPr>
            <w:rFonts w:ascii="Times New Roman" w:hAnsi="Times New Roman"/>
            <w:vertAlign w:val="subscript"/>
            <w:rPrChange w:id="1330" w:author="Cao, Ross" w:date="2025-12-24T13:47:00Z" w16du:dateUtc="2025-12-24T21:47:00Z">
              <w:rPr>
                <w:rFonts w:ascii="Times New Roman" w:hAnsi="Times New Roman"/>
              </w:rPr>
            </w:rPrChange>
          </w:rPr>
          <w:t>2</w:t>
        </w:r>
      </w:ins>
      <w:ins w:id="1331" w:author="Cao, Ross" w:date="2025-12-24T13:44:00Z" w16du:dateUtc="2025-12-24T21:44:00Z">
        <w:r w:rsidRPr="00C65AEE">
          <w:rPr>
            <w:rFonts w:ascii="Times New Roman" w:hAnsi="Times New Roman"/>
          </w:rPr>
          <w:t xml:space="preserve"> storage/geoenergy covers geologic carbon storage and related geoenergy applications (pressure buildup, plume migration), where high-dimensional 3D simulations and probabilistic risk assessment drive the need for fast surrogate inference (commonly operator-learning and CNN-based). Finally, general scientific computing includes method-development and benchmark-focused papers evaluated on canonical PDE testbeds (e.g., Darcy, Burgers, Navier</w:t>
        </w:r>
      </w:ins>
      <w:ins w:id="1332" w:author="Cao, Ross" w:date="2025-12-24T13:47:00Z" w16du:dateUtc="2025-12-24T21:47:00Z">
        <w:r w:rsidR="005754FF">
          <w:rPr>
            <w:rFonts w:ascii="Times New Roman" w:hAnsi="Times New Roman"/>
          </w:rPr>
          <w:t>-</w:t>
        </w:r>
      </w:ins>
      <w:ins w:id="1333" w:author="Cao, Ross" w:date="2025-12-24T13:44:00Z" w16du:dateUtc="2025-12-24T21:44:00Z">
        <w:r w:rsidRPr="00C65AEE">
          <w:rPr>
            <w:rFonts w:ascii="Times New Roman" w:hAnsi="Times New Roman"/>
          </w:rPr>
          <w:t>Stokes)</w:t>
        </w:r>
      </w:ins>
      <w:ins w:id="1334" w:author="Cao, Ross" w:date="2025-12-24T13:47:00Z" w16du:dateUtc="2025-12-24T21:47:00Z">
        <w:r w:rsidR="005754FF">
          <w:rPr>
            <w:rFonts w:ascii="Times New Roman" w:hAnsi="Times New Roman"/>
          </w:rPr>
          <w:t>,</w:t>
        </w:r>
      </w:ins>
      <w:ins w:id="1335" w:author="Cao, Ross" w:date="2025-12-24T13:44:00Z" w16du:dateUtc="2025-12-24T21:44:00Z">
        <w:r w:rsidRPr="00C65AEE">
          <w:rPr>
            <w:rFonts w:ascii="Times New Roman" w:hAnsi="Times New Roman"/>
          </w:rPr>
          <w:t xml:space="preserve"> these works provide transferable architectures and theory that are frequently adopted later by groundwater and subsurface application studies.</w:t>
        </w:r>
      </w:ins>
    </w:p>
    <w:p w14:paraId="7DE99141" w14:textId="416A0949" w:rsidR="00C65AEE" w:rsidRDefault="00C65AEE">
      <w:pPr>
        <w:pStyle w:val="BodyText"/>
        <w:rPr>
          <w:ins w:id="1336" w:author="Cao, Ross" w:date="2025-12-24T13:44:00Z" w16du:dateUtc="2025-12-24T21:44:00Z"/>
          <w:rFonts w:ascii="Times New Roman" w:hAnsi="Times New Roman"/>
          <w:highlight w:val="yellow"/>
        </w:rPr>
        <w:pPrChange w:id="1337" w:author="Song, Xuehang" w:date="2026-01-08T02:46:00Z" w16du:dateUtc="2026-01-08T10:46:00Z">
          <w:pPr>
            <w:spacing w:before="160"/>
          </w:pPr>
        </w:pPrChange>
      </w:pPr>
      <w:ins w:id="1338" w:author="Cao, Ross" w:date="2025-12-24T13:44:00Z" w16du:dateUtc="2025-12-24T21:44:00Z">
        <w:r w:rsidRPr="00E15206">
          <w:t>The domain heatmap indicates that the selected corpus is weighted toward contaminant hydrogeology/remediation and groundwater flow/fluid mechanics, while operator-learning and some deep models also appear in adjacent domains such as CO₂ storage/geoenergy and general scientific computing, illustrating cross-domain transfer of surrogate modeling architectures.</w:t>
        </w:r>
      </w:ins>
    </w:p>
    <w:p w14:paraId="54EB3F88" w14:textId="77777777" w:rsidR="00C65AEE" w:rsidRPr="005754FF" w:rsidRDefault="00C65AEE">
      <w:pPr>
        <w:spacing w:before="160"/>
        <w:rPr>
          <w:rFonts w:ascii="Times New Roman" w:hAnsi="Times New Roman"/>
          <w:highlight w:val="yellow"/>
          <w:rPrChange w:id="1339" w:author="Cao, Ross" w:date="2025-12-24T13:47:00Z" w16du:dateUtc="2025-12-24T21:47:00Z">
            <w:rPr>
              <w:highlight w:val="yellow"/>
            </w:rPr>
          </w:rPrChange>
        </w:rPr>
        <w:pPrChange w:id="1340" w:author="Cao, Ross" w:date="2025-12-24T13:47:00Z" w16du:dateUtc="2025-12-24T21:47:00Z">
          <w:pPr>
            <w:pStyle w:val="ListParagraph"/>
            <w:spacing w:before="160"/>
          </w:pPr>
        </w:pPrChange>
      </w:pPr>
    </w:p>
    <w:p w14:paraId="4EB92EC9" w14:textId="5E7B0C39" w:rsidR="0049483F" w:rsidRPr="00D52D52" w:rsidRDefault="00174C3B">
      <w:pPr>
        <w:pStyle w:val="Heading3"/>
        <w:rPr>
          <w:highlight w:val="yellow"/>
        </w:rPr>
        <w:pPrChange w:id="1341" w:author="Song, Xuehang" w:date="2026-01-08T08:05:00Z" w16du:dateUtc="2026-01-08T16:05:00Z">
          <w:pPr>
            <w:numPr>
              <w:numId w:val="13"/>
            </w:numPr>
            <w:tabs>
              <w:tab w:val="num" w:pos="720"/>
            </w:tabs>
            <w:spacing w:before="100" w:beforeAutospacing="1" w:after="100" w:afterAutospacing="1"/>
            <w:ind w:left="720" w:hanging="360"/>
          </w:pPr>
        </w:pPrChange>
      </w:pPr>
      <w:bookmarkStart w:id="1342" w:name="_Toc220495401"/>
      <w:ins w:id="1343" w:author="Song, Xuehang" w:date="2026-01-08T04:27:00Z" w16du:dateUtc="2026-01-08T12:27:00Z">
        <w:r>
          <w:t xml:space="preserve">General </w:t>
        </w:r>
        <w:r w:rsidRPr="00174C3B">
          <w:t xml:space="preserve">Surrogate Model </w:t>
        </w:r>
      </w:ins>
      <w:r w:rsidR="0049483F" w:rsidRPr="00D52D52">
        <w:rPr>
          <w:highlight w:val="yellow"/>
        </w:rPr>
        <w:t>Training Setup</w:t>
      </w:r>
      <w:r w:rsidR="00436D24" w:rsidRPr="00D52D52">
        <w:rPr>
          <w:highlight w:val="yellow"/>
        </w:rPr>
        <w:t xml:space="preserve"> (</w:t>
      </w:r>
      <w:del w:id="1344" w:author="Song, Xuehang" w:date="2026-01-08T04:28:00Z" w16du:dateUtc="2026-01-08T12:28:00Z">
        <w:r w:rsidR="00436D24" w:rsidRPr="00D52D52">
          <w:rPr>
            <w:highlight w:val="yellow"/>
          </w:rPr>
          <w:delText>let’s make it a general description here</w:delText>
        </w:r>
      </w:del>
      <w:ins w:id="1345" w:author="Song, Xuehang" w:date="2026-01-08T04:28:00Z" w16du:dateUtc="2026-01-08T12:28:00Z">
        <w:r w:rsidR="00D73649">
          <w:rPr>
            <w:highlight w:val="yellow"/>
          </w:rPr>
          <w:t>Xuehang, Ross, TC</w:t>
        </w:r>
      </w:ins>
      <w:r w:rsidR="00436D24" w:rsidRPr="00D52D52">
        <w:rPr>
          <w:highlight w:val="yellow"/>
        </w:rPr>
        <w:t>)</w:t>
      </w:r>
      <w:r w:rsidR="0049483F" w:rsidRPr="00D52D52">
        <w:rPr>
          <w:highlight w:val="yellow"/>
        </w:rPr>
        <w:t>:</w:t>
      </w:r>
      <w:bookmarkEnd w:id="1342"/>
    </w:p>
    <w:p w14:paraId="3144A711" w14:textId="77777777" w:rsidR="0049483F" w:rsidRPr="00D52D52" w:rsidRDefault="0049483F" w:rsidP="0049483F">
      <w:pPr>
        <w:numPr>
          <w:ilvl w:val="1"/>
          <w:numId w:val="23"/>
        </w:numPr>
        <w:spacing w:before="100" w:beforeAutospacing="1" w:after="100" w:afterAutospacing="1"/>
        <w:rPr>
          <w:ins w:id="1346" w:author="Cao, Ross" w:date="2025-11-17T10:42:00Z" w16du:dateUtc="2025-11-17T18:42:00Z"/>
          <w:rFonts w:ascii="Times New Roman" w:hAnsi="Times New Roman"/>
          <w:highlight w:val="yellow"/>
        </w:rPr>
      </w:pPr>
      <w:r w:rsidRPr="00D52D52">
        <w:rPr>
          <w:rFonts w:ascii="Times New Roman" w:hAnsi="Times New Roman"/>
          <w:highlight w:val="yellow"/>
        </w:rPr>
        <w:t>Data splits; augmentation; convergence/early stopping</w:t>
      </w:r>
      <w:ins w:id="1347" w:author="Cao, Ross" w:date="2025-11-17T10:42:00Z" w16du:dateUtc="2025-11-17T18:42:00Z">
        <w:r w:rsidRPr="00D52D52">
          <w:rPr>
            <w:rFonts w:ascii="Times New Roman" w:hAnsi="Times New Roman"/>
            <w:highlight w:val="yellow"/>
          </w:rPr>
          <w:t xml:space="preserve"> </w:t>
        </w:r>
      </w:ins>
    </w:p>
    <w:p w14:paraId="31CA0D0B" w14:textId="64FB36A3" w:rsidR="0049483F" w:rsidRPr="00D52D52" w:rsidRDefault="0049483F" w:rsidP="0049483F">
      <w:pPr>
        <w:numPr>
          <w:ilvl w:val="1"/>
          <w:numId w:val="23"/>
        </w:numPr>
        <w:spacing w:before="100" w:beforeAutospacing="1" w:after="100" w:afterAutospacing="1"/>
        <w:rPr>
          <w:ins w:id="1348" w:author="Cao, Ross" w:date="2025-11-17T10:42:00Z" w16du:dateUtc="2025-11-17T18:42:00Z"/>
          <w:rFonts w:ascii="Times New Roman" w:hAnsi="Times New Roman"/>
          <w:highlight w:val="yellow"/>
        </w:rPr>
      </w:pPr>
      <w:ins w:id="1349" w:author="Cao, Ross" w:date="2025-11-17T10:42:00Z">
        <w:r w:rsidRPr="00D52D52">
          <w:rPr>
            <w:rFonts w:ascii="Times New Roman" w:hAnsi="Times New Roman"/>
            <w:highlight w:val="yellow"/>
          </w:rPr>
          <w:t>Splits</w:t>
        </w:r>
      </w:ins>
      <w:ins w:id="1350" w:author="Cao, Ross" w:date="2025-11-17T10:42:00Z" w16du:dateUtc="2025-11-17T18:42:00Z">
        <w:r w:rsidRPr="00D52D52">
          <w:rPr>
            <w:rFonts w:ascii="Times New Roman" w:hAnsi="Times New Roman"/>
            <w:highlight w:val="yellow"/>
          </w:rPr>
          <w:t>:</w:t>
        </w:r>
      </w:ins>
      <w:ins w:id="1351" w:author="Cao, Ross" w:date="2025-11-17T10:42:00Z">
        <w:r w:rsidRPr="00D52D52">
          <w:rPr>
            <w:rFonts w:ascii="Times New Roman" w:hAnsi="Times New Roman"/>
            <w:highlight w:val="yellow"/>
          </w:rPr>
          <w:t xml:space="preserve"> Hold out realizations across time and parameter ranges. </w:t>
        </w:r>
      </w:ins>
      <w:r w:rsidRPr="00D52D52">
        <w:rPr>
          <w:rFonts w:ascii="Times New Roman" w:hAnsi="Times New Roman"/>
          <w:highlight w:val="yellow"/>
        </w:rPr>
        <w:fldChar w:fldCharType="begin"/>
      </w:r>
      <w:r w:rsidR="00C061BA">
        <w:rPr>
          <w:rFonts w:ascii="Times New Roman" w:hAnsi="Times New Roman"/>
          <w:highlight w:val="yellow"/>
        </w:rPr>
        <w:instrText xml:space="preserve"> ADDIN EN.CITE &lt;EndNote&gt;&lt;Cite&gt;&lt;Author&gt;Jiang&lt;/Author&gt;&lt;Year&gt;2025&lt;/Year&gt;&lt;RecNum&gt;533&lt;/RecNum&gt;&lt;DisplayText&gt;(Jiang et al., 2025)&lt;/DisplayText&gt;&lt;record&gt;&lt;rec-number&gt;533&lt;/rec-number&gt;&lt;foreign-keys&gt;&lt;key app="EN" db-id="avewzwavpffw96ewpdx505tfdawpfpatfzve" timestamp="1761589767"&gt;533&lt;/key&gt;&lt;/foreign-keys&gt;&lt;ref-type name="Journal Article"&gt;17&lt;/ref-type&gt;&lt;contributors&gt;&lt;authors&gt;&lt;author&gt;Jiang, Su&lt;/author&gt;&lt;author&gt;Liu, Chuyang&lt;/author&gt;&lt;author&gt;Dwivedi, Dipankar&lt;/author&gt;&lt;/authors&gt;&lt;/contributors&gt;&lt;titles&gt;&lt;title&gt;GeoFUSE: An Efficient Surrogate Model for Seawater Intrusion Prediction and Uncertainty Reduction&lt;/title&gt;&lt;secondary-title&gt;Water Resources Research&lt;/secondary-title&gt;&lt;/titles&gt;&lt;periodical&gt;&lt;full-title&gt;Water Resources Research&lt;/full-title&gt;&lt;/periodical&gt;&lt;pages&gt;e2024WR038898&lt;/pages&gt;&lt;volume&gt;61&lt;/volume&gt;&lt;number&gt;9&lt;/number&gt;&lt;dates&gt;&lt;year&gt;2025&lt;/year&gt;&lt;/dates&gt;&lt;isbn&gt;0043-1397&lt;/isbn&gt;&lt;label&gt;Operator-learning&lt;/label&gt;&lt;urls&gt;&lt;related-urls&gt;&lt;url&gt;https://agupubs.onlinelibrary.wiley.com/doi/abs/10.1029/2024WR038898&lt;/url&gt;&lt;/related-urls&gt;&lt;/urls&gt;&lt;electronic-resource-num&gt;https://doi.org/10.1029/2024WR038898&lt;/electronic-resource-num&gt;&lt;research-notes&gt;Inverse &amp;amp; calibration&lt;/research-notes&gt;&lt;/record&gt;&lt;/Cite&gt;&lt;/EndNote&gt;</w:instrText>
      </w:r>
      <w:r w:rsidRPr="00D52D52">
        <w:rPr>
          <w:rFonts w:ascii="Times New Roman" w:hAnsi="Times New Roman"/>
          <w:highlight w:val="yellow"/>
        </w:rPr>
        <w:fldChar w:fldCharType="separate"/>
      </w:r>
      <w:r w:rsidRPr="00D52D52">
        <w:rPr>
          <w:rFonts w:ascii="Times New Roman" w:hAnsi="Times New Roman"/>
          <w:noProof/>
          <w:highlight w:val="yellow"/>
        </w:rPr>
        <w:t>(Jiang et al., 2025)</w:t>
      </w:r>
      <w:r w:rsidRPr="00D52D52">
        <w:rPr>
          <w:rFonts w:ascii="Times New Roman" w:hAnsi="Times New Roman"/>
          <w:highlight w:val="yellow"/>
        </w:rPr>
        <w:fldChar w:fldCharType="end"/>
      </w:r>
      <w:ins w:id="1352" w:author="Cao, Ross" w:date="2025-11-17T10:42:00Z" w16du:dateUtc="2025-11-17T18:42:00Z">
        <w:r w:rsidRPr="00D52D52">
          <w:rPr>
            <w:rFonts w:ascii="Times New Roman" w:hAnsi="Times New Roman"/>
            <w:highlight w:val="yellow"/>
          </w:rPr>
          <w:t xml:space="preserve"> </w:t>
        </w:r>
      </w:ins>
      <w:ins w:id="1353" w:author="Cao, Ross" w:date="2025-11-17T10:42:00Z">
        <w:r w:rsidRPr="00D52D52">
          <w:rPr>
            <w:rFonts w:ascii="Times New Roman" w:hAnsi="Times New Roman"/>
            <w:highlight w:val="yellow"/>
          </w:rPr>
          <w:t>used separate training and test ensembles, which is a practical benchmark for our initial runs.</w:t>
        </w:r>
      </w:ins>
    </w:p>
    <w:p w14:paraId="2F633EFB" w14:textId="77777777" w:rsidR="0049483F" w:rsidRPr="00D52D52" w:rsidRDefault="0049483F" w:rsidP="0049483F">
      <w:pPr>
        <w:numPr>
          <w:ilvl w:val="1"/>
          <w:numId w:val="23"/>
        </w:numPr>
        <w:spacing w:before="100" w:beforeAutospacing="1" w:after="100" w:afterAutospacing="1"/>
        <w:rPr>
          <w:ins w:id="1354" w:author="Cao, Ross" w:date="2025-11-17T10:43:00Z" w16du:dateUtc="2025-11-17T18:43:00Z"/>
          <w:rFonts w:ascii="Times New Roman" w:hAnsi="Times New Roman"/>
          <w:highlight w:val="yellow"/>
        </w:rPr>
      </w:pPr>
      <w:ins w:id="1355" w:author="Cao, Ross" w:date="2025-11-17T10:42:00Z">
        <w:r w:rsidRPr="00D52D52">
          <w:rPr>
            <w:rFonts w:ascii="Times New Roman" w:hAnsi="Times New Roman"/>
            <w:highlight w:val="yellow"/>
          </w:rPr>
          <w:t>Normalization</w:t>
        </w:r>
      </w:ins>
      <w:ins w:id="1356" w:author="Cao, Ross" w:date="2025-11-17T10:42:00Z" w16du:dateUtc="2025-11-17T18:42:00Z">
        <w:r w:rsidRPr="00D52D52">
          <w:rPr>
            <w:rFonts w:ascii="Times New Roman" w:hAnsi="Times New Roman"/>
            <w:highlight w:val="yellow"/>
          </w:rPr>
          <w:t>:</w:t>
        </w:r>
      </w:ins>
      <w:ins w:id="1357" w:author="Cao, Ross" w:date="2025-11-17T10:42:00Z">
        <w:r w:rsidRPr="00D52D52">
          <w:rPr>
            <w:rFonts w:ascii="Times New Roman" w:hAnsi="Times New Roman"/>
            <w:highlight w:val="yellow"/>
          </w:rPr>
          <w:t xml:space="preserve"> Standardize each channel and record the scaling in metadata so inference is consistent.</w:t>
        </w:r>
      </w:ins>
    </w:p>
    <w:p w14:paraId="0D73F0D0" w14:textId="77777777" w:rsidR="0049483F" w:rsidRPr="00D52D52" w:rsidRDefault="0049483F" w:rsidP="0049483F">
      <w:pPr>
        <w:numPr>
          <w:ilvl w:val="1"/>
          <w:numId w:val="23"/>
        </w:numPr>
        <w:spacing w:before="100" w:beforeAutospacing="1" w:after="100" w:afterAutospacing="1"/>
        <w:rPr>
          <w:ins w:id="1358" w:author="Cao, Ross" w:date="2025-11-17T10:43:00Z" w16du:dateUtc="2025-11-17T18:43:00Z"/>
          <w:rFonts w:ascii="Times New Roman" w:hAnsi="Times New Roman"/>
          <w:highlight w:val="yellow"/>
        </w:rPr>
      </w:pPr>
      <w:ins w:id="1359" w:author="Cao, Ross" w:date="2025-11-17T10:43:00Z">
        <w:r w:rsidRPr="00D52D52">
          <w:rPr>
            <w:rFonts w:ascii="Times New Roman" w:hAnsi="Times New Roman"/>
            <w:highlight w:val="yellow"/>
          </w:rPr>
          <w:t>Early stopping</w:t>
        </w:r>
      </w:ins>
      <w:ins w:id="1360" w:author="Cao, Ross" w:date="2025-11-17T10:43:00Z" w16du:dateUtc="2025-11-17T18:43:00Z">
        <w:r w:rsidRPr="00D52D52">
          <w:rPr>
            <w:rFonts w:ascii="Times New Roman" w:hAnsi="Times New Roman"/>
            <w:highlight w:val="yellow"/>
          </w:rPr>
          <w:t>:</w:t>
        </w:r>
      </w:ins>
      <w:ins w:id="1361" w:author="Cao, Ross" w:date="2025-11-17T10:43:00Z">
        <w:r w:rsidRPr="00D52D52">
          <w:rPr>
            <w:rFonts w:ascii="Times New Roman" w:hAnsi="Times New Roman"/>
            <w:highlight w:val="yellow"/>
          </w:rPr>
          <w:t xml:space="preserve"> Track the validation metric on the decision outputs, not only on global averages, and save the best checkpoint.</w:t>
        </w:r>
      </w:ins>
    </w:p>
    <w:p w14:paraId="33EA15EF" w14:textId="6CBA3565" w:rsidR="0049483F" w:rsidRPr="00D52D52" w:rsidRDefault="0049483F" w:rsidP="0049483F">
      <w:pPr>
        <w:numPr>
          <w:ilvl w:val="1"/>
          <w:numId w:val="23"/>
        </w:numPr>
        <w:spacing w:before="100" w:beforeAutospacing="1" w:after="100" w:afterAutospacing="1"/>
        <w:rPr>
          <w:rFonts w:ascii="Times New Roman" w:hAnsi="Times New Roman"/>
          <w:highlight w:val="yellow"/>
        </w:rPr>
      </w:pPr>
      <w:ins w:id="1362" w:author="Cao, Ross" w:date="2025-11-17T10:43:00Z">
        <w:r w:rsidRPr="00D52D52">
          <w:rPr>
            <w:rFonts w:ascii="Times New Roman" w:hAnsi="Times New Roman"/>
            <w:highlight w:val="yellow"/>
          </w:rPr>
          <w:lastRenderedPageBreak/>
          <w:t>Runtime reporting</w:t>
        </w:r>
      </w:ins>
      <w:ins w:id="1363" w:author="Cao, Ross" w:date="2025-11-17T10:43:00Z" w16du:dateUtc="2025-11-17T18:43:00Z">
        <w:r w:rsidRPr="00D52D52">
          <w:rPr>
            <w:rFonts w:ascii="Times New Roman" w:hAnsi="Times New Roman"/>
            <w:highlight w:val="yellow"/>
          </w:rPr>
          <w:t>:</w:t>
        </w:r>
      </w:ins>
      <w:ins w:id="1364" w:author="Cao, Ross" w:date="2025-11-17T10:43:00Z">
        <w:r w:rsidRPr="00D52D52">
          <w:rPr>
            <w:rFonts w:ascii="Times New Roman" w:hAnsi="Times New Roman"/>
            <w:highlight w:val="yellow"/>
          </w:rPr>
          <w:t xml:space="preserve"> Record forward runtime and surrogate inference time so speedups can be reported next to accuracy. The </w:t>
        </w:r>
      </w:ins>
      <w:ins w:id="1365" w:author="Cao, Ross" w:date="2025-11-17T10:44:00Z" w16du:dateUtc="2025-11-17T18:44:00Z">
        <w:r w:rsidRPr="00D52D52">
          <w:rPr>
            <w:rFonts w:ascii="Times New Roman" w:hAnsi="Times New Roman"/>
            <w:highlight w:val="yellow"/>
          </w:rPr>
          <w:fldChar w:fldCharType="begin"/>
        </w:r>
      </w:ins>
      <w:r w:rsidR="00C061BA">
        <w:rPr>
          <w:rFonts w:ascii="Times New Roman" w:hAnsi="Times New Roman"/>
          <w:highlight w:val="yellow"/>
        </w:rPr>
        <w:instrText xml:space="preserve"> ADDIN EN.CITE &lt;EndNote&gt;&lt;Cite&gt;&lt;Author&gt;Jiang&lt;/Author&gt;&lt;Year&gt;2025&lt;/Year&gt;&lt;RecNum&gt;533&lt;/RecNum&gt;&lt;DisplayText&gt;(Jiang et al., 2025)&lt;/DisplayText&gt;&lt;record&gt;&lt;rec-number&gt;533&lt;/rec-number&gt;&lt;foreign-keys&gt;&lt;key app="EN" db-id="avewzwavpffw96ewpdx505tfdawpfpatfzve" timestamp="1761589767"&gt;533&lt;/key&gt;&lt;/foreign-keys&gt;&lt;ref-type name="Journal Article"&gt;17&lt;/ref-type&gt;&lt;contributors&gt;&lt;authors&gt;&lt;author&gt;Jiang, Su&lt;/author&gt;&lt;author&gt;Liu, Chuyang&lt;/author&gt;&lt;author&gt;Dwivedi, Dipankar&lt;/author&gt;&lt;/authors&gt;&lt;/contributors&gt;&lt;titles&gt;&lt;title&gt;GeoFUSE: An Efficient Surrogate Model for Seawater Intrusion Prediction and Uncertainty Reduction&lt;/title&gt;&lt;secondary-title&gt;Water Resources Research&lt;/secondary-title&gt;&lt;/titles&gt;&lt;periodical&gt;&lt;full-title&gt;Water Resources Research&lt;/full-title&gt;&lt;/periodical&gt;&lt;pages&gt;e2024WR038898&lt;/pages&gt;&lt;volume&gt;61&lt;/volume&gt;&lt;number&gt;9&lt;/number&gt;&lt;dates&gt;&lt;year&gt;2025&lt;/year&gt;&lt;/dates&gt;&lt;isbn&gt;0043-1397&lt;/isbn&gt;&lt;label&gt;Operator-learning&lt;/label&gt;&lt;urls&gt;&lt;related-urls&gt;&lt;url&gt;https://agupubs.onlinelibrary.wiley.com/doi/abs/10.1029/2024WR038898&lt;/url&gt;&lt;/related-urls&gt;&lt;/urls&gt;&lt;electronic-resource-num&gt;https://doi.org/10.1029/2024WR038898&lt;/electronic-resource-num&gt;&lt;research-notes&gt;Inverse &amp;amp; calibration&lt;/research-notes&gt;&lt;/record&gt;&lt;/Cite&gt;&lt;/EndNote&gt;</w:instrText>
      </w:r>
      <w:ins w:id="1366" w:author="Cao, Ross" w:date="2025-11-17T10:44:00Z" w16du:dateUtc="2025-11-17T18:44:00Z">
        <w:r w:rsidRPr="00D52D52">
          <w:rPr>
            <w:rFonts w:ascii="Times New Roman" w:hAnsi="Times New Roman"/>
            <w:highlight w:val="yellow"/>
          </w:rPr>
          <w:fldChar w:fldCharType="separate"/>
        </w:r>
        <w:r w:rsidRPr="00D52D52">
          <w:rPr>
            <w:rFonts w:ascii="Times New Roman" w:hAnsi="Times New Roman"/>
            <w:noProof/>
            <w:highlight w:val="yellow"/>
          </w:rPr>
          <w:t>(Jiang et al., 2025)</w:t>
        </w:r>
        <w:r w:rsidRPr="00D52D52">
          <w:rPr>
            <w:rFonts w:ascii="Times New Roman" w:hAnsi="Times New Roman"/>
            <w:highlight w:val="yellow"/>
          </w:rPr>
          <w:fldChar w:fldCharType="end"/>
        </w:r>
        <w:r w:rsidRPr="00D52D52">
          <w:rPr>
            <w:rFonts w:ascii="Times New Roman" w:hAnsi="Times New Roman"/>
            <w:highlight w:val="yellow"/>
          </w:rPr>
          <w:t xml:space="preserve"> </w:t>
        </w:r>
      </w:ins>
      <w:ins w:id="1367" w:author="Cao, Ross" w:date="2025-11-17T10:43:00Z">
        <w:r w:rsidRPr="00D52D52">
          <w:rPr>
            <w:rFonts w:ascii="Times New Roman" w:hAnsi="Times New Roman"/>
            <w:highlight w:val="yellow"/>
          </w:rPr>
          <w:t>case study provides useful reference numbers for this comparison.</w:t>
        </w:r>
      </w:ins>
    </w:p>
    <w:p w14:paraId="6BF8C059" w14:textId="77777777" w:rsidR="002306E5" w:rsidRDefault="002306E5" w:rsidP="00882393">
      <w:pPr>
        <w:spacing w:before="160"/>
        <w:rPr>
          <w:rFonts w:ascii="Times New Roman" w:hAnsi="Times New Roman"/>
        </w:rPr>
      </w:pPr>
    </w:p>
    <w:p w14:paraId="4A1ECFAF" w14:textId="77777777" w:rsidR="00EC36BC" w:rsidRDefault="00EC36BC">
      <w:pPr>
        <w:tabs>
          <w:tab w:val="clear" w:pos="360"/>
          <w:tab w:val="clear" w:pos="720"/>
          <w:tab w:val="clear" w:pos="1080"/>
        </w:tabs>
        <w:spacing w:after="160" w:line="278" w:lineRule="auto"/>
        <w:rPr>
          <w:ins w:id="1368" w:author="Song, Xuehang" w:date="2026-02-19T05:13:00Z" w16du:dateUtc="2026-02-19T13:13:00Z"/>
          <w:rFonts w:asciiTheme="majorHAnsi" w:hAnsiTheme="majorHAnsi"/>
          <w:color w:val="0E2841" w:themeColor="text2"/>
          <w:kern w:val="28"/>
          <w:sz w:val="24"/>
        </w:rPr>
      </w:pPr>
      <w:bookmarkStart w:id="1369" w:name="_Toc220485890"/>
      <w:bookmarkStart w:id="1370" w:name="_Toc220495402"/>
      <w:ins w:id="1371" w:author="Song, Xuehang" w:date="2026-02-19T05:13:00Z" w16du:dateUtc="2026-02-19T13:13:00Z">
        <w:r>
          <w:rPr>
            <w:rFonts w:asciiTheme="majorHAnsi" w:hAnsiTheme="majorHAnsi"/>
            <w:color w:val="0E2841" w:themeColor="text2"/>
            <w:kern w:val="28"/>
            <w:sz w:val="24"/>
          </w:rPr>
          <w:br w:type="page"/>
        </w:r>
      </w:ins>
    </w:p>
    <w:p w14:paraId="08DB93A4" w14:textId="5DC783F9" w:rsidR="002306E5" w:rsidRPr="00261E80" w:rsidRDefault="002306E5">
      <w:pPr>
        <w:pStyle w:val="Heading3"/>
        <w:rPr>
          <w:del w:id="1372" w:author="Song, Xuehang" w:date="2026-01-08T03:56:00Z" w16du:dateUtc="2026-01-08T11:56:00Z"/>
          <w:b w:val="0"/>
          <w:rPrChange w:id="1373" w:author="Song, Xuehang" w:date="2025-12-11T09:29:00Z" w16du:dateUtc="2025-12-11T17:29:00Z">
            <w:rPr>
              <w:del w:id="1374" w:author="Song, Xuehang" w:date="2026-01-08T03:56:00Z" w16du:dateUtc="2026-01-08T11:56:00Z"/>
              <w:rFonts w:ascii="Times New Roman" w:hAnsi="Times New Roman"/>
              <w:b/>
              <w:bCs/>
            </w:rPr>
          </w:rPrChange>
        </w:rPr>
        <w:pPrChange w:id="1375" w:author="Song, Xuehang" w:date="2025-12-11T09:29:00Z" w16du:dateUtc="2025-12-11T17:29:00Z">
          <w:pPr>
            <w:spacing w:before="100" w:beforeAutospacing="1" w:after="100" w:afterAutospacing="1"/>
            <w:outlineLvl w:val="1"/>
          </w:pPr>
        </w:pPrChange>
      </w:pPr>
      <w:del w:id="1376" w:author="Song, Xuehang" w:date="2026-01-08T03:56:00Z" w16du:dateUtc="2026-01-08T11:56:00Z">
        <w:r w:rsidRPr="00261E80">
          <w:rPr>
            <w:b w:val="0"/>
            <w:rPrChange w:id="1377" w:author="Song, Xuehang" w:date="2025-12-11T09:29:00Z" w16du:dateUtc="2025-12-11T17:29:00Z">
              <w:rPr>
                <w:rFonts w:ascii="Times New Roman" w:hAnsi="Times New Roman"/>
                <w:b/>
                <w:bCs/>
              </w:rPr>
            </w:rPrChange>
          </w:rPr>
          <w:lastRenderedPageBreak/>
          <w:delText>Prototype Surrogate Architecture</w:delText>
        </w:r>
        <w:bookmarkEnd w:id="1369"/>
        <w:bookmarkEnd w:id="1370"/>
      </w:del>
    </w:p>
    <w:p w14:paraId="11755136" w14:textId="5118AA9A" w:rsidR="00232A45" w:rsidRDefault="00232A45" w:rsidP="003977CA">
      <w:pPr>
        <w:spacing w:before="100" w:beforeAutospacing="1" w:after="100" w:afterAutospacing="1"/>
        <w:rPr>
          <w:del w:id="1378" w:author="Song, Xuehang" w:date="2026-01-08T02:45:00Z" w16du:dateUtc="2026-01-08T10:45:00Z"/>
          <w:rFonts w:ascii="Times New Roman" w:hAnsi="Times New Roman"/>
        </w:rPr>
      </w:pPr>
    </w:p>
    <w:p w14:paraId="41CB8C95" w14:textId="0B179BD0" w:rsidR="003977CA" w:rsidRPr="003977CA" w:rsidDel="00EC36BC" w:rsidRDefault="003977CA" w:rsidP="003977CA">
      <w:pPr>
        <w:spacing w:before="100" w:beforeAutospacing="1" w:after="100" w:afterAutospacing="1"/>
        <w:rPr>
          <w:del w:id="1379" w:author="Song, Xuehang" w:date="2026-02-19T05:13:00Z" w16du:dateUtc="2026-02-19T13:13:00Z"/>
          <w:rFonts w:ascii="Times New Roman" w:hAnsi="Times New Roman"/>
          <w:rPrChange w:id="1380" w:author="Cao, Ross" w:date="2025-11-17T09:49:00Z" w16du:dateUtc="2025-11-17T17:49:00Z">
            <w:rPr>
              <w:del w:id="1381" w:author="Song, Xuehang" w:date="2026-02-19T05:13:00Z" w16du:dateUtc="2026-02-19T13:13:00Z"/>
            </w:rPr>
          </w:rPrChange>
        </w:rPr>
      </w:pPr>
    </w:p>
    <w:p w14:paraId="610C4B89" w14:textId="474AA465" w:rsidR="00F46C61" w:rsidRPr="000260B3" w:rsidRDefault="000E0BC8">
      <w:pPr>
        <w:pStyle w:val="Heading2"/>
        <w:rPr>
          <w:ins w:id="1382" w:author="Song, Xuehang" w:date="2025-10-09T06:50:00Z" w16du:dateUtc="2025-10-09T13:50:00Z"/>
          <w:b w:val="0"/>
          <w:rPrChange w:id="1383" w:author="Song, Xuehang" w:date="2026-01-08T08:05:00Z" w16du:dateUtc="2026-01-08T16:05:00Z">
            <w:rPr>
              <w:ins w:id="1384" w:author="Song, Xuehang" w:date="2025-10-09T06:50:00Z" w16du:dateUtc="2025-10-09T13:50:00Z"/>
              <w:rFonts w:ascii="Times New Roman" w:hAnsi="Times New Roman"/>
              <w:b/>
            </w:rPr>
          </w:rPrChange>
        </w:rPr>
        <w:pPrChange w:id="1385" w:author="Song, Xuehang" w:date="2026-01-08T08:05:00Z" w16du:dateUtc="2026-01-08T16:05:00Z">
          <w:pPr>
            <w:spacing w:before="100" w:beforeAutospacing="1" w:after="100" w:afterAutospacing="1"/>
            <w:outlineLvl w:val="1"/>
          </w:pPr>
        </w:pPrChange>
      </w:pPr>
      <w:bookmarkStart w:id="1386" w:name="_Toc220495403"/>
      <w:del w:id="1387" w:author="Song, Xuehang" w:date="2026-01-08T02:48:00Z" w16du:dateUtc="2026-01-08T10:48:00Z">
        <w:r w:rsidRPr="000260B3">
          <w:rPr>
            <w:rPrChange w:id="1388" w:author="Song, Xuehang" w:date="2026-01-08T08:05:00Z" w16du:dateUtc="2026-01-08T16:05:00Z">
              <w:rPr>
                <w:rFonts w:ascii="Times New Roman" w:hAnsi="Times New Roman"/>
                <w:b/>
              </w:rPr>
            </w:rPrChange>
          </w:rPr>
          <w:delText>3</w:delText>
        </w:r>
        <w:r w:rsidR="00F46C61" w:rsidRPr="000260B3">
          <w:rPr>
            <w:rPrChange w:id="1389" w:author="Song, Xuehang" w:date="2026-01-08T08:05:00Z" w16du:dateUtc="2026-01-08T16:05:00Z">
              <w:rPr>
                <w:rFonts w:ascii="Times New Roman" w:hAnsi="Times New Roman"/>
                <w:b/>
              </w:rPr>
            </w:rPrChange>
          </w:rPr>
          <w:delText>.</w:delText>
        </w:r>
      </w:del>
      <w:del w:id="1390" w:author="Song, Xuehang" w:date="2025-12-11T09:24:00Z" w16du:dateUtc="2025-12-11T17:24:00Z">
        <w:r w:rsidRPr="000260B3">
          <w:rPr>
            <w:rPrChange w:id="1391" w:author="Song, Xuehang" w:date="2026-01-08T08:05:00Z" w16du:dateUtc="2026-01-08T16:05:00Z">
              <w:rPr>
                <w:rFonts w:ascii="Times New Roman" w:hAnsi="Times New Roman"/>
                <w:b/>
              </w:rPr>
            </w:rPrChange>
          </w:rPr>
          <w:delText>2</w:delText>
        </w:r>
      </w:del>
      <w:del w:id="1392" w:author="Song, Xuehang" w:date="2026-01-08T03:09:00Z" w16du:dateUtc="2026-01-08T11:09:00Z">
        <w:r w:rsidR="00F46C61" w:rsidRPr="000260B3">
          <w:rPr>
            <w:rPrChange w:id="1393" w:author="Song, Xuehang" w:date="2026-01-08T08:05:00Z" w16du:dateUtc="2026-01-08T16:05:00Z">
              <w:rPr>
                <w:rFonts w:ascii="Times New Roman" w:hAnsi="Times New Roman"/>
                <w:b/>
              </w:rPr>
            </w:rPrChange>
          </w:rPr>
          <w:delText xml:space="preserve"> </w:delText>
        </w:r>
      </w:del>
      <w:r w:rsidR="00F46C61" w:rsidRPr="000260B3">
        <w:rPr>
          <w:rPrChange w:id="1394" w:author="Song, Xuehang" w:date="2026-01-08T08:05:00Z" w16du:dateUtc="2026-01-08T16:05:00Z">
            <w:rPr>
              <w:rFonts w:ascii="Times New Roman" w:hAnsi="Times New Roman"/>
              <w:b/>
            </w:rPr>
          </w:rPrChange>
        </w:rPr>
        <w:t>Recalibration Mechanisms</w:t>
      </w:r>
      <w:r w:rsidR="000A407B" w:rsidRPr="000260B3">
        <w:rPr>
          <w:rPrChange w:id="1395" w:author="Song, Xuehang" w:date="2026-01-08T08:05:00Z" w16du:dateUtc="2026-01-08T16:05:00Z">
            <w:rPr>
              <w:rFonts w:ascii="Times New Roman" w:hAnsi="Times New Roman"/>
              <w:b/>
            </w:rPr>
          </w:rPrChange>
        </w:rPr>
        <w:t xml:space="preserve"> (</w:t>
      </w:r>
      <w:r w:rsidR="005B1457" w:rsidRPr="000260B3">
        <w:rPr>
          <w:rPrChange w:id="1396" w:author="Song, Xuehang" w:date="2026-01-08T08:05:00Z" w16du:dateUtc="2026-01-08T16:05:00Z">
            <w:rPr>
              <w:rFonts w:ascii="Times New Roman" w:hAnsi="Times New Roman"/>
            </w:rPr>
          </w:rPrChange>
        </w:rPr>
        <w:t xml:space="preserve">TC, Xuehang, </w:t>
      </w:r>
      <w:del w:id="1397" w:author="Song, Xuehang" w:date="2026-01-08T02:44:00Z" w16du:dateUtc="2026-01-08T10:44:00Z">
        <w:r w:rsidR="005B1457" w:rsidRPr="000260B3">
          <w:rPr>
            <w:rPrChange w:id="1398" w:author="Song, Xuehang" w:date="2026-01-08T08:05:00Z" w16du:dateUtc="2026-01-08T16:05:00Z">
              <w:rPr>
                <w:rFonts w:ascii="Times New Roman" w:hAnsi="Times New Roman"/>
              </w:rPr>
            </w:rPrChange>
          </w:rPr>
          <w:delText>Greg,</w:delText>
        </w:r>
      </w:del>
      <w:r w:rsidR="005B1457" w:rsidRPr="000260B3">
        <w:rPr>
          <w:rPrChange w:id="1399" w:author="Song, Xuehang" w:date="2026-01-08T08:05:00Z" w16du:dateUtc="2026-01-08T16:05:00Z">
            <w:rPr>
              <w:rFonts w:ascii="Times New Roman" w:hAnsi="Times New Roman"/>
            </w:rPr>
          </w:rPrChange>
        </w:rPr>
        <w:t xml:space="preserve"> J</w:t>
      </w:r>
      <w:r w:rsidR="005D141D" w:rsidRPr="000260B3">
        <w:rPr>
          <w:rPrChange w:id="1400" w:author="Song, Xuehang" w:date="2026-01-08T08:05:00Z" w16du:dateUtc="2026-01-08T16:05:00Z">
            <w:rPr>
              <w:rFonts w:ascii="Times New Roman" w:hAnsi="Times New Roman"/>
            </w:rPr>
          </w:rPrChange>
        </w:rPr>
        <w:t>a</w:t>
      </w:r>
      <w:r w:rsidR="005B1457" w:rsidRPr="000260B3">
        <w:rPr>
          <w:rPrChange w:id="1401" w:author="Song, Xuehang" w:date="2026-01-08T08:05:00Z" w16du:dateUtc="2026-01-08T16:05:00Z">
            <w:rPr>
              <w:rFonts w:ascii="Times New Roman" w:hAnsi="Times New Roman"/>
            </w:rPr>
          </w:rPrChange>
        </w:rPr>
        <w:t>son</w:t>
      </w:r>
      <w:r w:rsidR="000A407B" w:rsidRPr="000260B3">
        <w:rPr>
          <w:rPrChange w:id="1402" w:author="Song, Xuehang" w:date="2026-01-08T08:05:00Z" w16du:dateUtc="2026-01-08T16:05:00Z">
            <w:rPr>
              <w:rFonts w:ascii="Times New Roman" w:hAnsi="Times New Roman"/>
              <w:b/>
            </w:rPr>
          </w:rPrChange>
        </w:rPr>
        <w:t>)</w:t>
      </w:r>
      <w:bookmarkEnd w:id="1386"/>
    </w:p>
    <w:p w14:paraId="61BC2F5D" w14:textId="77777777" w:rsidR="009D44CD" w:rsidRPr="00127968" w:rsidRDefault="009D44CD">
      <w:pPr>
        <w:pStyle w:val="BodyText"/>
        <w:rPr>
          <w:ins w:id="1403" w:author="Song, Xuehang" w:date="2025-10-09T06:50:00Z" w16du:dateUtc="2025-10-09T13:50:00Z"/>
          <w:rPrChange w:id="1404" w:author="Song, Xuehang" w:date="2026-02-19T05:14:00Z" w16du:dateUtc="2026-02-19T13:14:00Z">
            <w:rPr>
              <w:ins w:id="1405" w:author="Song, Xuehang" w:date="2025-10-09T06:50:00Z" w16du:dateUtc="2025-10-09T13:50:00Z"/>
              <w:rFonts w:ascii="Times New Roman" w:hAnsi="Times New Roman"/>
            </w:rPr>
          </w:rPrChange>
        </w:rPr>
        <w:pPrChange w:id="1406" w:author="Song, Xuehang" w:date="2026-01-08T08:05:00Z" w16du:dateUtc="2026-01-08T16:05:00Z">
          <w:pPr/>
        </w:pPrChange>
      </w:pPr>
      <w:ins w:id="1407" w:author="Song, Xuehang" w:date="2025-10-09T06:50:00Z" w16du:dateUtc="2025-10-09T13:50:00Z">
        <w:r w:rsidRPr="004E29B8">
          <w:t>The recalibration component operates as a single, governed loop designed for stability, transparency, and regulatory credibility. The sequence is</w:t>
        </w:r>
        <w:r w:rsidRPr="00127968">
          <w:rPr>
            <w:rPrChange w:id="1408" w:author="Song, Xuehang" w:date="2026-02-19T05:14:00Z" w16du:dateUtc="2026-02-19T13:14:00Z">
              <w:rPr>
                <w:rFonts w:ascii="Times New Roman" w:hAnsi="Times New Roman"/>
              </w:rPr>
            </w:rPrChange>
          </w:rPr>
          <w:t xml:space="preserve"> monitor → decide → update (if warranted) → verify. During routine operations, the surrogate remains unchanged; the team conducts monthly monitoring to track (i) accuracy relative to the most recent stable baseline and (ii) calibration of stated uncertainty (for example, the empirical coverage of the 95% prediction interval).  Operational changes (e.g., revisions to pumping schedules or boundary conditions) are logged because they can move inputs outside the surrogate</w:t>
        </w:r>
        <w:r w:rsidRPr="00127968">
          <w:rPr>
            <w:rFonts w:hint="eastAsia"/>
            <w:rPrChange w:id="1409" w:author="Song, Xuehang" w:date="2026-02-19T05:14:00Z" w16du:dateUtc="2026-02-19T13:14:00Z">
              <w:rPr>
                <w:rFonts w:ascii="Times New Roman" w:hAnsi="Times New Roman" w:hint="eastAsia"/>
              </w:rPr>
            </w:rPrChange>
          </w:rPr>
          <w:t>’</w:t>
        </w:r>
        <w:r w:rsidRPr="00127968">
          <w:rPr>
            <w:rPrChange w:id="1410" w:author="Song, Xuehang" w:date="2026-02-19T05:14:00Z" w16du:dateUtc="2026-02-19T13:14:00Z">
              <w:rPr>
                <w:rFonts w:ascii="Times New Roman" w:hAnsi="Times New Roman"/>
              </w:rPr>
            </w:rPrChange>
          </w:rPr>
          <w:t xml:space="preserve">s original training setting. </w:t>
        </w:r>
      </w:ins>
    </w:p>
    <w:p w14:paraId="0B71E638" w14:textId="77777777" w:rsidR="009D44CD" w:rsidRPr="00127968" w:rsidRDefault="009D44CD">
      <w:pPr>
        <w:pStyle w:val="BodyText"/>
        <w:rPr>
          <w:ins w:id="1411" w:author="Song, Xuehang" w:date="2025-10-09T06:50:00Z" w16du:dateUtc="2025-10-09T13:50:00Z"/>
          <w:rPrChange w:id="1412" w:author="Song, Xuehang" w:date="2026-02-19T05:14:00Z" w16du:dateUtc="2026-02-19T13:14:00Z">
            <w:rPr>
              <w:ins w:id="1413" w:author="Song, Xuehang" w:date="2025-10-09T06:50:00Z" w16du:dateUtc="2025-10-09T13:50:00Z"/>
              <w:rFonts w:ascii="Times New Roman" w:hAnsi="Times New Roman"/>
            </w:rPr>
          </w:rPrChange>
        </w:rPr>
        <w:pPrChange w:id="1414" w:author="Song, Xuehang" w:date="2026-01-08T08:05:00Z" w16du:dateUtc="2026-01-08T16:05:00Z">
          <w:pPr/>
        </w:pPrChange>
      </w:pPr>
      <w:ins w:id="1415" w:author="Song, Xuehang" w:date="2025-10-09T06:50:00Z" w16du:dateUtc="2025-10-09T13:50:00Z">
        <w:r w:rsidRPr="004E29B8">
          <w:t>On a fixed decision window (e.g., quarterly), the program determines whether an update is justified. Action is taken only when evidence of drift has persisted for 60–90 days or when a documented regime change has occurred. When action is justified, the framework does not undertake a whole retrain; instead, it executes a small, targeted update supported by a limited number of physics simulations and the most recent field observations. The revised surrogate is then evaluated against pre-registered acceptance criteria (Section 3.3), including accuracy, uncertainty coverage, and performance at priority wells or zones.</w:t>
        </w:r>
        <w:r w:rsidRPr="00C5292E">
          <w:t xml:space="preserve"> </w:t>
        </w:r>
        <w:r w:rsidRPr="00127968">
          <w:rPr>
            <w:rPrChange w:id="1416" w:author="Song, Xuehang" w:date="2026-02-19T05:14:00Z" w16du:dateUtc="2026-02-19T13:14:00Z">
              <w:rPr>
                <w:rFonts w:ascii="Times New Roman" w:hAnsi="Times New Roman"/>
              </w:rPr>
            </w:rPrChange>
          </w:rPr>
          <w:t>Throughout, the high-fidelity physics model remains the authoritative reference used to inform and validate changes.</w:t>
        </w:r>
      </w:ins>
    </w:p>
    <w:p w14:paraId="2B99A73F" w14:textId="77777777" w:rsidR="009D44CD" w:rsidRPr="00127968" w:rsidRDefault="009D44CD">
      <w:pPr>
        <w:pStyle w:val="BodyText"/>
        <w:rPr>
          <w:ins w:id="1417" w:author="Song, Xuehang" w:date="2025-10-09T06:50:00Z" w16du:dateUtc="2025-10-09T13:50:00Z"/>
          <w:rPrChange w:id="1418" w:author="Song, Xuehang" w:date="2026-02-19T05:14:00Z" w16du:dateUtc="2026-02-19T13:14:00Z">
            <w:rPr>
              <w:ins w:id="1419" w:author="Song, Xuehang" w:date="2025-10-09T06:50:00Z" w16du:dateUtc="2025-10-09T13:50:00Z"/>
              <w:rFonts w:ascii="Times New Roman" w:hAnsi="Times New Roman"/>
            </w:rPr>
          </w:rPrChange>
        </w:rPr>
        <w:pPrChange w:id="1420" w:author="Song, Xuehang" w:date="2026-01-08T08:05:00Z" w16du:dateUtc="2026-01-08T16:05:00Z">
          <w:pPr/>
        </w:pPrChange>
      </w:pPr>
      <w:ins w:id="1421" w:author="Song, Xuehang" w:date="2025-10-09T06:50:00Z" w16du:dateUtc="2025-10-09T13:50:00Z">
        <w:r w:rsidRPr="004E29B8">
          <w:t>In rare circumstances—such as repeated quarterly failures or substantive changes to the operating domain, the program may invoke a full retrain (see subsection below).</w:t>
        </w:r>
      </w:ins>
    </w:p>
    <w:p w14:paraId="7CF7D020" w14:textId="244811DA" w:rsidR="00D82B7D" w:rsidRPr="00FF30CE" w:rsidRDefault="001940CD">
      <w:pPr>
        <w:pStyle w:val="Heading3"/>
        <w:rPr>
          <w:ins w:id="1422" w:author="Song, Xuehang" w:date="2025-10-09T06:50:00Z" w16du:dateUtc="2025-10-09T13:50:00Z"/>
          <w:rFonts w:eastAsiaTheme="majorEastAsia"/>
          <w:color w:val="0F4761" w:themeColor="accent1" w:themeShade="BF"/>
          <w:rPrChange w:id="1423" w:author="Song, Xuehang" w:date="2025-10-09T06:51:00Z" w16du:dateUtc="2025-10-09T13:51:00Z">
            <w:rPr>
              <w:ins w:id="1424" w:author="Song, Xuehang" w:date="2025-10-09T06:50:00Z" w16du:dateUtc="2025-10-09T13:50:00Z"/>
              <w:rFonts w:ascii="Times New Roman" w:hAnsi="Times New Roman"/>
            </w:rPr>
          </w:rPrChange>
        </w:rPr>
        <w:pPrChange w:id="1425" w:author="Song, Xuehang" w:date="2025-10-09T07:12:00Z" w16du:dateUtc="2025-10-09T14:12:00Z">
          <w:pPr/>
        </w:pPrChange>
      </w:pPr>
      <w:bookmarkStart w:id="1426" w:name="_Toc220495404"/>
      <w:ins w:id="1427" w:author="Song, Xuehang" w:date="2025-10-09T06:51:00Z" w16du:dateUtc="2025-10-09T13:51:00Z">
        <w:r w:rsidRPr="00FF30CE">
          <w:rPr>
            <w:rFonts w:eastAsiaTheme="majorEastAsia"/>
            <w:rPrChange w:id="1428" w:author="Song, Xuehang" w:date="2025-10-09T06:51:00Z" w16du:dateUtc="2025-10-09T13:51:00Z">
              <w:rPr>
                <w:rFonts w:ascii="Times New Roman" w:hAnsi="Times New Roman"/>
              </w:rPr>
            </w:rPrChange>
          </w:rPr>
          <w:t xml:space="preserve">Uncertainty </w:t>
        </w:r>
      </w:ins>
      <w:r w:rsidR="00EB4780" w:rsidRPr="00FF30CE">
        <w:rPr>
          <w:rFonts w:eastAsiaTheme="majorEastAsia"/>
          <w:rPrChange w:id="1429" w:author="Song, Xuehang" w:date="2025-12-11T09:29:00Z" w16du:dateUtc="2025-12-11T17:29:00Z">
            <w:rPr>
              <w:rFonts w:ascii="Times New Roman" w:hAnsi="Times New Roman"/>
              <w:b/>
              <w:bCs/>
            </w:rPr>
          </w:rPrChange>
        </w:rPr>
        <w:t>Q</w:t>
      </w:r>
      <w:ins w:id="1430" w:author="Song, Xuehang" w:date="2025-10-09T06:51:00Z" w16du:dateUtc="2025-10-09T13:51:00Z">
        <w:r w:rsidRPr="00FF30CE">
          <w:rPr>
            <w:rFonts w:eastAsiaTheme="majorEastAsia"/>
            <w:rPrChange w:id="1431" w:author="Song, Xuehang" w:date="2025-10-09T06:51:00Z" w16du:dateUtc="2025-10-09T13:51:00Z">
              <w:rPr>
                <w:rFonts w:ascii="Times New Roman" w:hAnsi="Times New Roman"/>
              </w:rPr>
            </w:rPrChange>
          </w:rPr>
          <w:t>uantification</w:t>
        </w:r>
        <w:r w:rsidR="00C04AA9" w:rsidRPr="00FF30CE">
          <w:rPr>
            <w:rFonts w:eastAsiaTheme="majorEastAsia"/>
            <w:rPrChange w:id="1432" w:author="Song, Xuehang" w:date="2025-10-09T06:51:00Z" w16du:dateUtc="2025-10-09T13:51:00Z">
              <w:rPr>
                <w:rFonts w:ascii="Times New Roman" w:hAnsi="Times New Roman"/>
              </w:rPr>
            </w:rPrChange>
          </w:rPr>
          <w:t xml:space="preserve"> </w:t>
        </w:r>
      </w:ins>
      <w:ins w:id="1433" w:author="Song, Xuehang" w:date="2025-10-23T05:35:00Z" w16du:dateUtc="2025-10-23T12:35:00Z">
        <w:r w:rsidR="006A22F2" w:rsidRPr="00FF30CE">
          <w:rPr>
            <w:rFonts w:eastAsiaTheme="majorEastAsia"/>
            <w:rPrChange w:id="1434" w:author="Song, Xuehang" w:date="2025-12-11T09:29:00Z" w16du:dateUtc="2025-12-11T17:29:00Z">
              <w:rPr>
                <w:rFonts w:ascii="Times New Roman" w:hAnsi="Times New Roman"/>
                <w:b/>
                <w:bCs/>
              </w:rPr>
            </w:rPrChange>
          </w:rPr>
          <w:t xml:space="preserve">of </w:t>
        </w:r>
      </w:ins>
      <w:r w:rsidR="0090287E" w:rsidRPr="00FF30CE">
        <w:rPr>
          <w:rFonts w:eastAsiaTheme="majorEastAsia"/>
          <w:rPrChange w:id="1435" w:author="Song, Xuehang" w:date="2025-12-11T09:29:00Z" w16du:dateUtc="2025-12-11T17:29:00Z">
            <w:rPr>
              <w:rFonts w:ascii="Times New Roman" w:hAnsi="Times New Roman"/>
              <w:b/>
              <w:bCs/>
            </w:rPr>
          </w:rPrChange>
        </w:rPr>
        <w:t>S</w:t>
      </w:r>
      <w:ins w:id="1436" w:author="Song, Xuehang" w:date="2025-10-23T05:35:00Z" w16du:dateUtc="2025-10-23T12:35:00Z">
        <w:r w:rsidR="006A22F2" w:rsidRPr="00FF30CE">
          <w:rPr>
            <w:rFonts w:eastAsiaTheme="majorEastAsia"/>
            <w:rPrChange w:id="1437" w:author="Song, Xuehang" w:date="2025-12-11T09:29:00Z" w16du:dateUtc="2025-12-11T17:29:00Z">
              <w:rPr>
                <w:rFonts w:ascii="Times New Roman" w:hAnsi="Times New Roman"/>
                <w:b/>
                <w:bCs/>
              </w:rPr>
            </w:rPrChange>
          </w:rPr>
          <w:t xml:space="preserve">urrogate </w:t>
        </w:r>
      </w:ins>
      <w:r w:rsidR="00E8150C" w:rsidRPr="00FF30CE">
        <w:rPr>
          <w:rFonts w:eastAsiaTheme="majorEastAsia"/>
          <w:rPrChange w:id="1438" w:author="Song, Xuehang" w:date="2025-12-11T09:29:00Z" w16du:dateUtc="2025-12-11T17:29:00Z">
            <w:rPr>
              <w:rFonts w:ascii="Times New Roman" w:hAnsi="Times New Roman"/>
              <w:b/>
              <w:bCs/>
            </w:rPr>
          </w:rPrChange>
        </w:rPr>
        <w:t>M</w:t>
      </w:r>
      <w:ins w:id="1439" w:author="Song, Xuehang" w:date="2025-10-23T05:35:00Z" w16du:dateUtc="2025-10-23T12:35:00Z">
        <w:r w:rsidR="006A22F2" w:rsidRPr="00FF30CE">
          <w:rPr>
            <w:rFonts w:eastAsiaTheme="majorEastAsia"/>
            <w:rPrChange w:id="1440" w:author="Song, Xuehang" w:date="2025-12-11T09:29:00Z" w16du:dateUtc="2025-12-11T17:29:00Z">
              <w:rPr>
                <w:rFonts w:ascii="Times New Roman" w:hAnsi="Times New Roman"/>
                <w:b/>
                <w:bCs/>
              </w:rPr>
            </w:rPrChange>
          </w:rPr>
          <w:t>odel</w:t>
        </w:r>
        <w:r w:rsidR="006014D9" w:rsidRPr="00FF30CE">
          <w:rPr>
            <w:rFonts w:eastAsiaTheme="majorEastAsia"/>
            <w:rPrChange w:id="1441" w:author="Song, Xuehang" w:date="2025-12-11T09:29:00Z" w16du:dateUtc="2025-12-11T17:29:00Z">
              <w:rPr>
                <w:rFonts w:ascii="Times New Roman" w:hAnsi="Times New Roman"/>
                <w:b/>
                <w:bCs/>
              </w:rPr>
            </w:rPrChange>
          </w:rPr>
          <w:t>s</w:t>
        </w:r>
      </w:ins>
      <w:ins w:id="1442" w:author="Song, Xuehang" w:date="2025-10-09T06:51:00Z" w16du:dateUtc="2025-10-09T13:51:00Z">
        <w:r w:rsidRPr="00FF30CE">
          <w:rPr>
            <w:rFonts w:eastAsiaTheme="majorEastAsia"/>
            <w:rPrChange w:id="1443" w:author="Song, Xuehang" w:date="2025-12-11T09:29:00Z" w16du:dateUtc="2025-12-11T17:29:00Z">
              <w:rPr>
                <w:rFonts w:ascii="Times New Roman" w:hAnsi="Times New Roman"/>
                <w:b/>
              </w:rPr>
            </w:rPrChange>
          </w:rPr>
          <w:t xml:space="preserve"> </w:t>
        </w:r>
        <w:r w:rsidRPr="00FF30CE">
          <w:rPr>
            <w:rFonts w:eastAsiaTheme="majorEastAsia"/>
            <w:rPrChange w:id="1444" w:author="Song, Xuehang" w:date="2025-10-09T06:51:00Z" w16du:dateUtc="2025-10-09T13:51:00Z">
              <w:rPr>
                <w:rFonts w:ascii="Times New Roman" w:hAnsi="Times New Roman"/>
              </w:rPr>
            </w:rPrChange>
          </w:rPr>
          <w:t>(</w:t>
        </w:r>
        <w:r w:rsidRPr="00FF30CE">
          <w:rPr>
            <w:rFonts w:eastAsiaTheme="majorEastAsia"/>
            <w:rPrChange w:id="1445" w:author="Song, Xuehang" w:date="2025-10-09T06:51:00Z" w16du:dateUtc="2025-10-09T13:51:00Z">
              <w:rPr>
                <w:rFonts w:ascii="Times New Roman" w:hAnsi="Times New Roman"/>
                <w:highlight w:val="yellow"/>
              </w:rPr>
            </w:rPrChange>
          </w:rPr>
          <w:t>TC &amp; Jason</w:t>
        </w:r>
        <w:r w:rsidRPr="00FF30CE">
          <w:rPr>
            <w:rFonts w:eastAsiaTheme="majorEastAsia"/>
            <w:rPrChange w:id="1446" w:author="Song, Xuehang" w:date="2025-10-09T06:51:00Z" w16du:dateUtc="2025-10-09T13:51:00Z">
              <w:rPr>
                <w:rFonts w:ascii="Times New Roman" w:hAnsi="Times New Roman"/>
              </w:rPr>
            </w:rPrChange>
          </w:rPr>
          <w:t>)</w:t>
        </w:r>
      </w:ins>
      <w:bookmarkEnd w:id="1426"/>
    </w:p>
    <w:p w14:paraId="3613B6D1" w14:textId="6B37A2EF" w:rsidR="009D44CD" w:rsidRPr="00031839" w:rsidDel="00051A52" w:rsidRDefault="009D44CD">
      <w:pPr>
        <w:pStyle w:val="NormalWeb"/>
        <w:tabs>
          <w:tab w:val="clear" w:pos="720"/>
        </w:tabs>
        <w:rPr>
          <w:del w:id="1447" w:author="Song, Xuehang" w:date="2025-10-09T06:50:00Z" w16du:dateUtc="2025-10-09T13:50:00Z"/>
          <w:b/>
          <w:rPrChange w:id="1448" w:author="Song, Xuehang" w:date="2026-02-19T05:14:00Z" w16du:dateUtc="2026-02-19T13:14:00Z">
            <w:rPr>
              <w:del w:id="1449" w:author="Song, Xuehang" w:date="2025-10-09T06:50:00Z" w16du:dateUtc="2025-10-09T13:50:00Z"/>
              <w:rFonts w:ascii="Times New Roman" w:hAnsi="Times New Roman"/>
              <w:b/>
            </w:rPr>
          </w:rPrChange>
        </w:rPr>
      </w:pPr>
    </w:p>
    <w:p w14:paraId="2FBABA4F" w14:textId="54C97807" w:rsidR="00F46C61" w:rsidRPr="00031839" w:rsidDel="00A56C35" w:rsidRDefault="00F46C61">
      <w:pPr>
        <w:tabs>
          <w:tab w:val="clear" w:pos="720"/>
        </w:tabs>
        <w:spacing w:before="100" w:beforeAutospacing="1" w:after="100" w:afterAutospacing="1"/>
        <w:rPr>
          <w:del w:id="1450" w:author="Song, Xuehang" w:date="2026-02-19T05:14:00Z" w16du:dateUtc="2026-02-19T13:14:00Z"/>
          <w:highlight w:val="yellow"/>
          <w:rPrChange w:id="1451" w:author="Song, Xuehang" w:date="2026-02-19T05:14:00Z" w16du:dateUtc="2026-02-19T13:14:00Z">
            <w:rPr>
              <w:del w:id="1452" w:author="Song, Xuehang" w:date="2026-02-19T05:14:00Z" w16du:dateUtc="2026-02-19T13:14:00Z"/>
              <w:rFonts w:ascii="Times New Roman" w:hAnsi="Times New Roman"/>
            </w:rPr>
          </w:rPrChange>
        </w:rPr>
        <w:pPrChange w:id="1453" w:author="Song, Xuehang" w:date="2026-01-08T08:05:00Z" w16du:dateUtc="2026-01-08T16:05:00Z">
          <w:pPr>
            <w:numPr>
              <w:numId w:val="14"/>
            </w:numPr>
            <w:tabs>
              <w:tab w:val="num" w:pos="720"/>
            </w:tabs>
            <w:spacing w:before="100" w:beforeAutospacing="1" w:after="100" w:afterAutospacing="1"/>
            <w:ind w:left="720" w:hanging="360"/>
          </w:pPr>
        </w:pPrChange>
      </w:pPr>
      <w:del w:id="1454" w:author="Song, Xuehang" w:date="2026-02-19T05:14:00Z" w16du:dateUtc="2026-02-19T13:14:00Z">
        <w:r w:rsidRPr="00031839" w:rsidDel="00A56C35">
          <w:rPr>
            <w:highlight w:val="yellow"/>
            <w:rPrChange w:id="1455" w:author="Song, Xuehang" w:date="2026-02-19T05:14:00Z" w16du:dateUtc="2026-02-19T13:14:00Z">
              <w:rPr>
                <w:rFonts w:ascii="Times New Roman" w:hAnsi="Times New Roman"/>
              </w:rPr>
            </w:rPrChange>
          </w:rPr>
          <w:delText>Uncertainty quantification (</w:delText>
        </w:r>
        <w:r w:rsidR="00C26F3B" w:rsidRPr="00031839" w:rsidDel="00A56C35">
          <w:rPr>
            <w:highlight w:val="yellow"/>
            <w:rPrChange w:id="1456" w:author="Song, Xuehang" w:date="2026-02-19T05:14:00Z" w16du:dateUtc="2026-02-19T13:14:00Z">
              <w:rPr>
                <w:rFonts w:ascii="Times New Roman" w:hAnsi="Times New Roman"/>
                <w:highlight w:val="yellow"/>
              </w:rPr>
            </w:rPrChange>
          </w:rPr>
          <w:delText>TC</w:delText>
        </w:r>
        <w:r w:rsidR="003E52C6" w:rsidRPr="00031839" w:rsidDel="00A56C35">
          <w:rPr>
            <w:highlight w:val="yellow"/>
            <w:rPrChange w:id="1457" w:author="Song, Xuehang" w:date="2026-02-19T05:14:00Z" w16du:dateUtc="2026-02-19T13:14:00Z">
              <w:rPr>
                <w:rFonts w:ascii="Times New Roman" w:hAnsi="Times New Roman"/>
                <w:highlight w:val="yellow"/>
              </w:rPr>
            </w:rPrChange>
          </w:rPr>
          <w:delText xml:space="preserve"> </w:delText>
        </w:r>
        <w:r w:rsidR="00C26F3B" w:rsidRPr="00031839" w:rsidDel="00A56C35">
          <w:rPr>
            <w:highlight w:val="yellow"/>
            <w:rPrChange w:id="1458" w:author="Song, Xuehang" w:date="2026-02-19T05:14:00Z" w16du:dateUtc="2026-02-19T13:14:00Z">
              <w:rPr>
                <w:rFonts w:ascii="Times New Roman" w:hAnsi="Times New Roman"/>
                <w:highlight w:val="yellow"/>
              </w:rPr>
            </w:rPrChange>
          </w:rPr>
          <w:delText>&amp;</w:delText>
        </w:r>
        <w:r w:rsidR="003E52C6" w:rsidRPr="00031839" w:rsidDel="00A56C35">
          <w:rPr>
            <w:highlight w:val="yellow"/>
            <w:rPrChange w:id="1459" w:author="Song, Xuehang" w:date="2026-02-19T05:14:00Z" w16du:dateUtc="2026-02-19T13:14:00Z">
              <w:rPr>
                <w:rFonts w:ascii="Times New Roman" w:hAnsi="Times New Roman"/>
                <w:highlight w:val="yellow"/>
              </w:rPr>
            </w:rPrChange>
          </w:rPr>
          <w:delText xml:space="preserve"> </w:delText>
        </w:r>
        <w:r w:rsidR="00C26F3B" w:rsidRPr="00031839" w:rsidDel="00A56C35">
          <w:rPr>
            <w:highlight w:val="yellow"/>
            <w:rPrChange w:id="1460" w:author="Song, Xuehang" w:date="2026-02-19T05:14:00Z" w16du:dateUtc="2026-02-19T13:14:00Z">
              <w:rPr>
                <w:rFonts w:ascii="Times New Roman" w:hAnsi="Times New Roman"/>
                <w:highlight w:val="yellow"/>
              </w:rPr>
            </w:rPrChange>
          </w:rPr>
          <w:delText>Jason</w:delText>
        </w:r>
        <w:r w:rsidRPr="00031839" w:rsidDel="00A56C35">
          <w:rPr>
            <w:highlight w:val="yellow"/>
            <w:rPrChange w:id="1461" w:author="Song, Xuehang" w:date="2026-02-19T05:14:00Z" w16du:dateUtc="2026-02-19T13:14:00Z">
              <w:rPr>
                <w:rFonts w:ascii="Times New Roman" w:hAnsi="Times New Roman"/>
              </w:rPr>
            </w:rPrChange>
          </w:rPr>
          <w:delText>): MC-dropout</w:delText>
        </w:r>
        <w:r w:rsidR="00F6745C" w:rsidRPr="00031839" w:rsidDel="00A56C35">
          <w:rPr>
            <w:highlight w:val="yellow"/>
            <w:rPrChange w:id="1462" w:author="Song, Xuehang" w:date="2026-02-19T05:14:00Z" w16du:dateUtc="2026-02-19T13:14:00Z">
              <w:rPr>
                <w:rFonts w:ascii="Times New Roman" w:hAnsi="Times New Roman"/>
              </w:rPr>
            </w:rPrChange>
          </w:rPr>
          <w:delText>/</w:delText>
        </w:r>
        <w:r w:rsidRPr="00031839" w:rsidDel="00A56C35">
          <w:rPr>
            <w:highlight w:val="yellow"/>
            <w:rPrChange w:id="1463" w:author="Song, Xuehang" w:date="2026-02-19T05:14:00Z" w16du:dateUtc="2026-02-19T13:14:00Z">
              <w:rPr>
                <w:rFonts w:ascii="Times New Roman" w:hAnsi="Times New Roman"/>
              </w:rPr>
            </w:rPrChange>
          </w:rPr>
          <w:delText>deep ensembles</w:delText>
        </w:r>
        <w:r w:rsidR="00623484" w:rsidRPr="00031839" w:rsidDel="00A56C35">
          <w:rPr>
            <w:highlight w:val="yellow"/>
            <w:rPrChange w:id="1464" w:author="Song, Xuehang" w:date="2026-02-19T05:14:00Z" w16du:dateUtc="2026-02-19T13:14:00Z">
              <w:rPr>
                <w:rFonts w:ascii="Times New Roman" w:hAnsi="Times New Roman"/>
              </w:rPr>
            </w:rPrChange>
          </w:rPr>
          <w:delText>/</w:delText>
        </w:r>
        <w:r w:rsidRPr="00031839" w:rsidDel="00A56C35">
          <w:rPr>
            <w:highlight w:val="yellow"/>
            <w:rPrChange w:id="1465" w:author="Song, Xuehang" w:date="2026-02-19T05:14:00Z" w16du:dateUtc="2026-02-19T13:14:00Z">
              <w:rPr>
                <w:rFonts w:ascii="Times New Roman" w:hAnsi="Times New Roman"/>
              </w:rPr>
            </w:rPrChange>
          </w:rPr>
          <w:delText>quantile</w:delText>
        </w:r>
        <w:r w:rsidR="00F1300B" w:rsidRPr="00031839" w:rsidDel="00A56C35">
          <w:rPr>
            <w:highlight w:val="yellow"/>
            <w:rPrChange w:id="1466" w:author="Song, Xuehang" w:date="2026-02-19T05:14:00Z" w16du:dateUtc="2026-02-19T13:14:00Z">
              <w:rPr>
                <w:rFonts w:ascii="Times New Roman" w:hAnsi="Times New Roman"/>
              </w:rPr>
            </w:rPrChange>
          </w:rPr>
          <w:delText xml:space="preserve"> </w:delText>
        </w:r>
      </w:del>
    </w:p>
    <w:p w14:paraId="7FDA04D4" w14:textId="25586737" w:rsidR="00BC4609" w:rsidRPr="00031839" w:rsidRDefault="00A44189" w:rsidP="00CF6251">
      <w:pPr>
        <w:spacing w:beforeAutospacing="1" w:afterAutospacing="1"/>
        <w:rPr>
          <w:ins w:id="1467" w:author="Song, Xuehang" w:date="2025-10-23T05:33:00Z" w16du:dateUtc="2025-10-23T12:33:00Z"/>
          <w:del w:id="1468" w:author="Hou, Jason" w:date="2025-11-20T17:33:00Z" w16du:dateUtc="2025-11-20T17:33:05Z"/>
          <w:rPrChange w:id="1469" w:author="Song, Xuehang" w:date="2026-02-19T05:14:00Z" w16du:dateUtc="2026-02-19T13:14:00Z">
            <w:rPr>
              <w:ins w:id="1470" w:author="Song, Xuehang" w:date="2025-10-23T05:33:00Z" w16du:dateUtc="2025-10-23T12:33:00Z"/>
              <w:del w:id="1471" w:author="Hou, Jason" w:date="2025-11-20T17:33:00Z" w16du:dateUtc="2025-11-20T17:33:05Z"/>
              <w:rFonts w:ascii="Times New Roman" w:hAnsi="Times New Roman"/>
            </w:rPr>
          </w:rPrChange>
        </w:rPr>
      </w:pPr>
      <w:del w:id="1472" w:author="Song, Xuehang" w:date="2026-02-19T05:14:00Z" w16du:dateUtc="2026-02-19T13:14:00Z">
        <w:r w:rsidRPr="00031839" w:rsidDel="00A56C35">
          <w:rPr>
            <w:b/>
            <w:bCs/>
            <w:color w:val="FF0000"/>
            <w:highlight w:val="yellow"/>
            <w:rPrChange w:id="1473" w:author="Song, Xuehang" w:date="2026-02-19T05:14:00Z" w16du:dateUtc="2026-02-19T13:14:00Z">
              <w:rPr>
                <w:rFonts w:ascii="Times New Roman" w:hAnsi="Times New Roman"/>
              </w:rPr>
            </w:rPrChange>
          </w:rPr>
          <w:delText>Yilin, Jason</w:delText>
        </w:r>
        <w:r w:rsidRPr="00031839" w:rsidDel="00A56C35">
          <w:rPr>
            <w:color w:val="FF0000"/>
            <w:highlight w:val="yellow"/>
            <w:rPrChange w:id="1474" w:author="Song, Xuehang" w:date="2026-02-19T05:14:00Z" w16du:dateUtc="2026-02-19T13:14:00Z">
              <w:rPr>
                <w:rFonts w:ascii="Times New Roman" w:hAnsi="Times New Roman"/>
              </w:rPr>
            </w:rPrChange>
          </w:rPr>
          <w:delText xml:space="preserve"> </w:delText>
        </w:r>
        <w:r w:rsidRPr="00031839" w:rsidDel="00A56C35">
          <w:rPr>
            <w:highlight w:val="yellow"/>
            <w:rPrChange w:id="1475" w:author="Song, Xuehang" w:date="2026-02-19T05:14:00Z" w16du:dateUtc="2026-02-19T13:14:00Z">
              <w:rPr>
                <w:rFonts w:ascii="Times New Roman" w:hAnsi="Times New Roman"/>
              </w:rPr>
            </w:rPrChange>
          </w:rPr>
          <w:delText>(UQ can be produced from numerical model/</w:delText>
        </w:r>
        <w:r w:rsidR="001B6C76" w:rsidRPr="00031839" w:rsidDel="00A56C35">
          <w:rPr>
            <w:highlight w:val="yellow"/>
            <w:rPrChange w:id="1476" w:author="Song, Xuehang" w:date="2026-02-19T05:14:00Z" w16du:dateUtc="2026-02-19T13:14:00Z">
              <w:rPr>
                <w:rFonts w:ascii="Times New Roman" w:hAnsi="Times New Roman"/>
              </w:rPr>
            </w:rPrChange>
          </w:rPr>
          <w:delText>physical model, the sequence of doing UQ/model training</w:delText>
        </w:r>
        <w:r w:rsidRPr="00031839" w:rsidDel="00A56C35">
          <w:rPr>
            <w:highlight w:val="yellow"/>
            <w:rPrChange w:id="1477" w:author="Song, Xuehang" w:date="2026-02-19T05:14:00Z" w16du:dateUtc="2026-02-19T13:14:00Z">
              <w:rPr>
                <w:rFonts w:ascii="Times New Roman" w:hAnsi="Times New Roman"/>
              </w:rPr>
            </w:rPrChange>
          </w:rPr>
          <w:delText>)</w:delText>
        </w:r>
      </w:del>
      <w:ins w:id="1478" w:author="Song, Xuehang" w:date="2025-10-23T05:33:00Z">
        <w:del w:id="1479" w:author="Hou, Jason" w:date="2025-11-20T17:33:00Z">
          <w:r w:rsidR="00FD39A4" w:rsidRPr="00031839">
            <w:delText xml:space="preserve">(10/16/2025 Jason) </w:delText>
          </w:r>
        </w:del>
      </w:ins>
    </w:p>
    <w:p w14:paraId="6A4A6E81" w14:textId="273522FE" w:rsidR="00FD39A4" w:rsidRPr="00031839" w:rsidRDefault="00FD39A4">
      <w:pPr>
        <w:spacing w:beforeAutospacing="1" w:afterAutospacing="1"/>
        <w:rPr>
          <w:ins w:id="1480" w:author="Song, Xuehang" w:date="2025-10-23T05:33:00Z" w16du:dateUtc="2025-10-23T12:33:00Z"/>
          <w:del w:id="1481" w:author="Hou, Jason" w:date="2025-11-20T17:33:00Z" w16du:dateUtc="2025-11-20T17:33:05Z"/>
        </w:rPr>
        <w:pPrChange w:id="1482" w:author="Song, Xuehang" w:date="2025-10-23T05:33:00Z" w16du:dateUtc="2025-10-23T12:33:00Z">
          <w:pPr>
            <w:pStyle w:val="ListParagraph"/>
            <w:numPr>
              <w:numId w:val="26"/>
            </w:numPr>
            <w:spacing w:before="100" w:beforeAutospacing="1" w:after="100" w:afterAutospacing="1"/>
            <w:ind w:hanging="360"/>
          </w:pPr>
        </w:pPrChange>
      </w:pPr>
      <w:ins w:id="1483" w:author="Song, Xuehang" w:date="2025-10-23T05:33:00Z">
        <w:del w:id="1484" w:author="Hou, Jason" w:date="2025-11-20T17:33:00Z">
          <w:r w:rsidRPr="00031839">
            <w:delText>Reviewed five highly cited papers: a 2018 DPUQ paper (Tripathi et al.), physics-constrained DL (≈2019), an adversarial paper, a 2023 ML–DA–UQ review, and a 2025 neural variational DA piece.</w:delText>
          </w:r>
        </w:del>
      </w:ins>
    </w:p>
    <w:p w14:paraId="1CC50127" w14:textId="34687D2B" w:rsidR="006E1D6F" w:rsidRPr="00031839" w:rsidRDefault="00280E04" w:rsidP="00CF6251">
      <w:pPr>
        <w:spacing w:beforeAutospacing="1" w:afterAutospacing="1"/>
        <w:rPr>
          <w:ins w:id="1485" w:author="Song, Xuehang" w:date="2025-10-23T05:31:00Z" w16du:dateUtc="2025-10-23T12:31:00Z"/>
          <w:del w:id="1486" w:author="Hou, Jason" w:date="2025-11-20T17:33:00Z" w16du:dateUtc="2025-11-20T17:33:05Z"/>
          <w:rPrChange w:id="1487" w:author="Song, Xuehang" w:date="2026-02-19T05:14:00Z" w16du:dateUtc="2026-02-19T13:14:00Z">
            <w:rPr>
              <w:ins w:id="1488" w:author="Song, Xuehang" w:date="2025-10-23T05:31:00Z" w16du:dateUtc="2025-10-23T12:31:00Z"/>
              <w:del w:id="1489" w:author="Hou, Jason" w:date="2025-11-20T17:33:00Z" w16du:dateUtc="2025-11-20T17:33:05Z"/>
              <w:rFonts w:ascii="Times New Roman" w:hAnsi="Times New Roman"/>
            </w:rPr>
          </w:rPrChange>
        </w:rPr>
      </w:pPr>
      <w:ins w:id="1490" w:author="Song, Xuehang" w:date="2025-10-23T05:27:00Z">
        <w:del w:id="1491" w:author="Hou, Jason" w:date="2025-11-20T17:33:00Z">
          <w:r w:rsidRPr="00031839">
            <w:rPr>
              <w:rPrChange w:id="1492" w:author="Song, Xuehang" w:date="2026-02-19T05:14:00Z" w16du:dateUtc="2026-02-19T13:14:00Z">
                <w:rPr>
                  <w:rFonts w:ascii="Times New Roman" w:hAnsi="Times New Roman"/>
                </w:rPr>
              </w:rPrChange>
            </w:rPr>
            <w:delText>UQ for the surrogate model:</w:delText>
          </w:r>
        </w:del>
      </w:ins>
      <w:ins w:id="1493" w:author="Song, Xuehang" w:date="2025-10-23T05:28:00Z">
        <w:del w:id="1494" w:author="Hou, Jason" w:date="2025-11-20T17:33:00Z">
          <w:r w:rsidR="005C5D92" w:rsidRPr="00031839">
            <w:rPr>
              <w:rPrChange w:id="1495" w:author="Song, Xuehang" w:date="2026-02-19T05:14:00Z" w16du:dateUtc="2026-02-19T13:14:00Z">
                <w:rPr>
                  <w:rFonts w:ascii="Times New Roman" w:hAnsi="Times New Roman"/>
                </w:rPr>
              </w:rPrChange>
            </w:rPr>
            <w:delText xml:space="preserve"> Deep ensembles </w:delText>
          </w:r>
        </w:del>
      </w:ins>
      <w:ins w:id="1496" w:author="Song, Xuehang" w:date="2025-10-23T05:31:00Z">
        <w:del w:id="1497" w:author="Hou, Jason" w:date="2025-11-20T17:33:00Z">
          <w:r w:rsidR="00361146" w:rsidRPr="00031839">
            <w:rPr>
              <w:rPrChange w:id="1498" w:author="Song, Xuehang" w:date="2026-02-19T05:14:00Z" w16du:dateUtc="2026-02-19T13:14:00Z">
                <w:rPr>
                  <w:rFonts w:ascii="Times New Roman" w:hAnsi="Times New Roman"/>
                </w:rPr>
              </w:rPrChange>
            </w:rPr>
            <w:delText>(implied among standard surrogate UQ algorithms)</w:delText>
          </w:r>
          <w:r w:rsidR="002F5E38" w:rsidRPr="00031839">
            <w:rPr>
              <w:rPrChange w:id="1499" w:author="Song, Xuehang" w:date="2026-02-19T05:14:00Z" w16du:dateUtc="2026-02-19T13:14:00Z">
                <w:rPr>
                  <w:rFonts w:ascii="Times New Roman" w:hAnsi="Times New Roman"/>
                </w:rPr>
              </w:rPrChange>
            </w:rPr>
            <w:delText xml:space="preserve"> </w:delText>
          </w:r>
        </w:del>
      </w:ins>
      <w:ins w:id="1500" w:author="Song, Xuehang" w:date="2025-10-23T05:28:00Z">
        <w:del w:id="1501" w:author="Hou, Jason" w:date="2025-11-20T17:33:00Z">
          <w:r w:rsidR="005C5D92" w:rsidRPr="00031839">
            <w:rPr>
              <w:rPrChange w:id="1502" w:author="Song, Xuehang" w:date="2026-02-19T05:14:00Z" w16du:dateUtc="2026-02-19T13:14:00Z">
                <w:rPr>
                  <w:rFonts w:ascii="Times New Roman" w:hAnsi="Times New Roman"/>
                </w:rPr>
              </w:rPrChange>
            </w:rPr>
            <w:delText>or MC dropou</w:delText>
          </w:r>
          <w:r w:rsidR="00187E48" w:rsidRPr="00031839">
            <w:rPr>
              <w:rPrChange w:id="1503" w:author="Song, Xuehang" w:date="2026-02-19T05:14:00Z" w16du:dateUtc="2026-02-19T13:14:00Z">
                <w:rPr>
                  <w:rFonts w:ascii="Times New Roman" w:hAnsi="Times New Roman"/>
                </w:rPr>
              </w:rPrChange>
            </w:rPr>
            <w:delText>t</w:delText>
          </w:r>
        </w:del>
      </w:ins>
      <w:ins w:id="1504" w:author="Song, Xuehang" w:date="2025-10-23T05:31:00Z">
        <w:del w:id="1505" w:author="Hou, Jason" w:date="2025-11-20T17:33:00Z">
          <w:r w:rsidR="002F5E38" w:rsidRPr="00031839">
            <w:rPr>
              <w:rPrChange w:id="1506" w:author="Song, Xuehang" w:date="2026-02-19T05:14:00Z" w16du:dateUtc="2026-02-19T13:14:00Z">
                <w:rPr>
                  <w:rFonts w:ascii="Times New Roman" w:hAnsi="Times New Roman"/>
                </w:rPr>
              </w:rPrChange>
            </w:rPr>
            <w:delText xml:space="preserve">; </w:delText>
          </w:r>
        </w:del>
      </w:ins>
      <w:ins w:id="1507" w:author="Song, Xuehang" w:date="2025-10-23T05:32:00Z">
        <w:del w:id="1508" w:author="Hou, Jason" w:date="2025-11-20T17:33:00Z">
          <w:r w:rsidR="002F5E38" w:rsidRPr="00031839">
            <w:rPr>
              <w:rPrChange w:id="1509" w:author="Song, Xuehang" w:date="2026-02-19T05:14:00Z" w16du:dateUtc="2026-02-19T13:14:00Z">
                <w:rPr>
                  <w:rFonts w:ascii="Times New Roman" w:hAnsi="Times New Roman"/>
                </w:rPr>
              </w:rPrChange>
            </w:rPr>
            <w:delText>Conformal prediction (“with statistical guarantees”)</w:delText>
          </w:r>
        </w:del>
      </w:ins>
    </w:p>
    <w:p w14:paraId="4E9C2E2D" w14:textId="66B7AABE" w:rsidR="00187E48" w:rsidRPr="00031839" w:rsidRDefault="00187E48" w:rsidP="00CF6251">
      <w:pPr>
        <w:spacing w:beforeAutospacing="1" w:afterAutospacing="1"/>
        <w:rPr>
          <w:ins w:id="1510" w:author="Song, Xuehang" w:date="2025-10-23T05:33:00Z" w16du:dateUtc="2025-10-23T12:33:00Z"/>
          <w:del w:id="1511" w:author="Hou, Jason" w:date="2025-11-20T17:33:00Z" w16du:dateUtc="2025-11-20T17:33:05Z"/>
          <w:rPrChange w:id="1512" w:author="Song, Xuehang" w:date="2026-02-19T05:14:00Z" w16du:dateUtc="2026-02-19T13:14:00Z">
            <w:rPr>
              <w:ins w:id="1513" w:author="Song, Xuehang" w:date="2025-10-23T05:33:00Z" w16du:dateUtc="2025-10-23T12:33:00Z"/>
              <w:del w:id="1514" w:author="Hou, Jason" w:date="2025-11-20T17:33:00Z" w16du:dateUtc="2025-11-20T17:33:05Z"/>
              <w:rFonts w:ascii="Times New Roman" w:hAnsi="Times New Roman"/>
            </w:rPr>
          </w:rPrChange>
        </w:rPr>
      </w:pPr>
      <w:ins w:id="1515" w:author="Song, Xuehang" w:date="2025-10-23T05:28:00Z">
        <w:del w:id="1516" w:author="Hou, Jason" w:date="2025-11-20T17:33:00Z">
          <w:r w:rsidRPr="00031839">
            <w:rPr>
              <w:rPrChange w:id="1517" w:author="Song, Xuehang" w:date="2026-02-19T05:14:00Z" w16du:dateUtc="2026-02-19T13:14:00Z">
                <w:rPr>
                  <w:rFonts w:ascii="Times New Roman" w:hAnsi="Times New Roman"/>
                </w:rPr>
              </w:rPrChange>
            </w:rPr>
            <w:delText xml:space="preserve">UQ for the physical model: </w:delText>
          </w:r>
        </w:del>
      </w:ins>
      <w:ins w:id="1518" w:author="Song, Xuehang" w:date="2025-10-23T05:32:00Z">
        <w:del w:id="1519" w:author="Hou, Jason" w:date="2025-11-20T17:33:00Z">
          <w:r w:rsidR="00CD44C3" w:rsidRPr="00031839">
            <w:rPr>
              <w:rPrChange w:id="1520" w:author="Song, Xuehang" w:date="2026-02-19T05:14:00Z" w16du:dateUtc="2026-02-19T13:14:00Z">
                <w:rPr>
                  <w:rFonts w:ascii="Times New Roman" w:hAnsi="Times New Roman"/>
                </w:rPr>
              </w:rPrChange>
            </w:rPr>
            <w:delText>DA methods: Ensemble Kalman Filter (EnKF) (Gaussian), Particle Filters (non-Gaussian), Sequential Bayesian inference</w:delText>
          </w:r>
        </w:del>
      </w:ins>
      <w:ins w:id="1521" w:author="Song, Xuehang" w:date="2025-10-23T05:28:00Z">
        <w:del w:id="1522" w:author="Hou, Jason" w:date="2025-11-20T17:33:00Z">
          <w:r w:rsidR="00940BC6" w:rsidRPr="00031839">
            <w:rPr>
              <w:rPrChange w:id="1523" w:author="Song, Xuehang" w:date="2026-02-19T05:14:00Z" w16du:dateUtc="2026-02-19T13:14:00Z">
                <w:rPr>
                  <w:rFonts w:ascii="Times New Roman" w:hAnsi="Times New Roman"/>
                </w:rPr>
              </w:rPrChange>
            </w:rPr>
            <w:delText>.</w:delText>
          </w:r>
        </w:del>
      </w:ins>
    </w:p>
    <w:p w14:paraId="5793646A" w14:textId="72E52140" w:rsidR="00A56837" w:rsidRPr="00031839" w:rsidRDefault="00A56837" w:rsidP="00CF6251">
      <w:pPr>
        <w:spacing w:beforeAutospacing="1" w:afterAutospacing="1"/>
        <w:rPr>
          <w:ins w:id="1524" w:author="Song, Xuehang" w:date="2025-10-23T05:34:00Z" w16du:dateUtc="2025-10-23T12:34:00Z"/>
          <w:del w:id="1525" w:author="Hou, Jason" w:date="2025-11-20T17:33:00Z" w16du:dateUtc="2025-11-20T17:33:05Z"/>
          <w:rPrChange w:id="1526" w:author="Song, Xuehang" w:date="2026-02-19T05:14:00Z" w16du:dateUtc="2026-02-19T13:14:00Z">
            <w:rPr>
              <w:ins w:id="1527" w:author="Song, Xuehang" w:date="2025-10-23T05:34:00Z" w16du:dateUtc="2025-10-23T12:34:00Z"/>
              <w:del w:id="1528" w:author="Hou, Jason" w:date="2025-11-20T17:33:00Z" w16du:dateUtc="2025-11-20T17:33:05Z"/>
              <w:rFonts w:ascii="Times New Roman" w:hAnsi="Times New Roman"/>
            </w:rPr>
          </w:rPrChange>
        </w:rPr>
      </w:pPr>
      <w:ins w:id="1529" w:author="Song, Xuehang" w:date="2025-10-23T05:34:00Z">
        <w:del w:id="1530" w:author="Hou, Jason" w:date="2025-11-20T17:33:00Z">
          <w:r w:rsidRPr="00031839">
            <w:rPr>
              <w:rPrChange w:id="1531" w:author="Song, Xuehang" w:date="2026-02-19T05:14:00Z" w16du:dateUtc="2026-02-19T13:14:00Z">
                <w:rPr>
                  <w:rFonts w:ascii="Times New Roman" w:hAnsi="Times New Roman"/>
                </w:rPr>
              </w:rPrChange>
            </w:rPr>
            <w:delText>How to integrate:</w:delText>
          </w:r>
        </w:del>
      </w:ins>
    </w:p>
    <w:p w14:paraId="570B092C" w14:textId="080A0939" w:rsidR="00B26269" w:rsidRPr="00031839" w:rsidRDefault="00B26269">
      <w:pPr>
        <w:pStyle w:val="ListParagraph"/>
        <w:spacing w:beforeAutospacing="1" w:afterAutospacing="1"/>
        <w:ind w:left="0"/>
        <w:rPr>
          <w:ins w:id="1532" w:author="Song, Xuehang" w:date="2025-10-23T05:34:00Z" w16du:dateUtc="2025-10-23T12:34:00Z"/>
          <w:del w:id="1533" w:author="Hou, Jason" w:date="2025-11-20T17:33:00Z" w16du:dateUtc="2025-11-20T17:33:05Z"/>
          <w:rPrChange w:id="1534" w:author="Song, Xuehang" w:date="2026-02-19T05:14:00Z" w16du:dateUtc="2026-02-19T13:14:00Z">
            <w:rPr>
              <w:ins w:id="1535" w:author="Song, Xuehang" w:date="2025-10-23T05:34:00Z" w16du:dateUtc="2025-10-23T12:34:00Z"/>
              <w:del w:id="1536" w:author="Hou, Jason" w:date="2025-11-20T17:33:00Z" w16du:dateUtc="2025-11-20T17:33:05Z"/>
              <w:rFonts w:ascii="Times New Roman" w:hAnsi="Times New Roman"/>
            </w:rPr>
          </w:rPrChange>
        </w:rPr>
        <w:pPrChange w:id="1537" w:author="Song, Xuehang" w:date="2026-01-08T08:05:00Z" w16du:dateUtc="2026-01-08T16:05:00Z">
          <w:pPr>
            <w:pStyle w:val="ListParagraph"/>
            <w:numPr>
              <w:numId w:val="27"/>
            </w:numPr>
            <w:spacing w:beforeAutospacing="1" w:afterAutospacing="1"/>
            <w:ind w:hanging="360"/>
          </w:pPr>
        </w:pPrChange>
      </w:pPr>
      <w:ins w:id="1538" w:author="Song, Xuehang" w:date="2025-10-23T05:34:00Z">
        <w:del w:id="1539" w:author="Hou, Jason" w:date="2025-11-20T17:33:00Z">
          <w:r w:rsidRPr="00031839">
            <w:delText>Keep surrogate UQ and physical-model DA conceptually distinct but coordinated—often sequential in practice.</w:delText>
          </w:r>
        </w:del>
      </w:ins>
    </w:p>
    <w:p w14:paraId="6C053188" w14:textId="5549FB4D" w:rsidR="0055148B" w:rsidRPr="00031839" w:rsidRDefault="0055148B">
      <w:pPr>
        <w:pStyle w:val="NormalWeb"/>
        <w:tabs>
          <w:tab w:val="clear" w:pos="720"/>
        </w:tabs>
        <w:rPr>
          <w:ins w:id="1540" w:author="Hou, Jason" w:date="2025-11-20T17:33:00Z" w16du:dateUtc="2025-11-20T17:33:11Z"/>
          <w:del w:id="1541" w:author="Song, Xuehang" w:date="2026-01-08T03:08:00Z" w16du:dateUtc="2026-01-08T11:08:00Z"/>
          <w:rPrChange w:id="1542" w:author="Song, Xuehang" w:date="2026-02-19T05:14:00Z" w16du:dateUtc="2026-02-19T13:14:00Z">
            <w:rPr>
              <w:ins w:id="1543" w:author="Hou, Jason" w:date="2025-11-20T17:33:00Z" w16du:dateUtc="2025-11-20T17:33:11Z"/>
              <w:del w:id="1544" w:author="Song, Xuehang" w:date="2026-01-08T03:08:00Z" w16du:dateUtc="2026-01-08T11:08:00Z"/>
              <w:rFonts w:ascii="Times New Roman" w:hAnsi="Times New Roman"/>
            </w:rPr>
          </w:rPrChange>
        </w:rPr>
        <w:pPrChange w:id="1545" w:author="Song, Xuehang" w:date="2025-10-23T05:35:00Z" w16du:dateUtc="2025-10-23T12:35:00Z">
          <w:pPr>
            <w:spacing w:before="100" w:beforeAutospacing="1" w:after="100" w:afterAutospacing="1"/>
          </w:pPr>
        </w:pPrChange>
      </w:pPr>
      <w:ins w:id="1546" w:author="Song, Xuehang" w:date="2025-10-23T05:35:00Z">
        <w:del w:id="1547" w:author="Hou, Jason" w:date="2025-11-20T17:33:00Z">
          <w:r w:rsidRPr="00031839">
            <w:rPr>
              <w:rFonts w:eastAsiaTheme="minorEastAsia"/>
              <w:rPrChange w:id="1548" w:author="Song, Xuehang" w:date="2026-02-19T05:14:00Z" w16du:dateUtc="2026-02-19T13:14:00Z">
                <w:rPr/>
              </w:rPrChange>
            </w:rPr>
            <w:delText xml:space="preserve">Use </w:delText>
          </w:r>
          <w:r w:rsidRPr="00031839">
            <w:rPr>
              <w:rFonts w:eastAsiaTheme="minorEastAsia"/>
              <w:rPrChange w:id="1549" w:author="Song, Xuehang" w:date="2026-02-19T05:14:00Z" w16du:dateUtc="2026-02-19T13:14:00Z">
                <w:rPr>
                  <w:rStyle w:val="Strong"/>
                </w:rPr>
              </w:rPrChange>
            </w:rPr>
            <w:delText>surrogate mean + UQ</w:delText>
          </w:r>
          <w:r w:rsidRPr="00031839">
            <w:rPr>
              <w:rFonts w:eastAsiaTheme="minorEastAsia"/>
              <w:rPrChange w:id="1550" w:author="Song, Xuehang" w:date="2026-02-19T05:14:00Z" w16du:dateUtc="2026-02-19T13:14:00Z">
                <w:rPr/>
              </w:rPrChange>
            </w:rPr>
            <w:delText xml:space="preserve"> to inform the DA step; iterate as new data arrive.</w:delText>
          </w:r>
        </w:del>
      </w:ins>
    </w:p>
    <w:p w14:paraId="231FA643" w14:textId="77777777" w:rsidR="003C5FE5" w:rsidRPr="00031839" w:rsidRDefault="003C5FE5">
      <w:pPr>
        <w:pStyle w:val="NormalWeb"/>
        <w:tabs>
          <w:tab w:val="clear" w:pos="720"/>
        </w:tabs>
        <w:rPr>
          <w:ins w:id="1551" w:author="Hou, Jason" w:date="2025-12-18T09:38:00Z" w16du:dateUtc="2025-12-18T17:38:00Z"/>
          <w:rPrChange w:id="1552" w:author="Song, Xuehang" w:date="2026-02-19T05:14:00Z" w16du:dateUtc="2026-02-19T13:14:00Z">
            <w:rPr>
              <w:ins w:id="1553" w:author="Hou, Jason" w:date="2025-12-18T09:38:00Z" w16du:dateUtc="2025-12-18T17:38:00Z"/>
              <w:rFonts w:ascii="Times New Roman" w:hAnsi="Times New Roman"/>
            </w:rPr>
          </w:rPrChange>
        </w:rPr>
        <w:pPrChange w:id="1554" w:author="Song, Xuehang" w:date="2026-01-08T08:05:00Z" w16du:dateUtc="2026-01-08T16:05:00Z">
          <w:pPr/>
        </w:pPrChange>
      </w:pPr>
      <w:ins w:id="1555" w:author="Hou, Jason" w:date="2025-12-18T09:38:00Z" w16du:dateUtc="2025-12-18T17:38:00Z">
        <w:r w:rsidRPr="00031839">
          <w:t>The integration of Uncertainty Quantification (UQ) within hybrid modeling is motivated by the need to reconcile the rapid execution of Machine Learning (ML) surrogates with the rigorous physical consistency of Data Assimilation (DA). By formalizing UQ across both domains, researchers provide reliable confidence intervals, identifying when a system is operating outside its known regime, to make sure that surrogate models remain physically bounded and that assimilation cycles are informed by high-fidelity error characterizations, ultimately enhancing the reliability of autonomous decision-making in complex dynamical systems.</w:t>
        </w:r>
      </w:ins>
    </w:p>
    <w:p w14:paraId="5D198E46" w14:textId="76952C82" w:rsidR="00EE5227" w:rsidRPr="00031839" w:rsidRDefault="00B227F7">
      <w:pPr>
        <w:pStyle w:val="BodyText"/>
        <w:rPr>
          <w:ins w:id="1556" w:author="Hou, Jason" w:date="2025-12-11T09:54:00Z" w16du:dateUtc="2025-12-11T17:54:00Z"/>
          <w:rPrChange w:id="1557" w:author="Song, Xuehang" w:date="2026-02-19T05:14:00Z" w16du:dateUtc="2026-02-19T13:14:00Z">
            <w:rPr>
              <w:ins w:id="1558" w:author="Hou, Jason" w:date="2025-12-11T09:54:00Z" w16du:dateUtc="2025-12-11T17:54:00Z"/>
              <w:rFonts w:ascii="Times New Roman" w:hAnsi="Times New Roman"/>
            </w:rPr>
          </w:rPrChange>
        </w:rPr>
        <w:pPrChange w:id="1559" w:author="Song, Xuehang" w:date="2026-01-08T08:05:00Z" w16du:dateUtc="2026-01-08T16:05:00Z">
          <w:pPr/>
        </w:pPrChange>
      </w:pPr>
      <w:ins w:id="1560" w:author="Hou, Jason" w:date="2025-12-18T10:10:00Z" w16du:dateUtc="2025-12-18T18:10:00Z">
        <w:r w:rsidRPr="00031839">
          <w:t>Possible workflow</w:t>
        </w:r>
      </w:ins>
      <w:ins w:id="1561" w:author="Hou, Jason" w:date="2025-12-11T09:54:00Z" w16du:dateUtc="2025-12-11T17:54:00Z">
        <w:r w:rsidR="00EE5227" w:rsidRPr="00031839">
          <w:rPr>
            <w:rPrChange w:id="1562" w:author="Song, Xuehang" w:date="2026-02-19T05:14:00Z" w16du:dateUtc="2026-02-19T13:14:00Z">
              <w:rPr>
                <w:rFonts w:ascii="Times New Roman" w:hAnsi="Times New Roman"/>
              </w:rPr>
            </w:rPrChange>
          </w:rPr>
          <w:t>:</w:t>
        </w:r>
      </w:ins>
    </w:p>
    <w:p w14:paraId="177CDBA9" w14:textId="77777777" w:rsidR="00CF3811" w:rsidRPr="00031839" w:rsidRDefault="00CF3811">
      <w:pPr>
        <w:pStyle w:val="BodyText"/>
        <w:numPr>
          <w:ilvl w:val="0"/>
          <w:numId w:val="77"/>
        </w:numPr>
        <w:rPr>
          <w:ins w:id="1563" w:author="Hou, Jason" w:date="2025-12-18T09:38:00Z" w16du:dateUtc="2025-12-18T17:38:00Z"/>
          <w:rPrChange w:id="1564" w:author="Song, Xuehang" w:date="2026-02-19T05:14:00Z" w16du:dateUtc="2026-02-19T13:14:00Z">
            <w:rPr>
              <w:ins w:id="1565" w:author="Hou, Jason" w:date="2025-12-18T09:38:00Z" w16du:dateUtc="2025-12-18T17:38:00Z"/>
              <w:rFonts w:ascii="Times New Roman" w:hAnsi="Times New Roman"/>
            </w:rPr>
          </w:rPrChange>
        </w:rPr>
        <w:pPrChange w:id="1566" w:author="Song, Xuehang" w:date="2026-01-08T08:05:00Z" w16du:dateUtc="2026-01-08T16:05:00Z">
          <w:pPr/>
        </w:pPrChange>
      </w:pPr>
      <w:ins w:id="1567" w:author="Hou, Jason" w:date="2025-12-18T09:38:00Z" w16du:dateUtc="2025-12-18T17:38:00Z">
        <w:r w:rsidRPr="00031839">
          <w:t>Surrogate UQ Methodologies — For surrogate-based UQ, several approaches can be leveraged to partition aleatoric and epistemic uncertainties. Monte Carlo dropout (Gal and Ghahramani, 2016) and deep ensembles (Lakshminarayanan et al., 2017) are commonly used to estimate epistemic uncertainty by measuring model disagreement. Alternatively, conformal prediction offers statistically valid uncertainty bounds without requiring strong distributional assumptions, ensuring guaranteed coverage for predictive intervals (Shafer and Vovk, 2008).</w:t>
        </w:r>
      </w:ins>
    </w:p>
    <w:p w14:paraId="2C03A9CE" w14:textId="77777777" w:rsidR="00CF3811" w:rsidRPr="00031839" w:rsidRDefault="00CF3811">
      <w:pPr>
        <w:pStyle w:val="BodyText"/>
        <w:numPr>
          <w:ilvl w:val="0"/>
          <w:numId w:val="77"/>
        </w:numPr>
        <w:rPr>
          <w:ins w:id="1568" w:author="Hou, Jason" w:date="2025-12-18T09:38:00Z" w16du:dateUtc="2025-12-18T17:38:00Z"/>
          <w:rPrChange w:id="1569" w:author="Song, Xuehang" w:date="2026-02-19T05:14:00Z" w16du:dateUtc="2026-02-19T13:14:00Z">
            <w:rPr>
              <w:ins w:id="1570" w:author="Hou, Jason" w:date="2025-12-18T09:38:00Z" w16du:dateUtc="2025-12-18T17:38:00Z"/>
              <w:rFonts w:ascii="Times New Roman" w:hAnsi="Times New Roman"/>
            </w:rPr>
          </w:rPrChange>
        </w:rPr>
        <w:pPrChange w:id="1571" w:author="Song, Xuehang" w:date="2026-01-08T08:05:00Z" w16du:dateUtc="2026-01-08T16:05:00Z">
          <w:pPr/>
        </w:pPrChange>
      </w:pPr>
      <w:ins w:id="1572" w:author="Hou, Jason" w:date="2025-12-18T09:38:00Z" w16du:dateUtc="2025-12-18T17:38:00Z">
        <w:r w:rsidRPr="00031839">
          <w:t>Physical Model UQ via Data Assimilation — In contrast, physical model UQ is handled via data assimilation techniques that reconcile model states with noisy observations. The Ensemble Kalman Filter (EnKF) is applied when Gaussian assumptions hold and provides a computationally efficient way to propagate covariance (Evensen 2003). For non-Gaussian or highly nonlinear contexts, particle filters are preferred to represent the posterior distribution through a set of weighted samples (Särkkä, 2013).</w:t>
        </w:r>
      </w:ins>
    </w:p>
    <w:p w14:paraId="2395FB49" w14:textId="77777777" w:rsidR="00CF3811" w:rsidRPr="00031839" w:rsidRDefault="00CF3811">
      <w:pPr>
        <w:pStyle w:val="BodyText"/>
        <w:numPr>
          <w:ilvl w:val="0"/>
          <w:numId w:val="77"/>
        </w:numPr>
        <w:rPr>
          <w:ins w:id="1573" w:author="Hou, Jason" w:date="2025-12-18T09:38:00Z" w16du:dateUtc="2025-12-18T17:38:00Z"/>
          <w:rPrChange w:id="1574" w:author="Song, Xuehang" w:date="2026-02-19T05:14:00Z" w16du:dateUtc="2026-02-19T13:14:00Z">
            <w:rPr>
              <w:ins w:id="1575" w:author="Hou, Jason" w:date="2025-12-18T09:38:00Z" w16du:dateUtc="2025-12-18T17:38:00Z"/>
              <w:rFonts w:ascii="Times New Roman" w:hAnsi="Times New Roman"/>
            </w:rPr>
          </w:rPrChange>
        </w:rPr>
        <w:pPrChange w:id="1576" w:author="Song, Xuehang" w:date="2026-01-08T08:05:00Z" w16du:dateUtc="2026-01-08T16:05:00Z">
          <w:pPr/>
        </w:pPrChange>
      </w:pPr>
      <w:ins w:id="1577" w:author="Hou, Jason" w:date="2025-12-18T09:38:00Z" w16du:dateUtc="2025-12-18T17:38:00Z">
        <w:r w:rsidRPr="00031839">
          <w:lastRenderedPageBreak/>
          <w:t>Sequential Bayesian Inference — For complex or high-dimensional systems, sequential Bayesian inference is used to iteratively refine posterior distributions as new observations are integrated (Kennedy and O'Hagan 2001). This iterative process ensures that the physical model’s state remains aligned with the evolving real-world system.</w:t>
        </w:r>
      </w:ins>
    </w:p>
    <w:p w14:paraId="4BD5E2E1" w14:textId="6B00043B" w:rsidR="00CF3811" w:rsidRPr="00031839" w:rsidRDefault="00CF3811">
      <w:pPr>
        <w:pStyle w:val="BodyText"/>
        <w:numPr>
          <w:ilvl w:val="0"/>
          <w:numId w:val="77"/>
        </w:numPr>
        <w:rPr>
          <w:ins w:id="1578" w:author="Hou, Jason" w:date="2025-12-18T09:38:00Z" w16du:dateUtc="2025-12-18T17:38:00Z"/>
          <w:rPrChange w:id="1579" w:author="Song, Xuehang" w:date="2026-02-19T05:14:00Z" w16du:dateUtc="2026-02-19T13:14:00Z">
            <w:rPr>
              <w:ins w:id="1580" w:author="Hou, Jason" w:date="2025-12-18T09:38:00Z" w16du:dateUtc="2025-12-18T17:38:00Z"/>
              <w:rFonts w:ascii="Times New Roman" w:hAnsi="Times New Roman"/>
            </w:rPr>
          </w:rPrChange>
        </w:rPr>
        <w:pPrChange w:id="1581" w:author="Song, Xuehang" w:date="2026-01-08T08:05:00Z" w16du:dateUtc="2026-01-08T16:05:00Z">
          <w:pPr/>
        </w:pPrChange>
      </w:pPr>
      <w:ins w:id="1582" w:author="Hou, Jason" w:date="2025-12-18T09:38:00Z" w16du:dateUtc="2025-12-18T17:38:00Z">
        <w:r w:rsidRPr="00031839">
          <w:t>Hybrid Integration Strategy — This strategy treats surrogate UQ and physical-model DA as complementary. Surrogates are utilized for fast, uncertainty-aware forecasting, while the DA framework handles rigorous state correction and parameter tuning using real-time observations</w:t>
        </w:r>
      </w:ins>
      <w:ins w:id="1583" w:author="Hou, Jason" w:date="2025-12-18T09:54:00Z" w16du:dateUtc="2025-12-18T17:54:00Z">
        <w:r w:rsidR="00B36632" w:rsidRPr="00031839">
          <w:rPr>
            <w:rPrChange w:id="1584" w:author="Song, Xuehang" w:date="2026-02-19T05:14:00Z" w16du:dateUtc="2026-02-19T13:14:00Z">
              <w:rPr>
                <w:rFonts w:ascii="Times New Roman" w:hAnsi="Times New Roman"/>
              </w:rPr>
            </w:rPrChange>
          </w:rPr>
          <w:t xml:space="preserve"> (Diaa-Eldeen et al., </w:t>
        </w:r>
        <w:r w:rsidR="00D71AA0" w:rsidRPr="00031839">
          <w:rPr>
            <w:rPrChange w:id="1585" w:author="Song, Xuehang" w:date="2026-02-19T05:14:00Z" w16du:dateUtc="2026-02-19T13:14:00Z">
              <w:rPr>
                <w:rFonts w:ascii="Times New Roman" w:hAnsi="Times New Roman"/>
              </w:rPr>
            </w:rPrChange>
          </w:rPr>
          <w:t>2025</w:t>
        </w:r>
        <w:r w:rsidR="00B36632" w:rsidRPr="00031839">
          <w:rPr>
            <w:rPrChange w:id="1586" w:author="Song, Xuehang" w:date="2026-02-19T05:14:00Z" w16du:dateUtc="2026-02-19T13:14:00Z">
              <w:rPr>
                <w:rFonts w:ascii="Times New Roman" w:hAnsi="Times New Roman"/>
              </w:rPr>
            </w:rPrChange>
          </w:rPr>
          <w:t xml:space="preserve">). </w:t>
        </w:r>
      </w:ins>
    </w:p>
    <w:p w14:paraId="57F40D5E" w14:textId="31ABC7F8" w:rsidR="002F4410" w:rsidRPr="00031839" w:rsidRDefault="00CF3811">
      <w:pPr>
        <w:pStyle w:val="BodyText"/>
        <w:numPr>
          <w:ilvl w:val="0"/>
          <w:numId w:val="77"/>
        </w:numPr>
        <w:rPr>
          <w:ins w:id="1587" w:author="Song, Xuehang" w:date="2026-01-08T02:42:00Z" w16du:dateUtc="2026-01-08T10:42:00Z"/>
          <w:rPrChange w:id="1588" w:author="Song, Xuehang" w:date="2026-02-19T05:14:00Z" w16du:dateUtc="2026-02-19T13:14:00Z">
            <w:rPr>
              <w:ins w:id="1589" w:author="Song, Xuehang" w:date="2026-01-08T02:42:00Z" w16du:dateUtc="2026-01-08T10:42:00Z"/>
              <w:rFonts w:ascii="Times New Roman" w:hAnsi="Times New Roman"/>
            </w:rPr>
          </w:rPrChange>
        </w:rPr>
        <w:pPrChange w:id="1590" w:author="Song, Xuehang" w:date="2026-01-08T08:05:00Z" w16du:dateUtc="2026-01-08T16:05:00Z">
          <w:pPr/>
        </w:pPrChange>
      </w:pPr>
      <w:ins w:id="1591" w:author="Hou, Jason" w:date="2025-12-18T09:38:00Z" w16du:dateUtc="2025-12-18T17:38:00Z">
        <w:r w:rsidRPr="00031839">
          <w:t>Feedback and Continual Evolution — A formal feedback loop is established where surrogate outputs</w:t>
        </w:r>
      </w:ins>
      <w:ins w:id="1592" w:author="Hou, Jason" w:date="2025-12-18T09:54:00Z" w16du:dateUtc="2025-12-18T17:54:00Z">
        <w:r w:rsidR="00C402AF" w:rsidRPr="00031839">
          <w:rPr>
            <w:rPrChange w:id="1593" w:author="Song, Xuehang" w:date="2026-02-19T05:14:00Z" w16du:dateUtc="2026-02-19T13:14:00Z">
              <w:rPr>
                <w:rFonts w:ascii="Times New Roman" w:hAnsi="Times New Roman"/>
              </w:rPr>
            </w:rPrChange>
          </w:rPr>
          <w:t xml:space="preserve">, </w:t>
        </w:r>
      </w:ins>
      <w:ins w:id="1594" w:author="Hou, Jason" w:date="2025-12-18T09:38:00Z" w16du:dateUtc="2025-12-18T17:38:00Z">
        <w:r w:rsidRPr="00031839">
          <w:rPr>
            <w:rPrChange w:id="1595" w:author="Song, Xuehang" w:date="2026-02-19T05:14:00Z" w16du:dateUtc="2026-02-19T13:14:00Z">
              <w:rPr>
                <w:rFonts w:ascii="Times New Roman" w:hAnsi="Times New Roman"/>
              </w:rPr>
            </w:rPrChange>
          </w:rPr>
          <w:t>specifically the predicted mean and uncertainty</w:t>
        </w:r>
      </w:ins>
      <w:ins w:id="1596" w:author="Hou, Jason" w:date="2025-12-18T09:54:00Z" w16du:dateUtc="2025-12-18T17:54:00Z">
        <w:r w:rsidR="00C402AF" w:rsidRPr="00031839">
          <w:rPr>
            <w:rPrChange w:id="1597" w:author="Song, Xuehang" w:date="2026-02-19T05:14:00Z" w16du:dateUtc="2026-02-19T13:14:00Z">
              <w:rPr>
                <w:rFonts w:ascii="Times New Roman" w:hAnsi="Times New Roman"/>
              </w:rPr>
            </w:rPrChange>
          </w:rPr>
          <w:t xml:space="preserve">, to </w:t>
        </w:r>
      </w:ins>
      <w:ins w:id="1598" w:author="Hou, Jason" w:date="2025-12-18T09:38:00Z" w16du:dateUtc="2025-12-18T17:38:00Z">
        <w:r w:rsidRPr="00031839">
          <w:rPr>
            <w:rPrChange w:id="1599" w:author="Song, Xuehang" w:date="2026-02-19T05:14:00Z" w16du:dateUtc="2026-02-19T13:14:00Z">
              <w:rPr>
                <w:rFonts w:ascii="Times New Roman" w:hAnsi="Times New Roman"/>
              </w:rPr>
            </w:rPrChange>
          </w:rPr>
          <w:t>guide the localization and weight of assimilation updates</w:t>
        </w:r>
      </w:ins>
      <w:ins w:id="1600" w:author="Hou, Jason" w:date="2025-12-18T09:55:00Z" w16du:dateUtc="2025-12-18T17:55:00Z">
        <w:r w:rsidR="00DB2846" w:rsidRPr="00031839">
          <w:rPr>
            <w:rPrChange w:id="1601" w:author="Song, Xuehang" w:date="2026-02-19T05:14:00Z" w16du:dateUtc="2026-02-19T13:14:00Z">
              <w:rPr>
                <w:rFonts w:ascii="Times New Roman" w:hAnsi="Times New Roman"/>
              </w:rPr>
            </w:rPrChange>
          </w:rPr>
          <w:t xml:space="preserve"> (</w:t>
        </w:r>
      </w:ins>
      <w:ins w:id="1602" w:author="Hou, Jason" w:date="2025-12-18T09:56:00Z" w16du:dateUtc="2025-12-18T17:56:00Z">
        <w:r w:rsidR="006B245D" w:rsidRPr="00031839">
          <w:rPr>
            <w:rPrChange w:id="1603" w:author="Song, Xuehang" w:date="2026-02-19T05:14:00Z" w16du:dateUtc="2026-02-19T13:14:00Z">
              <w:rPr>
                <w:rFonts w:ascii="Times New Roman" w:hAnsi="Times New Roman"/>
              </w:rPr>
            </w:rPrChange>
          </w:rPr>
          <w:t>Cheng et al., 2023</w:t>
        </w:r>
      </w:ins>
      <w:ins w:id="1604" w:author="Hou, Jason" w:date="2025-12-18T09:55:00Z" w16du:dateUtc="2025-12-18T17:55:00Z">
        <w:r w:rsidR="00DB2846" w:rsidRPr="00031839">
          <w:rPr>
            <w:rPrChange w:id="1605" w:author="Song, Xuehang" w:date="2026-02-19T05:14:00Z" w16du:dateUtc="2026-02-19T13:14:00Z">
              <w:rPr>
                <w:rFonts w:ascii="Times New Roman" w:hAnsi="Times New Roman"/>
              </w:rPr>
            </w:rPrChange>
          </w:rPr>
          <w:t>)</w:t>
        </w:r>
      </w:ins>
      <w:ins w:id="1606" w:author="Hou, Jason" w:date="2025-12-18T09:38:00Z" w16du:dateUtc="2025-12-18T17:38:00Z">
        <w:r w:rsidRPr="00031839">
          <w:rPr>
            <w:rPrChange w:id="1607" w:author="Song, Xuehang" w:date="2026-02-19T05:14:00Z" w16du:dateUtc="2026-02-19T13:14:00Z">
              <w:rPr>
                <w:rFonts w:ascii="Times New Roman" w:hAnsi="Times New Roman"/>
              </w:rPr>
            </w:rPrChange>
          </w:rPr>
          <w:t xml:space="preserve">. </w:t>
        </w:r>
      </w:ins>
    </w:p>
    <w:p w14:paraId="2D8B04DC" w14:textId="77777777" w:rsidR="007C1277" w:rsidRDefault="007C1277" w:rsidP="00CF3811">
      <w:pPr>
        <w:rPr>
          <w:ins w:id="1608" w:author="Song, Xuehang" w:date="2026-01-08T02:42:00Z" w16du:dateUtc="2026-01-08T10:42:00Z"/>
          <w:rFonts w:ascii="Times New Roman" w:hAnsi="Times New Roman"/>
        </w:rPr>
      </w:pPr>
    </w:p>
    <w:p w14:paraId="4FE71008" w14:textId="77777777" w:rsidR="003478C2" w:rsidRDefault="003478C2" w:rsidP="00CF3811">
      <w:pPr>
        <w:rPr>
          <w:ins w:id="1609" w:author="Hou, Jason" w:date="2025-12-11T09:55:00Z" w16du:dateUtc="2025-12-11T17:55:00Z"/>
          <w:rFonts w:ascii="Times New Roman" w:hAnsi="Times New Roman"/>
        </w:rPr>
      </w:pPr>
    </w:p>
    <w:p w14:paraId="5E3E0848" w14:textId="51E0419F" w:rsidR="00EE5227" w:rsidRPr="00DB768D" w:rsidRDefault="00EE5227" w:rsidP="00882393">
      <w:pPr>
        <w:rPr>
          <w:ins w:id="1610" w:author="Hou, Jason" w:date="2025-12-11T09:54:00Z" w16du:dateUtc="2025-12-11T17:54:00Z"/>
          <w:rFonts w:ascii="Times New Roman" w:hAnsi="Times New Roman"/>
          <w:color w:val="FF0000"/>
          <w:rPrChange w:id="1611" w:author="Song, Xuehang" w:date="2026-01-08T08:05:00Z" w16du:dateUtc="2026-01-08T16:05:00Z">
            <w:rPr>
              <w:ins w:id="1612" w:author="Hou, Jason" w:date="2025-12-11T09:54:00Z" w16du:dateUtc="2025-12-11T17:54:00Z"/>
              <w:rFonts w:ascii="Times New Roman" w:hAnsi="Times New Roman"/>
            </w:rPr>
          </w:rPrChange>
        </w:rPr>
      </w:pPr>
      <w:ins w:id="1613" w:author="Hou, Jason" w:date="2025-12-11T09:54:00Z" w16du:dateUtc="2025-12-11T17:54:00Z">
        <w:r w:rsidRPr="00DB768D">
          <w:rPr>
            <w:rFonts w:ascii="Times New Roman" w:hAnsi="Times New Roman"/>
            <w:color w:val="FF0000"/>
            <w:rPrChange w:id="1614" w:author="Song, Xuehang" w:date="2026-01-08T08:05:00Z" w16du:dateUtc="2026-01-08T16:05:00Z">
              <w:rPr>
                <w:rFonts w:ascii="Times New Roman" w:hAnsi="Times New Roman"/>
              </w:rPr>
            </w:rPrChange>
          </w:rPr>
          <w:t>References:</w:t>
        </w:r>
      </w:ins>
    </w:p>
    <w:p w14:paraId="2E06D3DB" w14:textId="77777777" w:rsidR="006B245D" w:rsidRPr="00DB768D" w:rsidRDefault="006B245D" w:rsidP="00404F51">
      <w:pPr>
        <w:rPr>
          <w:ins w:id="1615" w:author="Hou, Jason" w:date="2025-12-18T09:56:00Z" w16du:dateUtc="2025-12-18T17:56:00Z"/>
          <w:rFonts w:ascii="Times New Roman" w:hAnsi="Times New Roman"/>
          <w:color w:val="FF0000"/>
          <w:rPrChange w:id="1616" w:author="Song, Xuehang" w:date="2026-01-08T08:05:00Z" w16du:dateUtc="2026-01-08T16:05:00Z">
            <w:rPr>
              <w:ins w:id="1617" w:author="Hou, Jason" w:date="2025-12-18T09:56:00Z" w16du:dateUtc="2025-12-18T17:56:00Z"/>
              <w:rFonts w:ascii="Times New Roman" w:hAnsi="Times New Roman"/>
            </w:rPr>
          </w:rPrChange>
        </w:rPr>
      </w:pPr>
      <w:ins w:id="1618" w:author="Hou, Jason" w:date="2025-12-18T09:56:00Z" w16du:dateUtc="2025-12-18T17:56:00Z">
        <w:r w:rsidRPr="00DB768D">
          <w:rPr>
            <w:rFonts w:ascii="Times New Roman" w:hAnsi="Times New Roman"/>
            <w:color w:val="FF0000"/>
            <w:rPrChange w:id="1619" w:author="Song, Xuehang" w:date="2026-01-08T08:05:00Z" w16du:dateUtc="2026-01-08T16:05:00Z">
              <w:rPr>
                <w:rFonts w:ascii="Times New Roman" w:hAnsi="Times New Roman"/>
              </w:rPr>
            </w:rPrChange>
          </w:rPr>
          <w:t>Cheng, S., Quilodrán-Casas, C., Ouala, S., Farchi, A., Liu, C., Tandeo, P., ... &amp; Arcucci, R. (2023). Machine learning with data assimilation and uncertainty quantification for dynamical systems: a review. IEEE/CAA Journal of Automatica Sinica, 10(6), 1361-1387.</w:t>
        </w:r>
      </w:ins>
    </w:p>
    <w:p w14:paraId="783FB80C" w14:textId="77777777" w:rsidR="0024121C" w:rsidRPr="00DB768D" w:rsidRDefault="0024121C" w:rsidP="00404F51">
      <w:pPr>
        <w:rPr>
          <w:ins w:id="1620" w:author="Hou, Jason" w:date="2025-12-18T09:54:00Z" w16du:dateUtc="2025-12-18T17:54:00Z"/>
          <w:rFonts w:ascii="Times New Roman" w:hAnsi="Times New Roman"/>
          <w:color w:val="FF0000"/>
          <w:rPrChange w:id="1621" w:author="Song, Xuehang" w:date="2026-01-08T08:05:00Z" w16du:dateUtc="2026-01-08T16:05:00Z">
            <w:rPr>
              <w:ins w:id="1622" w:author="Hou, Jason" w:date="2025-12-18T09:54:00Z" w16du:dateUtc="2025-12-18T17:54:00Z"/>
              <w:rFonts w:ascii="Times New Roman" w:hAnsi="Times New Roman"/>
            </w:rPr>
          </w:rPrChange>
        </w:rPr>
      </w:pPr>
      <w:ins w:id="1623" w:author="Hou, Jason" w:date="2025-12-18T09:54:00Z" w16du:dateUtc="2025-12-18T17:54:00Z">
        <w:r w:rsidRPr="00DB768D">
          <w:rPr>
            <w:rFonts w:ascii="Times New Roman" w:hAnsi="Times New Roman"/>
            <w:color w:val="FF0000"/>
            <w:rPrChange w:id="1624" w:author="Song, Xuehang" w:date="2026-01-08T08:05:00Z" w16du:dateUtc="2026-01-08T16:05:00Z">
              <w:rPr>
                <w:rFonts w:ascii="Times New Roman" w:hAnsi="Times New Roman"/>
              </w:rPr>
            </w:rPrChange>
          </w:rPr>
          <w:t xml:space="preserve">Diaa-Eldeen, T., Berg, C. F., &amp; Hovd, M. (2025). Data-Driven Spectral Methods for Stochastic Surrogate Modeling and Efficient Data Assimilation in Subsurface Flows. Mathematical Geosciences, 1-25. </w:t>
        </w:r>
      </w:ins>
    </w:p>
    <w:p w14:paraId="0D7B3E71" w14:textId="77777777" w:rsidR="00404F51" w:rsidRPr="00DB768D" w:rsidRDefault="00404F51" w:rsidP="00404F51">
      <w:pPr>
        <w:rPr>
          <w:ins w:id="1625" w:author="Hou, Jason" w:date="2025-12-18T09:10:00Z" w16du:dateUtc="2025-12-18T17:10:00Z"/>
          <w:rFonts w:ascii="Times New Roman" w:hAnsi="Times New Roman"/>
          <w:color w:val="FF0000"/>
          <w:rPrChange w:id="1626" w:author="Hou, Jason" w:date="2025-12-18T09:11:00Z" w16du:dateUtc="2025-12-18T17:11:00Z">
            <w:rPr>
              <w:ins w:id="1627" w:author="Hou, Jason" w:date="2025-12-18T09:10:00Z" w16du:dateUtc="2025-12-18T17:10:00Z"/>
              <w:rFonts w:ascii="Times New Roman" w:hAnsi="Times New Roman"/>
              <w:b/>
            </w:rPr>
          </w:rPrChange>
        </w:rPr>
      </w:pPr>
      <w:ins w:id="1628" w:author="Hou, Jason" w:date="2025-12-18T09:10:00Z" w16du:dateUtc="2025-12-18T17:10:00Z">
        <w:r w:rsidRPr="00DB768D">
          <w:rPr>
            <w:rFonts w:ascii="Times New Roman" w:hAnsi="Times New Roman"/>
            <w:color w:val="FF0000"/>
            <w:rPrChange w:id="1629" w:author="Hou, Jason" w:date="2025-12-18T09:11:00Z" w16du:dateUtc="2025-12-18T17:11:00Z">
              <w:rPr>
                <w:rFonts w:ascii="Times New Roman" w:hAnsi="Times New Roman"/>
                <w:b/>
              </w:rPr>
            </w:rPrChange>
          </w:rPr>
          <w:t>Evensen, Geir. 2003. "The Ensemble Kalman Filter: Theoretical Formulations and Practical Implementations." Ocean Dynamics 53 (4): 343–67.</w:t>
        </w:r>
      </w:ins>
    </w:p>
    <w:p w14:paraId="0359E65A" w14:textId="77777777" w:rsidR="00404F51" w:rsidRPr="00DB768D" w:rsidRDefault="00404F51" w:rsidP="00404F51">
      <w:pPr>
        <w:rPr>
          <w:ins w:id="1630" w:author="Hou, Jason" w:date="2025-12-18T09:10:00Z" w16du:dateUtc="2025-12-18T17:10:00Z"/>
          <w:rFonts w:ascii="Times New Roman" w:hAnsi="Times New Roman"/>
          <w:color w:val="FF0000"/>
          <w:rPrChange w:id="1631" w:author="Hou, Jason" w:date="2025-12-18T09:11:00Z" w16du:dateUtc="2025-12-18T17:11:00Z">
            <w:rPr>
              <w:ins w:id="1632" w:author="Hou, Jason" w:date="2025-12-18T09:10:00Z" w16du:dateUtc="2025-12-18T17:10:00Z"/>
              <w:rFonts w:ascii="Times New Roman" w:hAnsi="Times New Roman"/>
              <w:b/>
            </w:rPr>
          </w:rPrChange>
        </w:rPr>
      </w:pPr>
      <w:ins w:id="1633" w:author="Hou, Jason" w:date="2025-12-18T09:10:00Z" w16du:dateUtc="2025-12-18T17:10:00Z">
        <w:r w:rsidRPr="00DB768D">
          <w:rPr>
            <w:rFonts w:ascii="Times New Roman" w:hAnsi="Times New Roman"/>
            <w:color w:val="FF0000"/>
            <w:rPrChange w:id="1634" w:author="Hou, Jason" w:date="2025-12-18T09:11:00Z" w16du:dateUtc="2025-12-18T17:11:00Z">
              <w:rPr>
                <w:rFonts w:ascii="Times New Roman" w:hAnsi="Times New Roman"/>
                <w:b/>
              </w:rPr>
            </w:rPrChange>
          </w:rPr>
          <w:t>Gal, Yarin, and Zoubin Ghahramani. 2016. "Dropout as a Bayesian Approximation: Representing Model Uncertainty in Deep Learning." In International Conference on Machine Learning (ICML), 1050–59.</w:t>
        </w:r>
      </w:ins>
    </w:p>
    <w:p w14:paraId="44C6EE8D" w14:textId="56D8F330" w:rsidR="0006366B" w:rsidRPr="00DB768D" w:rsidRDefault="0006366B" w:rsidP="00404F51">
      <w:pPr>
        <w:rPr>
          <w:ins w:id="1635" w:author="Hou, Jason" w:date="2025-12-18T09:44:00Z" w16du:dateUtc="2025-12-18T17:44:00Z"/>
          <w:rFonts w:ascii="Times New Roman" w:hAnsi="Times New Roman"/>
          <w:color w:val="FF0000"/>
          <w:rPrChange w:id="1636" w:author="Song, Xuehang" w:date="2026-01-08T08:05:00Z" w16du:dateUtc="2026-01-08T16:05:00Z">
            <w:rPr>
              <w:ins w:id="1637" w:author="Hou, Jason" w:date="2025-12-18T09:44:00Z" w16du:dateUtc="2025-12-18T17:44:00Z"/>
              <w:rFonts w:ascii="Times New Roman" w:hAnsi="Times New Roman"/>
            </w:rPr>
          </w:rPrChange>
        </w:rPr>
      </w:pPr>
      <w:ins w:id="1638" w:author="Hou, Jason" w:date="2025-12-18T09:44:00Z" w16du:dateUtc="2025-12-18T17:44:00Z">
        <w:r w:rsidRPr="00DB768D">
          <w:rPr>
            <w:rFonts w:ascii="Times New Roman" w:hAnsi="Times New Roman"/>
            <w:color w:val="FF0000"/>
            <w:rPrChange w:id="1639" w:author="Song, Xuehang" w:date="2026-01-08T08:05:00Z" w16du:dateUtc="2026-01-08T16:05:00Z">
              <w:rPr>
                <w:rFonts w:ascii="Times New Roman" w:hAnsi="Times New Roman"/>
              </w:rPr>
            </w:rPrChange>
          </w:rPr>
          <w:t>Kennedy, Marc C., and Anthony O'Hagan. 2001. "Bayesian Calibration of Computer Models." Journal of the Royal Statistical Society Series B: Statistical Methodology 63 (3): 425–464.</w:t>
        </w:r>
      </w:ins>
    </w:p>
    <w:p w14:paraId="4C171FE9" w14:textId="77777777" w:rsidR="00404F51" w:rsidRPr="00DB768D" w:rsidRDefault="00404F51" w:rsidP="00404F51">
      <w:pPr>
        <w:rPr>
          <w:ins w:id="1640" w:author="Hou, Jason" w:date="2025-12-18T09:10:00Z" w16du:dateUtc="2025-12-18T17:10:00Z"/>
          <w:rFonts w:ascii="Times New Roman" w:hAnsi="Times New Roman"/>
          <w:color w:val="FF0000"/>
          <w:rPrChange w:id="1641" w:author="Hou, Jason" w:date="2025-12-18T09:11:00Z" w16du:dateUtc="2025-12-18T17:11:00Z">
            <w:rPr>
              <w:ins w:id="1642" w:author="Hou, Jason" w:date="2025-12-18T09:10:00Z" w16du:dateUtc="2025-12-18T17:10:00Z"/>
              <w:rFonts w:ascii="Times New Roman" w:hAnsi="Times New Roman"/>
              <w:b/>
            </w:rPr>
          </w:rPrChange>
        </w:rPr>
      </w:pPr>
      <w:ins w:id="1643" w:author="Hou, Jason" w:date="2025-12-18T09:10:00Z" w16du:dateUtc="2025-12-18T17:10:00Z">
        <w:r w:rsidRPr="00DB768D">
          <w:rPr>
            <w:rFonts w:ascii="Times New Roman" w:hAnsi="Times New Roman"/>
            <w:color w:val="FF0000"/>
            <w:rPrChange w:id="1644" w:author="Hou, Jason" w:date="2025-12-18T09:11:00Z" w16du:dateUtc="2025-12-18T17:11:00Z">
              <w:rPr>
                <w:rFonts w:ascii="Times New Roman" w:hAnsi="Times New Roman"/>
                <w:b/>
              </w:rPr>
            </w:rPrChange>
          </w:rPr>
          <w:t>Lakshminarayanan, Balaji, Alexander Pritzel, and Charles Blundell. 2017. "Simple and Scalable Predictive Uncertainty Estimation using Deep Ensembles." Advances in Neural Information Processing Systems (NeurIPS) 30.</w:t>
        </w:r>
      </w:ins>
    </w:p>
    <w:p w14:paraId="7515C66C" w14:textId="77777777" w:rsidR="00404F51" w:rsidRPr="00DB768D" w:rsidRDefault="00404F51" w:rsidP="00404F51">
      <w:pPr>
        <w:rPr>
          <w:ins w:id="1645" w:author="Hou, Jason" w:date="2025-12-18T09:10:00Z" w16du:dateUtc="2025-12-18T17:10:00Z"/>
          <w:rFonts w:ascii="Times New Roman" w:hAnsi="Times New Roman"/>
          <w:color w:val="FF0000"/>
          <w:rPrChange w:id="1646" w:author="Hou, Jason" w:date="2025-12-18T09:11:00Z" w16du:dateUtc="2025-12-18T17:11:00Z">
            <w:rPr>
              <w:ins w:id="1647" w:author="Hou, Jason" w:date="2025-12-18T09:10:00Z" w16du:dateUtc="2025-12-18T17:10:00Z"/>
              <w:rFonts w:ascii="Times New Roman" w:hAnsi="Times New Roman"/>
              <w:b/>
            </w:rPr>
          </w:rPrChange>
        </w:rPr>
      </w:pPr>
      <w:ins w:id="1648" w:author="Hou, Jason" w:date="2025-12-18T09:10:00Z" w16du:dateUtc="2025-12-18T17:10:00Z">
        <w:r w:rsidRPr="00DB768D">
          <w:rPr>
            <w:rFonts w:ascii="Times New Roman" w:hAnsi="Times New Roman"/>
            <w:color w:val="FF0000"/>
            <w:rPrChange w:id="1649" w:author="Hou, Jason" w:date="2025-12-18T09:11:00Z" w16du:dateUtc="2025-12-18T17:11:00Z">
              <w:rPr>
                <w:rFonts w:ascii="Times New Roman" w:hAnsi="Times New Roman"/>
                <w:b/>
              </w:rPr>
            </w:rPrChange>
          </w:rPr>
          <w:t>Särkkä, Simo. 2013. Bayesian Filtering and Smoothing. Cambridge: Cambridge University Press.</w:t>
        </w:r>
      </w:ins>
    </w:p>
    <w:p w14:paraId="0390D3AE" w14:textId="77777777" w:rsidR="00404F51" w:rsidRPr="00DB768D" w:rsidRDefault="00404F51" w:rsidP="00404F51">
      <w:pPr>
        <w:rPr>
          <w:ins w:id="1650" w:author="Hou, Jason" w:date="2025-12-18T09:10:00Z" w16du:dateUtc="2025-12-18T17:10:00Z"/>
          <w:rFonts w:ascii="Times New Roman" w:hAnsi="Times New Roman"/>
          <w:color w:val="FF0000"/>
          <w:rPrChange w:id="1651" w:author="Hou, Jason" w:date="2025-12-18T09:11:00Z" w16du:dateUtc="2025-12-18T17:11:00Z">
            <w:rPr>
              <w:ins w:id="1652" w:author="Hou, Jason" w:date="2025-12-18T09:10:00Z" w16du:dateUtc="2025-12-18T17:10:00Z"/>
              <w:rFonts w:ascii="Times New Roman" w:hAnsi="Times New Roman"/>
              <w:b/>
            </w:rPr>
          </w:rPrChange>
        </w:rPr>
      </w:pPr>
      <w:ins w:id="1653" w:author="Hou, Jason" w:date="2025-12-18T09:10:00Z" w16du:dateUtc="2025-12-18T17:10:00Z">
        <w:r w:rsidRPr="00DB768D">
          <w:rPr>
            <w:rFonts w:ascii="Times New Roman" w:hAnsi="Times New Roman"/>
            <w:color w:val="FF0000"/>
            <w:rPrChange w:id="1654" w:author="Hou, Jason" w:date="2025-12-18T09:11:00Z" w16du:dateUtc="2025-12-18T17:11:00Z">
              <w:rPr>
                <w:rFonts w:ascii="Times New Roman" w:hAnsi="Times New Roman"/>
                <w:b/>
              </w:rPr>
            </w:rPrChange>
          </w:rPr>
          <w:t>Shafer, Glenn, and Vladimir Vovk. 2008. "A Tutorial on Conformal Prediction." Journal of Machine Learning Research 9 (3): 371–421.</w:t>
        </w:r>
      </w:ins>
    </w:p>
    <w:p w14:paraId="45AA7920" w14:textId="77777777" w:rsidR="00404F51" w:rsidRPr="00DB768D" w:rsidRDefault="00404F51" w:rsidP="00404F51">
      <w:pPr>
        <w:rPr>
          <w:ins w:id="1655" w:author="Hou, Jason" w:date="2025-12-18T09:10:00Z" w16du:dateUtc="2025-12-18T17:10:00Z"/>
          <w:rFonts w:ascii="Times New Roman" w:hAnsi="Times New Roman"/>
          <w:color w:val="FF0000"/>
          <w:rPrChange w:id="1656" w:author="Hou, Jason" w:date="2025-12-18T09:11:00Z" w16du:dateUtc="2025-12-18T17:11:00Z">
            <w:rPr>
              <w:ins w:id="1657" w:author="Hou, Jason" w:date="2025-12-18T09:10:00Z" w16du:dateUtc="2025-12-18T17:10:00Z"/>
              <w:rFonts w:ascii="Times New Roman" w:hAnsi="Times New Roman"/>
              <w:b/>
            </w:rPr>
          </w:rPrChange>
        </w:rPr>
      </w:pPr>
      <w:ins w:id="1658" w:author="Hou, Jason" w:date="2025-12-18T09:10:00Z" w16du:dateUtc="2025-12-18T17:10:00Z">
        <w:r w:rsidRPr="00DB768D">
          <w:rPr>
            <w:rFonts w:ascii="Times New Roman" w:hAnsi="Times New Roman"/>
            <w:color w:val="FF0000"/>
            <w:rPrChange w:id="1659" w:author="Hou, Jason" w:date="2025-12-18T09:11:00Z" w16du:dateUtc="2025-12-18T17:11:00Z">
              <w:rPr>
                <w:rFonts w:ascii="Times New Roman" w:hAnsi="Times New Roman"/>
                <w:b/>
              </w:rPr>
            </w:rPrChange>
          </w:rPr>
          <w:t>Yang, Yibo, and Paris Perdikaris. 2018. "Adversarial Uncertainty Quantification in Physics-Informed Neural Networks." Journal of Computational Physics 394: 136–52.</w:t>
        </w:r>
      </w:ins>
    </w:p>
    <w:p w14:paraId="02A6EA85" w14:textId="643C3883" w:rsidR="00EE5227" w:rsidRPr="00DB768D" w:rsidRDefault="00404F51" w:rsidP="00882393">
      <w:pPr>
        <w:rPr>
          <w:ins w:id="1660" w:author="Hou, Jason" w:date="2025-12-18T09:14:00Z" w16du:dateUtc="2025-12-18T17:14:00Z"/>
          <w:rFonts w:ascii="Times New Roman" w:eastAsiaTheme="minorEastAsia" w:hAnsi="Times New Roman"/>
          <w:color w:val="FF0000"/>
          <w:rPrChange w:id="1661" w:author="Song, Xuehang" w:date="2026-01-08T08:05:00Z" w16du:dateUtc="2026-01-08T16:05:00Z">
            <w:rPr>
              <w:ins w:id="1662" w:author="Hou, Jason" w:date="2025-12-18T09:14:00Z" w16du:dateUtc="2025-12-18T17:14:00Z"/>
              <w:rFonts w:ascii="Times New Roman" w:hAnsi="Times New Roman"/>
            </w:rPr>
          </w:rPrChange>
        </w:rPr>
      </w:pPr>
      <w:ins w:id="1663" w:author="Hou, Jason" w:date="2025-12-18T09:10:00Z" w16du:dateUtc="2025-12-18T17:10:00Z">
        <w:r w:rsidRPr="00DB768D">
          <w:rPr>
            <w:rFonts w:ascii="Times New Roman" w:hAnsi="Times New Roman"/>
            <w:color w:val="FF0000"/>
            <w:rPrChange w:id="1664" w:author="Hou, Jason" w:date="2025-12-18T09:11:00Z" w16du:dateUtc="2025-12-18T17:11:00Z">
              <w:rPr>
                <w:rFonts w:ascii="Times New Roman" w:hAnsi="Times New Roman"/>
                <w:b/>
              </w:rPr>
            </w:rPrChange>
          </w:rPr>
          <w:t>Zhu, Yinhao, Nicholas Zabaras, P-S. Koutsourelakis, and Paris Perdikaris. 2019. "Physics-Constrained Deep Learning for High-Dimensional Surrogate Modeling and Uncertainty Quantification without Labeled Data." Journal of Computational Physics 394: 56–81.</w:t>
        </w:r>
      </w:ins>
    </w:p>
    <w:p w14:paraId="4D1254EC" w14:textId="77777777" w:rsidR="00190458" w:rsidRPr="00404F51" w:rsidRDefault="00190458" w:rsidP="00404F51">
      <w:pPr>
        <w:rPr>
          <w:rFonts w:ascii="Times New Roman" w:eastAsiaTheme="minorEastAsia" w:hAnsi="Times New Roman"/>
          <w:rPrChange w:id="1665" w:author="Hou, Jason" w:date="2025-12-18T09:11:00Z" w16du:dateUtc="2025-12-18T17:11:00Z">
            <w:rPr>
              <w:rFonts w:ascii="Times New Roman" w:hAnsi="Times New Roman"/>
            </w:rPr>
          </w:rPrChange>
        </w:rPr>
      </w:pPr>
    </w:p>
    <w:p w14:paraId="07D3375F" w14:textId="63EC4E99" w:rsidR="00D8515A" w:rsidRPr="007F421C" w:rsidRDefault="0B732561">
      <w:pPr>
        <w:pStyle w:val="Heading3"/>
        <w:rPr>
          <w:ins w:id="1666" w:author="Song, Xuehang" w:date="2025-10-23T05:07:00Z" w16du:dateUtc="2025-10-23T12:07:00Z"/>
          <w:rFonts w:eastAsiaTheme="majorEastAsia"/>
          <w:rPrChange w:id="1667" w:author="Song, Xuehang" w:date="2025-12-11T09:29:00Z" w16du:dateUtc="2025-12-11T17:29:00Z">
            <w:rPr>
              <w:ins w:id="1668" w:author="Song, Xuehang" w:date="2025-10-23T05:07:00Z" w16du:dateUtc="2025-10-23T12:07:00Z"/>
            </w:rPr>
          </w:rPrChange>
        </w:rPr>
        <w:pPrChange w:id="1669" w:author="Song, Xuehang" w:date="2025-12-11T09:25:00Z" w16du:dateUtc="2025-12-11T17:25:00Z">
          <w:pPr/>
        </w:pPrChange>
      </w:pPr>
      <w:bookmarkStart w:id="1670" w:name="_Toc220495405"/>
      <w:commentRangeStart w:id="1671"/>
      <w:del w:id="1672" w:author="Song, Xuehang" w:date="2026-01-08T03:09:00Z" w16du:dateUtc="2026-01-08T11:09:00Z">
        <w:r w:rsidRPr="007F421C">
          <w:rPr>
            <w:rFonts w:eastAsiaTheme="majorEastAsia"/>
            <w:rPrChange w:id="1673" w:author="Song, Xuehang" w:date="2025-12-11T09:29:00Z" w16du:dateUtc="2025-12-11T17:29:00Z">
              <w:rPr/>
            </w:rPrChange>
          </w:rPr>
          <w:delText>2</w:delText>
        </w:r>
        <w:r w:rsidR="00D8515A" w:rsidRPr="007F421C">
          <w:rPr>
            <w:rFonts w:eastAsiaTheme="majorEastAsia"/>
            <w:rPrChange w:id="1674" w:author="Song, Xuehang" w:date="2025-12-11T09:29:00Z" w16du:dateUtc="2025-12-11T17:29:00Z">
              <w:rPr/>
            </w:rPrChange>
          </w:rPr>
          <w:delText xml:space="preserve"> </w:delText>
        </w:r>
      </w:del>
      <w:ins w:id="1675" w:author="Song, Xuehang" w:date="2025-10-23T05:07:00Z" w16du:dateUtc="2025-10-23T12:07:00Z">
        <w:r w:rsidR="00F64591" w:rsidRPr="007F421C">
          <w:rPr>
            <w:rFonts w:eastAsiaTheme="majorEastAsia"/>
            <w:rPrChange w:id="1676" w:author="Song, Xuehang" w:date="2025-12-11T09:29:00Z" w16du:dateUtc="2025-12-11T17:29:00Z">
              <w:rPr/>
            </w:rPrChange>
          </w:rPr>
          <w:t>T</w:t>
        </w:r>
        <w:r w:rsidR="00D8515A" w:rsidRPr="007F421C">
          <w:rPr>
            <w:rFonts w:eastAsiaTheme="majorEastAsia"/>
            <w:rPrChange w:id="1677" w:author="Song, Xuehang" w:date="2025-12-11T09:29:00Z" w16du:dateUtc="2025-12-11T17:29:00Z">
              <w:rPr/>
            </w:rPrChange>
          </w:rPr>
          <w:t>rigger logic (</w:t>
        </w:r>
        <w:commentRangeStart w:id="1678"/>
        <w:r w:rsidR="00D8515A" w:rsidRPr="007F421C">
          <w:rPr>
            <w:rFonts w:eastAsiaTheme="majorEastAsia"/>
            <w:rPrChange w:id="1679" w:author="Song, Xuehang" w:date="2025-10-23T05:07:00Z" w16du:dateUtc="2025-10-23T12:07:00Z">
              <w:rPr>
                <w:highlight w:val="yellow"/>
              </w:rPr>
            </w:rPrChange>
          </w:rPr>
          <w:t>TC</w:t>
        </w:r>
      </w:ins>
      <w:commentRangeEnd w:id="1678"/>
      <w:r w:rsidR="0042236B" w:rsidRPr="007F421C">
        <w:rPr>
          <w:rStyle w:val="CommentReference"/>
          <w:rFonts w:eastAsiaTheme="majorEastAsia"/>
          <w:sz w:val="24"/>
          <w:szCs w:val="22"/>
          <w:rPrChange w:id="1680" w:author="Song, Xuehang" w:date="2026-01-29T09:29:00Z" w16du:dateUtc="2026-01-29T17:29:00Z">
            <w:rPr>
              <w:rStyle w:val="CommentReference"/>
              <w:rFonts w:eastAsiaTheme="minorEastAsia"/>
              <w:b/>
              <w:sz w:val="24"/>
              <w:szCs w:val="22"/>
            </w:rPr>
          </w:rPrChange>
        </w:rPr>
        <w:commentReference w:id="1678"/>
      </w:r>
      <w:ins w:id="1681" w:author="Song, Xuehang" w:date="2025-10-23T05:07:00Z" w16du:dateUtc="2025-10-23T12:07:00Z">
        <w:r w:rsidR="00D8515A" w:rsidRPr="007F421C">
          <w:rPr>
            <w:rFonts w:eastAsiaTheme="majorEastAsia"/>
            <w:rPrChange w:id="1682" w:author="Song, Xuehang" w:date="2025-10-23T05:07:00Z" w16du:dateUtc="2025-10-23T12:07:00Z">
              <w:rPr>
                <w:highlight w:val="yellow"/>
              </w:rPr>
            </w:rPrChange>
          </w:rPr>
          <w:t xml:space="preserve"> &amp; Jason</w:t>
        </w:r>
        <w:r w:rsidR="00D8515A" w:rsidRPr="007F421C">
          <w:rPr>
            <w:rFonts w:eastAsiaTheme="majorEastAsia"/>
            <w:rPrChange w:id="1683" w:author="Song, Xuehang" w:date="2025-12-11T09:29:00Z" w16du:dateUtc="2025-12-11T17:29:00Z">
              <w:rPr/>
            </w:rPrChange>
          </w:rPr>
          <w:t>)</w:t>
        </w:r>
      </w:ins>
      <w:commentRangeEnd w:id="1671"/>
      <w:r w:rsidR="006D5B29" w:rsidRPr="007F421C">
        <w:rPr>
          <w:rStyle w:val="CommentReference"/>
          <w:rFonts w:eastAsiaTheme="majorEastAsia"/>
          <w:sz w:val="24"/>
          <w:szCs w:val="22"/>
          <w:rPrChange w:id="1684" w:author="Song, Xuehang" w:date="2025-12-11T09:25:00Z" w16du:dateUtc="2025-12-11T17:25:00Z">
            <w:rPr>
              <w:rStyle w:val="CommentReference"/>
            </w:rPr>
          </w:rPrChange>
        </w:rPr>
        <w:commentReference w:id="1671"/>
      </w:r>
      <w:bookmarkEnd w:id="1670"/>
    </w:p>
    <w:p w14:paraId="0240D6BA" w14:textId="77777777" w:rsidR="00776F3F" w:rsidRPr="004F3C4C" w:rsidRDefault="00776F3F" w:rsidP="00776F3F">
      <w:pPr>
        <w:spacing w:before="100" w:beforeAutospacing="1" w:after="100" w:afterAutospacing="1"/>
        <w:rPr>
          <w:ins w:id="1685" w:author="Song, Xuehang" w:date="2026-01-08T03:10:00Z" w16du:dateUtc="2026-01-08T11:10:00Z"/>
          <w:rFonts w:ascii="Times New Roman" w:hAnsi="Times New Roman"/>
          <w:highlight w:val="yellow"/>
        </w:rPr>
      </w:pPr>
      <w:ins w:id="1686" w:author="Song, Xuehang" w:date="2026-01-08T03:10:00Z" w16du:dateUtc="2026-01-08T11:10:00Z">
        <w:r w:rsidRPr="004F3C4C">
          <w:rPr>
            <w:rFonts w:ascii="Times New Roman" w:hAnsi="Times New Roman"/>
            <w:highlight w:val="yellow"/>
          </w:rPr>
          <w:t xml:space="preserve">XS: Signals: residuals vs monitoring, uncertainty inflation (variance &gt; threshold), </w:t>
        </w:r>
        <w:commentRangeStart w:id="1687"/>
        <w:r w:rsidRPr="004F3C4C">
          <w:rPr>
            <w:rFonts w:ascii="Times New Roman" w:hAnsi="Times New Roman"/>
            <w:highlight w:val="yellow"/>
          </w:rPr>
          <w:t xml:space="preserve">drift </w:t>
        </w:r>
        <w:commentRangeEnd w:id="1687"/>
        <w:r w:rsidRPr="004F3C4C">
          <w:rPr>
            <w:rStyle w:val="CommentReference"/>
            <w:rFonts w:ascii="Times New Roman" w:hAnsi="Times New Roman"/>
            <w:sz w:val="22"/>
            <w:szCs w:val="22"/>
            <w:highlight w:val="yellow"/>
          </w:rPr>
          <w:commentReference w:id="1687"/>
        </w:r>
        <w:r w:rsidRPr="004F3C4C">
          <w:rPr>
            <w:rFonts w:ascii="Times New Roman" w:hAnsi="Times New Roman"/>
            <w:highlight w:val="yellow"/>
          </w:rPr>
          <w:t>tests (10.3389/frai.2024.1330257/full).</w:t>
        </w:r>
      </w:ins>
    </w:p>
    <w:p w14:paraId="564A4A55" w14:textId="77777777" w:rsidR="00DC724C" w:rsidRDefault="00776F3F" w:rsidP="00524F60">
      <w:pPr>
        <w:tabs>
          <w:tab w:val="clear" w:pos="720"/>
        </w:tabs>
        <w:spacing w:before="100" w:beforeAutospacing="1" w:after="100" w:afterAutospacing="1"/>
        <w:rPr>
          <w:rFonts w:ascii="Times New Roman" w:hAnsi="Times New Roman"/>
        </w:rPr>
      </w:pPr>
      <w:ins w:id="1688" w:author="Song, Xuehang" w:date="2026-01-08T03:10:00Z" w16du:dateUtc="2026-01-08T11:10:00Z">
        <w:r w:rsidRPr="004F3C4C">
          <w:rPr>
            <w:rFonts w:ascii="Times New Roman" w:hAnsi="Times New Roman"/>
            <w:highlight w:val="yellow"/>
          </w:rPr>
          <w:t>XS: Gating/Threshold for each signa</w:t>
        </w:r>
        <w:del w:id="1689" w:author="Hou, Jason" w:date="2026-01-29T09:54:00Z" w16du:dateUtc="2026-01-29T17:54:00Z">
          <w:r w:rsidRPr="004F3C4C" w:rsidDel="00524F60">
            <w:rPr>
              <w:rFonts w:ascii="Times New Roman" w:hAnsi="Times New Roman"/>
              <w:highlight w:val="yellow"/>
            </w:rPr>
            <w:delText>l</w:delText>
          </w:r>
        </w:del>
      </w:ins>
    </w:p>
    <w:p w14:paraId="29B9E882" w14:textId="1E985D91" w:rsidR="00D8515A" w:rsidRPr="00524F60" w:rsidDel="007B3062" w:rsidRDefault="003F53E7" w:rsidP="00DC724C">
      <w:pPr>
        <w:tabs>
          <w:tab w:val="clear" w:pos="720"/>
        </w:tabs>
        <w:spacing w:before="100" w:beforeAutospacing="1" w:after="100" w:afterAutospacing="1"/>
        <w:rPr>
          <w:del w:id="1690" w:author="Song, Xuehang" w:date="2025-10-23T05:07:00Z" w16du:dateUtc="2025-10-23T12:07:00Z"/>
          <w:rFonts w:ascii="Times New Roman" w:hAnsi="Times New Roman"/>
        </w:rPr>
      </w:pPr>
      <w:ins w:id="1691" w:author="Hou, Jason" w:date="2025-12-11T09:44:00Z" w16du:dateUtc="2025-12-11T17:44:00Z">
        <w:r>
          <w:t>As models operate over time, data distributions</w:t>
        </w:r>
      </w:ins>
      <w:ins w:id="1692" w:author="Hou, Jason" w:date="2025-12-11T09:45:00Z" w16du:dateUtc="2025-12-11T17:45:00Z">
        <w:r>
          <w:t xml:space="preserve"> and environmental</w:t>
        </w:r>
        <w:r w:rsidR="00A066B1">
          <w:t xml:space="preserve"> conditions evolve, </w:t>
        </w:r>
        <w:r w:rsidR="00595831" w:rsidRPr="00595831">
          <w:t xml:space="preserve">a trigger logic </w:t>
        </w:r>
        <w:r w:rsidR="00A816B7">
          <w:t xml:space="preserve">needs to be established </w:t>
        </w:r>
        <w:r w:rsidR="00595831" w:rsidRPr="00595831">
          <w:t>that activates model recalibration</w:t>
        </w:r>
        <w:r w:rsidR="0028151F">
          <w:t xml:space="preserve"> to maint</w:t>
        </w:r>
      </w:ins>
      <w:ins w:id="1693" w:author="Hou, Jason" w:date="2025-12-11T09:46:00Z" w16du:dateUtc="2025-12-11T17:46:00Z">
        <w:r w:rsidR="0028151F">
          <w:t>ain model trustworthiness and regulatory compliance</w:t>
        </w:r>
        <w:r w:rsidR="00863E8F">
          <w:t xml:space="preserve">. </w:t>
        </w:r>
      </w:ins>
      <w:ins w:id="1694" w:author="Hou, Jason" w:date="2025-12-11T09:47:00Z" w16du:dateUtc="2025-12-11T17:47:00Z">
        <w:r w:rsidR="00AF4411">
          <w:t>E</w:t>
        </w:r>
        <w:r w:rsidR="00AF4411" w:rsidRPr="00AF4411">
          <w:t xml:space="preserve">arly signs of model drift, uncertainty </w:t>
        </w:r>
        <w:r w:rsidR="00AF4411" w:rsidRPr="00AF4411">
          <w:lastRenderedPageBreak/>
          <w:t>inflation, or residual divergence</w:t>
        </w:r>
        <w:r w:rsidR="00AF4411">
          <w:t xml:space="preserve"> tell </w:t>
        </w:r>
        <w:r w:rsidR="00AF4411" w:rsidRPr="00AF4411">
          <w:t>when surrogate models or DA systems are no longer reliable</w:t>
        </w:r>
        <w:r w:rsidR="00715054">
          <w:t xml:space="preserve">, </w:t>
        </w:r>
        <w:r w:rsidR="00AB711C">
          <w:t xml:space="preserve">therefore </w:t>
        </w:r>
      </w:ins>
      <w:ins w:id="1695" w:author="Hou, Jason" w:date="2025-12-11T09:48:00Z" w16du:dateUtc="2025-12-11T17:48:00Z">
        <w:r w:rsidR="001360FF">
          <w:t>statistical</w:t>
        </w:r>
      </w:ins>
      <w:ins w:id="1696" w:author="Hou, Jason" w:date="2025-12-11T09:47:00Z" w16du:dateUtc="2025-12-11T17:47:00Z">
        <w:r w:rsidR="00CA75E2">
          <w:t xml:space="preserve"> t</w:t>
        </w:r>
      </w:ins>
      <w:ins w:id="1697" w:author="Hou, Jason" w:date="2025-12-11T09:48:00Z" w16du:dateUtc="2025-12-11T17:48:00Z">
        <w:r w:rsidR="00CA75E2">
          <w:t>hresholds with domain-</w:t>
        </w:r>
        <w:r w:rsidR="001360FF">
          <w:t xml:space="preserve">informed </w:t>
        </w:r>
        <w:r w:rsidR="00CA75E2">
          <w:t xml:space="preserve">criteria can be combined </w:t>
        </w:r>
        <w:r w:rsidR="001360FF">
          <w:t xml:space="preserve">to allow </w:t>
        </w:r>
        <w:r w:rsidR="00EF4F40">
          <w:t>adaptive</w:t>
        </w:r>
        <w:r w:rsidR="001360FF">
          <w:t xml:space="preserve"> learning </w:t>
        </w:r>
        <w:r w:rsidR="00FB4A4D">
          <w:t>whil</w:t>
        </w:r>
      </w:ins>
      <w:ins w:id="1698" w:author="Hou, Jason" w:date="2025-12-11T09:49:00Z" w16du:dateUtc="2025-12-11T17:49:00Z">
        <w:r w:rsidR="00FB4A4D">
          <w:t xml:space="preserve">e maintaining </w:t>
        </w:r>
        <w:r w:rsidR="00B006BF">
          <w:t xml:space="preserve">and improving </w:t>
        </w:r>
        <w:r w:rsidR="00FB4A4D">
          <w:t xml:space="preserve">model interpretability </w:t>
        </w:r>
        <w:r w:rsidR="00C31C3D">
          <w:t xml:space="preserve">and performance. </w:t>
        </w:r>
      </w:ins>
    </w:p>
    <w:p w14:paraId="66D1DE82" w14:textId="03D66DD4" w:rsidR="00740717" w:rsidRDefault="00A42622" w:rsidP="00740717">
      <w:pPr>
        <w:pStyle w:val="Heading4"/>
        <w:rPr>
          <w:iCs/>
        </w:rPr>
      </w:pPr>
      <w:r w:rsidRPr="00DF79BC">
        <w:rPr>
          <w:iCs/>
        </w:rPr>
        <w:t>Regime Drift Monitoring</w:t>
      </w:r>
      <w:r w:rsidR="00C55FC3" w:rsidRPr="00DF79BC">
        <w:rPr>
          <w:iCs/>
        </w:rPr>
        <w:t xml:space="preserve"> Framework</w:t>
      </w:r>
    </w:p>
    <w:p w14:paraId="00E753A0" w14:textId="0F849F0D" w:rsidR="00380DF9" w:rsidRPr="0017432C" w:rsidRDefault="00380DF9" w:rsidP="00380DF9">
      <w:pPr>
        <w:pStyle w:val="NormalWeb"/>
        <w:rPr>
          <w:rFonts w:ascii="Times New Roman" w:hAnsi="Times New Roman"/>
          <w:szCs w:val="22"/>
        </w:rPr>
      </w:pPr>
      <w:r w:rsidRPr="00871CEF">
        <w:rPr>
          <w:rFonts w:ascii="Times New Roman" w:hAnsi="Times New Roman"/>
        </w:rPr>
        <w:t xml:space="preserve">We propose a drift monitoring framework </w:t>
      </w:r>
      <w:r w:rsidR="00BE5DAB">
        <w:rPr>
          <w:rFonts w:ascii="Times New Roman" w:hAnsi="Times New Roman"/>
        </w:rPr>
        <w:t xml:space="preserve">consists of multiple, complementary </w:t>
      </w:r>
      <w:r w:rsidR="004C50BA">
        <w:rPr>
          <w:rFonts w:ascii="Times New Roman" w:hAnsi="Times New Roman"/>
        </w:rPr>
        <w:t>metrics and indicators of regime drift</w:t>
      </w:r>
      <w:r w:rsidR="00111F91">
        <w:rPr>
          <w:rFonts w:ascii="Times New Roman" w:hAnsi="Times New Roman"/>
        </w:rPr>
        <w:t>. Below we list potential</w:t>
      </w:r>
      <w:r w:rsidR="004B2B14">
        <w:rPr>
          <w:rFonts w:ascii="Times New Roman" w:hAnsi="Times New Roman"/>
        </w:rPr>
        <w:t xml:space="preserve"> categories of such metrics and indicators</w:t>
      </w:r>
      <w:r w:rsidR="002D6BFC">
        <w:rPr>
          <w:rFonts w:ascii="Times New Roman" w:hAnsi="Times New Roman"/>
        </w:rPr>
        <w:t>,</w:t>
      </w:r>
      <w:r w:rsidR="00111F91">
        <w:rPr>
          <w:rFonts w:ascii="Times New Roman" w:hAnsi="Times New Roman"/>
        </w:rPr>
        <w:t xml:space="preserve"> </w:t>
      </w:r>
      <w:r w:rsidR="00DF0EE2">
        <w:rPr>
          <w:rFonts w:ascii="Times New Roman" w:hAnsi="Times New Roman"/>
        </w:rPr>
        <w:t>inclu</w:t>
      </w:r>
      <w:r w:rsidR="002D6BFC">
        <w:rPr>
          <w:rFonts w:ascii="Times New Roman" w:hAnsi="Times New Roman"/>
        </w:rPr>
        <w:t>ding</w:t>
      </w:r>
      <w:r w:rsidRPr="00871CEF">
        <w:rPr>
          <w:rFonts w:ascii="Times New Roman" w:hAnsi="Times New Roman"/>
        </w:rPr>
        <w:t xml:space="preserve"> tipping point–inspired resilience metrics, performance- and uncertainty-based indicators, distributional and representation-level drift detection, and probabilistic decision logic. By combining complementary signals that capture loss of dynamical stability, increasing model uncertainty, and structural changes in data and learned representations, the framework enables early, interpretable, and statistically robust detection of regime drift to support timely model recalibration.</w:t>
      </w:r>
    </w:p>
    <w:p w14:paraId="457FC611" w14:textId="443388AB" w:rsidR="00380DF9" w:rsidRPr="0017432C" w:rsidRDefault="00380DF9" w:rsidP="00871CEF">
      <w:pPr>
        <w:pStyle w:val="Heading3"/>
        <w:numPr>
          <w:ilvl w:val="0"/>
          <w:numId w:val="85"/>
        </w:numPr>
        <w:rPr>
          <w:rFonts w:ascii="Times New Roman" w:hAnsi="Times New Roman"/>
          <w:sz w:val="22"/>
        </w:rPr>
      </w:pPr>
      <w:bookmarkStart w:id="1699" w:name="_Toc220495406"/>
      <w:r w:rsidRPr="0017432C">
        <w:rPr>
          <w:rStyle w:val="Strong"/>
          <w:rFonts w:ascii="Times New Roman" w:hAnsi="Times New Roman"/>
          <w:b/>
          <w:bCs w:val="0"/>
          <w:sz w:val="22"/>
        </w:rPr>
        <w:t>Tipping Point–Inspired Resilience Metrics</w:t>
      </w:r>
      <w:bookmarkEnd w:id="1699"/>
    </w:p>
    <w:p w14:paraId="51DE42B5" w14:textId="77777777" w:rsidR="00380DF9" w:rsidRPr="0017432C" w:rsidRDefault="00380DF9" w:rsidP="00711F5B">
      <w:pPr>
        <w:pStyle w:val="NormalWeb"/>
        <w:rPr>
          <w:rFonts w:ascii="Times New Roman" w:hAnsi="Times New Roman"/>
          <w:szCs w:val="22"/>
        </w:rPr>
      </w:pPr>
      <w:r w:rsidRPr="0017432C">
        <w:rPr>
          <w:rFonts w:ascii="Times New Roman" w:hAnsi="Times New Roman"/>
          <w:szCs w:val="22"/>
        </w:rPr>
        <w:t>This category captures early signs of loss of dynamical stability, motivated by concepts from tipping point science. These metrics are applied to model outputs, residuals, and, where applicable, latent representations, without implying the existence of physical tipping points in the underlying system.</w:t>
      </w:r>
    </w:p>
    <w:p w14:paraId="56B1F876" w14:textId="37C24B38" w:rsidR="00380DF9" w:rsidRPr="0017432C" w:rsidRDefault="00380DF9" w:rsidP="00380DF9">
      <w:pPr>
        <w:pStyle w:val="NormalWeb"/>
        <w:rPr>
          <w:rFonts w:ascii="Times New Roman" w:hAnsi="Times New Roman"/>
          <w:szCs w:val="22"/>
        </w:rPr>
      </w:pPr>
      <w:r w:rsidRPr="0017432C">
        <w:rPr>
          <w:rFonts w:ascii="Times New Roman" w:hAnsi="Times New Roman"/>
          <w:szCs w:val="22"/>
        </w:rPr>
        <w:t xml:space="preserve">Rolling-window estimates of variance and lag-1 autocorrelation are used to detect increasing fluctuation amplitude and memory, consistent with reduced resilience. Higher-order moments, including skewness and kurtosis, are monitored to identify asymmetric error growth and heavy-tailed behavior indicative of excursions toward unstable regions. </w:t>
      </w:r>
    </w:p>
    <w:p w14:paraId="0495B77D" w14:textId="6C38E273" w:rsidR="00380DF9" w:rsidRPr="0017432C" w:rsidRDefault="00380DF9" w:rsidP="0017432C">
      <w:pPr>
        <w:pStyle w:val="Heading3"/>
        <w:numPr>
          <w:ilvl w:val="0"/>
          <w:numId w:val="85"/>
        </w:numPr>
        <w:rPr>
          <w:rFonts w:ascii="Times New Roman" w:hAnsi="Times New Roman"/>
          <w:sz w:val="22"/>
        </w:rPr>
      </w:pPr>
      <w:bookmarkStart w:id="1700" w:name="_Toc220495407"/>
      <w:r w:rsidRPr="0017432C">
        <w:rPr>
          <w:rStyle w:val="Strong"/>
          <w:rFonts w:ascii="Times New Roman" w:hAnsi="Times New Roman"/>
          <w:b/>
          <w:bCs w:val="0"/>
          <w:sz w:val="22"/>
        </w:rPr>
        <w:t>Performance and Uncertainty-Based Metrics</w:t>
      </w:r>
      <w:bookmarkEnd w:id="1700"/>
    </w:p>
    <w:p w14:paraId="7EACEA1B" w14:textId="77777777" w:rsidR="00380DF9" w:rsidRPr="0017432C" w:rsidRDefault="00380DF9" w:rsidP="00380DF9">
      <w:pPr>
        <w:pStyle w:val="NormalWeb"/>
        <w:rPr>
          <w:rFonts w:ascii="Times New Roman" w:hAnsi="Times New Roman"/>
          <w:szCs w:val="22"/>
        </w:rPr>
      </w:pPr>
      <w:r w:rsidRPr="0017432C">
        <w:rPr>
          <w:rFonts w:ascii="Times New Roman" w:hAnsi="Times New Roman"/>
          <w:szCs w:val="22"/>
        </w:rPr>
        <w:t>This category focuses on direct indicators of model reliability under deployment. Prediction residuals are monitored using adaptive thresholds derived from rolling statistics, such as exceedance of multiples of the rolling standard deviation. Persistent threshold violations or clustered spatial–temporal error patterns are treated as evidence of localized or systemic degradation.</w:t>
      </w:r>
    </w:p>
    <w:p w14:paraId="4A9E1AC0" w14:textId="3A1BF914" w:rsidR="00380DF9" w:rsidRPr="0017432C" w:rsidRDefault="00380DF9" w:rsidP="00380DF9">
      <w:pPr>
        <w:pStyle w:val="NormalWeb"/>
        <w:rPr>
          <w:rFonts w:ascii="Times New Roman" w:hAnsi="Times New Roman"/>
          <w:szCs w:val="22"/>
        </w:rPr>
      </w:pPr>
      <w:r w:rsidRPr="0017432C">
        <w:rPr>
          <w:rFonts w:ascii="Times New Roman" w:hAnsi="Times New Roman"/>
          <w:szCs w:val="22"/>
        </w:rPr>
        <w:t xml:space="preserve">For probabilistic models, predictive uncertainty is explicitly tracked using measures such as variance or entropy. Sustained increases relative to historical baselines are interpreted as growing epistemic uncertainty and declining confidence in model predictions. </w:t>
      </w:r>
    </w:p>
    <w:p w14:paraId="2E7504DA" w14:textId="6F505803" w:rsidR="00380DF9" w:rsidRPr="0017432C" w:rsidRDefault="00380DF9" w:rsidP="0017432C">
      <w:pPr>
        <w:pStyle w:val="Heading3"/>
        <w:numPr>
          <w:ilvl w:val="0"/>
          <w:numId w:val="85"/>
        </w:numPr>
        <w:rPr>
          <w:rFonts w:ascii="Times New Roman" w:hAnsi="Times New Roman"/>
          <w:sz w:val="22"/>
        </w:rPr>
      </w:pPr>
      <w:bookmarkStart w:id="1701" w:name="_Toc220495408"/>
      <w:r w:rsidRPr="0017432C">
        <w:rPr>
          <w:rStyle w:val="Strong"/>
          <w:rFonts w:ascii="Times New Roman" w:hAnsi="Times New Roman"/>
          <w:b/>
          <w:bCs w:val="0"/>
          <w:sz w:val="22"/>
        </w:rPr>
        <w:t>Distributional and Representation-Level Drift Detection</w:t>
      </w:r>
      <w:bookmarkEnd w:id="1701"/>
    </w:p>
    <w:p w14:paraId="5A47F583" w14:textId="77777777" w:rsidR="00380DF9" w:rsidRPr="0017432C" w:rsidRDefault="00380DF9" w:rsidP="00380DF9">
      <w:pPr>
        <w:pStyle w:val="NormalWeb"/>
        <w:rPr>
          <w:rFonts w:ascii="Times New Roman" w:hAnsi="Times New Roman"/>
          <w:szCs w:val="22"/>
        </w:rPr>
      </w:pPr>
      <w:r w:rsidRPr="0017432C">
        <w:rPr>
          <w:rFonts w:ascii="Times New Roman" w:hAnsi="Times New Roman"/>
          <w:szCs w:val="22"/>
        </w:rPr>
        <w:t>To detect drift that may not immediately manifest in errors or uncertainty, the framework includes diagnostics targeting statistical and structural changes in data and learned features.</w:t>
      </w:r>
    </w:p>
    <w:p w14:paraId="15A28606" w14:textId="77777777" w:rsidR="00380DF9" w:rsidRPr="0017432C" w:rsidRDefault="00380DF9" w:rsidP="00380DF9">
      <w:pPr>
        <w:pStyle w:val="NormalWeb"/>
        <w:rPr>
          <w:rFonts w:ascii="Times New Roman" w:hAnsi="Times New Roman"/>
          <w:szCs w:val="22"/>
        </w:rPr>
      </w:pPr>
      <w:r w:rsidRPr="0017432C">
        <w:rPr>
          <w:rFonts w:ascii="Times New Roman" w:hAnsi="Times New Roman"/>
          <w:szCs w:val="22"/>
        </w:rPr>
        <w:t>Distributional drift is assessed by comparing incoming input and output distributions to reference distributions using nonparametric statistical tests, such as the Kolmogorov–Smirnov test. Statistically significant deviations indicate changes in the data-generating process that may compromise model validity.</w:t>
      </w:r>
    </w:p>
    <w:p w14:paraId="16FC4915" w14:textId="77777777" w:rsidR="00380DF9" w:rsidRPr="0017432C" w:rsidRDefault="00380DF9" w:rsidP="00380DF9">
      <w:pPr>
        <w:pStyle w:val="NormalWeb"/>
        <w:rPr>
          <w:rFonts w:ascii="Times New Roman" w:hAnsi="Times New Roman"/>
          <w:szCs w:val="22"/>
        </w:rPr>
      </w:pPr>
      <w:r w:rsidRPr="0017432C">
        <w:rPr>
          <w:rFonts w:ascii="Times New Roman" w:hAnsi="Times New Roman"/>
          <w:szCs w:val="22"/>
        </w:rPr>
        <w:t>In parallel, drift indicators are applied in learned representation spaces, such as latent embeddings from diffusion models or bottleneck features from convolutional architectures. Deviations from the training manifold in latent space provide early detection of regime mismatch in high-dimensional settings where marginal statistics may be insufficient.</w:t>
      </w:r>
    </w:p>
    <w:p w14:paraId="678C673E" w14:textId="70BBB052" w:rsidR="00380DF9" w:rsidRPr="0017432C" w:rsidRDefault="00380DF9" w:rsidP="0017432C">
      <w:pPr>
        <w:pStyle w:val="Heading3"/>
        <w:numPr>
          <w:ilvl w:val="0"/>
          <w:numId w:val="85"/>
        </w:numPr>
        <w:rPr>
          <w:rFonts w:ascii="Times New Roman" w:hAnsi="Times New Roman"/>
          <w:sz w:val="22"/>
        </w:rPr>
      </w:pPr>
      <w:bookmarkStart w:id="1702" w:name="_Toc220495409"/>
      <w:r w:rsidRPr="0017432C">
        <w:rPr>
          <w:rStyle w:val="Strong"/>
          <w:rFonts w:ascii="Times New Roman" w:hAnsi="Times New Roman"/>
          <w:b/>
          <w:bCs w:val="0"/>
          <w:sz w:val="22"/>
        </w:rPr>
        <w:t>Probabilistic Integration and Decision Logic</w:t>
      </w:r>
      <w:bookmarkEnd w:id="1702"/>
    </w:p>
    <w:p w14:paraId="1061B3B5" w14:textId="77777777" w:rsidR="00380DF9" w:rsidRPr="0017432C" w:rsidRDefault="00380DF9" w:rsidP="00380DF9">
      <w:pPr>
        <w:pStyle w:val="NormalWeb"/>
        <w:rPr>
          <w:rFonts w:ascii="Times New Roman" w:hAnsi="Times New Roman"/>
          <w:szCs w:val="22"/>
        </w:rPr>
      </w:pPr>
      <w:r w:rsidRPr="0017432C">
        <w:rPr>
          <w:rFonts w:ascii="Times New Roman" w:hAnsi="Times New Roman"/>
          <w:szCs w:val="22"/>
        </w:rPr>
        <w:t>The final category integrates all diagnostic signals into a robust decision-making layer. Rather than relying on single-metric thresholds, the framework employs Bayesian inference to combine evidence from resilience, performance, uncertainty, and distributional indicators with prior knowledge and alternative explanations (e.g., data quality changes).</w:t>
      </w:r>
    </w:p>
    <w:p w14:paraId="0F37D5BD" w14:textId="77777777" w:rsidR="00380DF9" w:rsidRPr="0017432C" w:rsidRDefault="00380DF9" w:rsidP="00380DF9">
      <w:pPr>
        <w:pStyle w:val="NormalWeb"/>
        <w:rPr>
          <w:ins w:id="1703" w:author="Chen, Tse-Chun" w:date="2026-01-22T01:26:00Z" w16du:dateUtc="2026-01-22T09:26:00Z"/>
          <w:rFonts w:ascii="Times New Roman" w:hAnsi="Times New Roman"/>
          <w:szCs w:val="22"/>
        </w:rPr>
      </w:pPr>
      <w:r w:rsidRPr="0017432C">
        <w:rPr>
          <w:rFonts w:ascii="Times New Roman" w:hAnsi="Times New Roman"/>
          <w:szCs w:val="22"/>
        </w:rPr>
        <w:t xml:space="preserve">Model recalibration or adaptation is triggered through composite gating mechanisms, implemented either as Boolean rules (requiring concurrent exceedance across multiple metric families) or as score-based </w:t>
      </w:r>
      <w:r w:rsidRPr="0017432C">
        <w:rPr>
          <w:rFonts w:ascii="Times New Roman" w:hAnsi="Times New Roman"/>
          <w:szCs w:val="22"/>
        </w:rPr>
        <w:lastRenderedPageBreak/>
        <w:t>aggregation into a unified drift risk index. This integration reduces false positives due to noise or transient anomalies and ensures that interventions are driven by consistent, multi-source evidence.</w:t>
      </w:r>
    </w:p>
    <w:p w14:paraId="56979C3F" w14:textId="77777777" w:rsidR="00B77499" w:rsidRPr="0017432C" w:rsidRDefault="00B77499" w:rsidP="00380DF9">
      <w:pPr>
        <w:pStyle w:val="NormalWeb"/>
        <w:rPr>
          <w:rFonts w:ascii="Times New Roman" w:hAnsi="Times New Roman"/>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704" w:author="Song, Xuehang" w:date="2026-02-19T05:16:00Z" w16du:dateUtc="2026-02-19T13:16:00Z">
          <w:tblPr>
            <w:tblStyle w:val="TableGrid"/>
            <w:tblW w:w="0" w:type="auto"/>
            <w:tblLook w:val="04A0" w:firstRow="1" w:lastRow="0" w:firstColumn="1" w:lastColumn="0" w:noHBand="0" w:noVBand="1"/>
          </w:tblPr>
        </w:tblPrChange>
      </w:tblPr>
      <w:tblGrid>
        <w:gridCol w:w="3116"/>
        <w:gridCol w:w="3117"/>
        <w:gridCol w:w="3117"/>
        <w:tblGridChange w:id="1705">
          <w:tblGrid>
            <w:gridCol w:w="10"/>
            <w:gridCol w:w="3106"/>
            <w:gridCol w:w="10"/>
            <w:gridCol w:w="3107"/>
            <w:gridCol w:w="10"/>
            <w:gridCol w:w="3107"/>
            <w:gridCol w:w="10"/>
          </w:tblGrid>
        </w:tblGridChange>
      </w:tblGrid>
      <w:tr w:rsidR="00B77499" w14:paraId="79DE796C" w14:textId="77777777" w:rsidTr="00354003">
        <w:trPr>
          <w:ins w:id="1706" w:author="Chen, Tse-Chun" w:date="2026-01-22T01:25:00Z"/>
          <w:trPrChange w:id="1707" w:author="Song, Xuehang" w:date="2026-02-19T05:16:00Z" w16du:dateUtc="2026-02-19T13:16:00Z">
            <w:trPr>
              <w:gridBefore w:val="1"/>
            </w:trPr>
          </w:trPrChange>
        </w:trPr>
        <w:tc>
          <w:tcPr>
            <w:tcW w:w="3116" w:type="dxa"/>
            <w:tcBorders>
              <w:top w:val="single" w:sz="4" w:space="0" w:color="auto"/>
              <w:bottom w:val="single" w:sz="4" w:space="0" w:color="auto"/>
            </w:tcBorders>
            <w:tcPrChange w:id="1708" w:author="Song, Xuehang" w:date="2026-02-19T05:16:00Z" w16du:dateUtc="2026-02-19T13:16:00Z">
              <w:tcPr>
                <w:tcW w:w="3116" w:type="dxa"/>
                <w:gridSpan w:val="2"/>
              </w:tcPr>
            </w:tcPrChange>
          </w:tcPr>
          <w:p w14:paraId="5A462D27" w14:textId="69695EF7" w:rsidR="00B77499" w:rsidRDefault="00B77499">
            <w:pPr>
              <w:pStyle w:val="BodyText"/>
              <w:spacing w:before="0"/>
              <w:rPr>
                <w:ins w:id="1709" w:author="Chen, Tse-Chun" w:date="2026-01-22T01:25:00Z" w16du:dateUtc="2026-01-22T09:25:00Z"/>
              </w:rPr>
              <w:pPrChange w:id="1710" w:author="Song, Xuehang" w:date="2026-02-19T05:16:00Z" w16du:dateUtc="2026-02-19T13:16:00Z">
                <w:pPr>
                  <w:pStyle w:val="BodyText"/>
                </w:pPr>
              </w:pPrChange>
            </w:pPr>
            <w:ins w:id="1711" w:author="Chen, Tse-Chun" w:date="2026-01-22T01:26:00Z" w16du:dateUtc="2026-01-22T09:26:00Z">
              <w:r>
                <w:t>Metric / Indicator</w:t>
              </w:r>
            </w:ins>
          </w:p>
        </w:tc>
        <w:tc>
          <w:tcPr>
            <w:tcW w:w="3117" w:type="dxa"/>
            <w:tcBorders>
              <w:top w:val="single" w:sz="4" w:space="0" w:color="auto"/>
              <w:bottom w:val="single" w:sz="4" w:space="0" w:color="auto"/>
            </w:tcBorders>
            <w:tcPrChange w:id="1712" w:author="Song, Xuehang" w:date="2026-02-19T05:16:00Z" w16du:dateUtc="2026-02-19T13:16:00Z">
              <w:tcPr>
                <w:tcW w:w="3117" w:type="dxa"/>
                <w:gridSpan w:val="2"/>
              </w:tcPr>
            </w:tcPrChange>
          </w:tcPr>
          <w:p w14:paraId="513F0589" w14:textId="1B131186" w:rsidR="00B77499" w:rsidRDefault="00B77499">
            <w:pPr>
              <w:pStyle w:val="BodyText"/>
              <w:spacing w:before="0"/>
              <w:rPr>
                <w:ins w:id="1713" w:author="Chen, Tse-Chun" w:date="2026-01-22T01:25:00Z" w16du:dateUtc="2026-01-22T09:25:00Z"/>
              </w:rPr>
              <w:pPrChange w:id="1714" w:author="Song, Xuehang" w:date="2026-02-19T05:16:00Z" w16du:dateUtc="2026-02-19T13:16:00Z">
                <w:pPr>
                  <w:pStyle w:val="BodyText"/>
                </w:pPr>
              </w:pPrChange>
            </w:pPr>
            <w:ins w:id="1715" w:author="Chen, Tse-Chun" w:date="2026-01-22T01:26:00Z" w16du:dateUtc="2026-01-22T09:26:00Z">
              <w:r>
                <w:t>Category</w:t>
              </w:r>
            </w:ins>
          </w:p>
        </w:tc>
        <w:tc>
          <w:tcPr>
            <w:tcW w:w="3117" w:type="dxa"/>
            <w:tcBorders>
              <w:top w:val="single" w:sz="4" w:space="0" w:color="auto"/>
              <w:bottom w:val="single" w:sz="4" w:space="0" w:color="auto"/>
            </w:tcBorders>
            <w:tcPrChange w:id="1716" w:author="Song, Xuehang" w:date="2026-02-19T05:16:00Z" w16du:dateUtc="2026-02-19T13:16:00Z">
              <w:tcPr>
                <w:tcW w:w="3117" w:type="dxa"/>
                <w:gridSpan w:val="2"/>
              </w:tcPr>
            </w:tcPrChange>
          </w:tcPr>
          <w:p w14:paraId="79C446D6" w14:textId="4787CF7A" w:rsidR="00B77499" w:rsidRDefault="00B77499">
            <w:pPr>
              <w:pStyle w:val="BodyText"/>
              <w:spacing w:before="0"/>
              <w:rPr>
                <w:ins w:id="1717" w:author="Chen, Tse-Chun" w:date="2026-01-22T01:25:00Z" w16du:dateUtc="2026-01-22T09:25:00Z"/>
              </w:rPr>
              <w:pPrChange w:id="1718" w:author="Song, Xuehang" w:date="2026-02-19T05:16:00Z" w16du:dateUtc="2026-02-19T13:16:00Z">
                <w:pPr>
                  <w:pStyle w:val="BodyText"/>
                </w:pPr>
              </w:pPrChange>
            </w:pPr>
            <w:ins w:id="1719" w:author="Chen, Tse-Chun" w:date="2026-01-22T01:26:00Z" w16du:dateUtc="2026-01-22T09:26:00Z">
              <w:r>
                <w:t>Applied To</w:t>
              </w:r>
            </w:ins>
          </w:p>
        </w:tc>
      </w:tr>
      <w:tr w:rsidR="00B77499" w14:paraId="79525A0E" w14:textId="77777777" w:rsidTr="00354003">
        <w:trPr>
          <w:ins w:id="1720" w:author="Chen, Tse-Chun" w:date="2026-01-22T01:25:00Z"/>
          <w:trPrChange w:id="1721" w:author="Song, Xuehang" w:date="2026-02-19T05:16:00Z" w16du:dateUtc="2026-02-19T13:16:00Z">
            <w:trPr>
              <w:gridBefore w:val="1"/>
            </w:trPr>
          </w:trPrChange>
        </w:trPr>
        <w:tc>
          <w:tcPr>
            <w:tcW w:w="3116" w:type="dxa"/>
            <w:tcBorders>
              <w:top w:val="single" w:sz="4" w:space="0" w:color="auto"/>
            </w:tcBorders>
            <w:tcPrChange w:id="1722" w:author="Song, Xuehang" w:date="2026-02-19T05:16:00Z" w16du:dateUtc="2026-02-19T13:16:00Z">
              <w:tcPr>
                <w:tcW w:w="3116" w:type="dxa"/>
                <w:gridSpan w:val="2"/>
              </w:tcPr>
            </w:tcPrChange>
          </w:tcPr>
          <w:p w14:paraId="66E523D6" w14:textId="4F13C27B" w:rsidR="00B77499" w:rsidRDefault="00B77499">
            <w:pPr>
              <w:pStyle w:val="BodyText"/>
              <w:spacing w:before="0"/>
              <w:rPr>
                <w:ins w:id="1723" w:author="Chen, Tse-Chun" w:date="2026-01-22T01:25:00Z" w16du:dateUtc="2026-01-22T09:25:00Z"/>
              </w:rPr>
              <w:pPrChange w:id="1724" w:author="Song, Xuehang" w:date="2026-02-19T05:16:00Z" w16du:dateUtc="2026-02-19T13:16:00Z">
                <w:pPr>
                  <w:pStyle w:val="BodyText"/>
                </w:pPr>
              </w:pPrChange>
            </w:pPr>
            <w:ins w:id="1725" w:author="Chen, Tse-Chun" w:date="2026-01-22T01:26:00Z" w16du:dateUtc="2026-01-22T09:26:00Z">
              <w:r>
                <w:t>Rolling variance</w:t>
              </w:r>
            </w:ins>
          </w:p>
        </w:tc>
        <w:tc>
          <w:tcPr>
            <w:tcW w:w="3117" w:type="dxa"/>
            <w:tcBorders>
              <w:top w:val="single" w:sz="4" w:space="0" w:color="auto"/>
            </w:tcBorders>
            <w:tcPrChange w:id="1726" w:author="Song, Xuehang" w:date="2026-02-19T05:16:00Z" w16du:dateUtc="2026-02-19T13:16:00Z">
              <w:tcPr>
                <w:tcW w:w="3117" w:type="dxa"/>
                <w:gridSpan w:val="2"/>
              </w:tcPr>
            </w:tcPrChange>
          </w:tcPr>
          <w:p w14:paraId="7F9CAF77" w14:textId="39DAFE1C" w:rsidR="00B77499" w:rsidRDefault="00547F13">
            <w:pPr>
              <w:pStyle w:val="BodyText"/>
              <w:spacing w:before="0"/>
              <w:rPr>
                <w:ins w:id="1727" w:author="Chen, Tse-Chun" w:date="2026-01-22T01:25:00Z" w16du:dateUtc="2026-01-22T09:25:00Z"/>
              </w:rPr>
              <w:pPrChange w:id="1728" w:author="Song, Xuehang" w:date="2026-02-19T05:16:00Z" w16du:dateUtc="2026-02-19T13:16:00Z">
                <w:pPr>
                  <w:pStyle w:val="BodyText"/>
                </w:pPr>
              </w:pPrChange>
            </w:pPr>
            <w:ins w:id="1729" w:author="Chen, Tse-Chun" w:date="2026-01-22T01:32:00Z" w16du:dateUtc="2026-01-22T09:32:00Z">
              <w:r>
                <w:t>Resilience</w:t>
              </w:r>
            </w:ins>
          </w:p>
        </w:tc>
        <w:tc>
          <w:tcPr>
            <w:tcW w:w="3117" w:type="dxa"/>
            <w:tcBorders>
              <w:top w:val="single" w:sz="4" w:space="0" w:color="auto"/>
            </w:tcBorders>
            <w:tcPrChange w:id="1730" w:author="Song, Xuehang" w:date="2026-02-19T05:16:00Z" w16du:dateUtc="2026-02-19T13:16:00Z">
              <w:tcPr>
                <w:tcW w:w="3117" w:type="dxa"/>
                <w:gridSpan w:val="2"/>
              </w:tcPr>
            </w:tcPrChange>
          </w:tcPr>
          <w:p w14:paraId="3904698F" w14:textId="4E59BBE8" w:rsidR="00B77499" w:rsidRDefault="008812D2">
            <w:pPr>
              <w:pStyle w:val="BodyText"/>
              <w:spacing w:before="0"/>
              <w:rPr>
                <w:ins w:id="1731" w:author="Chen, Tse-Chun" w:date="2026-01-22T01:25:00Z" w16du:dateUtc="2026-01-22T09:25:00Z"/>
              </w:rPr>
              <w:pPrChange w:id="1732" w:author="Song, Xuehang" w:date="2026-02-19T05:16:00Z" w16du:dateUtc="2026-02-19T13:16:00Z">
                <w:pPr>
                  <w:pStyle w:val="BodyText"/>
                </w:pPr>
              </w:pPrChange>
            </w:pPr>
            <w:ins w:id="1733" w:author="Chen, Tse-Chun" w:date="2026-01-22T01:33:00Z" w16du:dateUtc="2026-01-22T09:33:00Z">
              <w:r>
                <w:t>Outputs, residuals</w:t>
              </w:r>
            </w:ins>
          </w:p>
        </w:tc>
      </w:tr>
      <w:tr w:rsidR="00B77499" w14:paraId="4B92135D" w14:textId="77777777" w:rsidTr="00354003">
        <w:trPr>
          <w:ins w:id="1734" w:author="Chen, Tse-Chun" w:date="2026-01-22T01:25:00Z"/>
          <w:trPrChange w:id="1735" w:author="Song, Xuehang" w:date="2026-02-19T05:15:00Z" w16du:dateUtc="2026-02-19T13:15:00Z">
            <w:trPr>
              <w:gridBefore w:val="1"/>
            </w:trPr>
          </w:trPrChange>
        </w:trPr>
        <w:tc>
          <w:tcPr>
            <w:tcW w:w="3116" w:type="dxa"/>
            <w:tcPrChange w:id="1736" w:author="Song, Xuehang" w:date="2026-02-19T05:15:00Z" w16du:dateUtc="2026-02-19T13:15:00Z">
              <w:tcPr>
                <w:tcW w:w="3116" w:type="dxa"/>
                <w:gridSpan w:val="2"/>
              </w:tcPr>
            </w:tcPrChange>
          </w:tcPr>
          <w:p w14:paraId="6755B362" w14:textId="70AA2E6C" w:rsidR="00B77499" w:rsidRDefault="00B77499">
            <w:pPr>
              <w:pStyle w:val="BodyText"/>
              <w:spacing w:before="0"/>
              <w:rPr>
                <w:ins w:id="1737" w:author="Chen, Tse-Chun" w:date="2026-01-22T01:25:00Z" w16du:dateUtc="2026-01-22T09:25:00Z"/>
              </w:rPr>
              <w:pPrChange w:id="1738" w:author="Song, Xuehang" w:date="2026-02-19T05:16:00Z" w16du:dateUtc="2026-02-19T13:16:00Z">
                <w:pPr>
                  <w:pStyle w:val="BodyText"/>
                </w:pPr>
              </w:pPrChange>
            </w:pPr>
            <w:ins w:id="1739" w:author="Chen, Tse-Chun" w:date="2026-01-22T01:26:00Z" w16du:dateUtc="2026-01-22T09:26:00Z">
              <w:r>
                <w:t>Lag-1 autocorrelation</w:t>
              </w:r>
            </w:ins>
          </w:p>
        </w:tc>
        <w:tc>
          <w:tcPr>
            <w:tcW w:w="3117" w:type="dxa"/>
            <w:tcPrChange w:id="1740" w:author="Song, Xuehang" w:date="2026-02-19T05:15:00Z" w16du:dateUtc="2026-02-19T13:15:00Z">
              <w:tcPr>
                <w:tcW w:w="3117" w:type="dxa"/>
                <w:gridSpan w:val="2"/>
              </w:tcPr>
            </w:tcPrChange>
          </w:tcPr>
          <w:p w14:paraId="5DCFB0CF" w14:textId="409852E9" w:rsidR="00B77499" w:rsidRDefault="00547F13">
            <w:pPr>
              <w:pStyle w:val="BodyText"/>
              <w:spacing w:before="0"/>
              <w:rPr>
                <w:ins w:id="1741" w:author="Chen, Tse-Chun" w:date="2026-01-22T01:25:00Z" w16du:dateUtc="2026-01-22T09:25:00Z"/>
              </w:rPr>
              <w:pPrChange w:id="1742" w:author="Song, Xuehang" w:date="2026-02-19T05:16:00Z" w16du:dateUtc="2026-02-19T13:16:00Z">
                <w:pPr>
                  <w:pStyle w:val="BodyText"/>
                </w:pPr>
              </w:pPrChange>
            </w:pPr>
            <w:ins w:id="1743" w:author="Chen, Tse-Chun" w:date="2026-01-22T01:32:00Z" w16du:dateUtc="2026-01-22T09:32:00Z">
              <w:r>
                <w:t>Resilience</w:t>
              </w:r>
            </w:ins>
          </w:p>
        </w:tc>
        <w:tc>
          <w:tcPr>
            <w:tcW w:w="3117" w:type="dxa"/>
            <w:tcPrChange w:id="1744" w:author="Song, Xuehang" w:date="2026-02-19T05:15:00Z" w16du:dateUtc="2026-02-19T13:15:00Z">
              <w:tcPr>
                <w:tcW w:w="3117" w:type="dxa"/>
                <w:gridSpan w:val="2"/>
              </w:tcPr>
            </w:tcPrChange>
          </w:tcPr>
          <w:p w14:paraId="03BED8DC" w14:textId="1ABA5F50" w:rsidR="00B77499" w:rsidRDefault="0028038F">
            <w:pPr>
              <w:pStyle w:val="BodyText"/>
              <w:spacing w:before="0"/>
              <w:rPr>
                <w:ins w:id="1745" w:author="Chen, Tse-Chun" w:date="2026-01-22T01:25:00Z" w16du:dateUtc="2026-01-22T09:25:00Z"/>
              </w:rPr>
              <w:pPrChange w:id="1746" w:author="Song, Xuehang" w:date="2026-02-19T05:16:00Z" w16du:dateUtc="2026-02-19T13:16:00Z">
                <w:pPr>
                  <w:pStyle w:val="BodyText"/>
                </w:pPr>
              </w:pPrChange>
            </w:pPr>
            <w:ins w:id="1747" w:author="Chen, Tse-Chun" w:date="2026-01-22T01:33:00Z" w16du:dateUtc="2026-01-22T09:33:00Z">
              <w:r>
                <w:t>Residuals, latent</w:t>
              </w:r>
            </w:ins>
          </w:p>
        </w:tc>
      </w:tr>
      <w:tr w:rsidR="00B77499" w14:paraId="442D3602" w14:textId="77777777" w:rsidTr="00354003">
        <w:trPr>
          <w:ins w:id="1748" w:author="Chen, Tse-Chun" w:date="2026-01-22T01:25:00Z"/>
          <w:trPrChange w:id="1749" w:author="Song, Xuehang" w:date="2026-02-19T05:15:00Z" w16du:dateUtc="2026-02-19T13:15:00Z">
            <w:trPr>
              <w:gridBefore w:val="1"/>
            </w:trPr>
          </w:trPrChange>
        </w:trPr>
        <w:tc>
          <w:tcPr>
            <w:tcW w:w="3116" w:type="dxa"/>
            <w:tcPrChange w:id="1750" w:author="Song, Xuehang" w:date="2026-02-19T05:15:00Z" w16du:dateUtc="2026-02-19T13:15:00Z">
              <w:tcPr>
                <w:tcW w:w="3116" w:type="dxa"/>
                <w:gridSpan w:val="2"/>
              </w:tcPr>
            </w:tcPrChange>
          </w:tcPr>
          <w:p w14:paraId="3DFDAD67" w14:textId="27074F1A" w:rsidR="00B77499" w:rsidRDefault="00B77499">
            <w:pPr>
              <w:pStyle w:val="BodyText"/>
              <w:spacing w:before="0"/>
              <w:rPr>
                <w:ins w:id="1751" w:author="Chen, Tse-Chun" w:date="2026-01-22T01:25:00Z" w16du:dateUtc="2026-01-22T09:25:00Z"/>
              </w:rPr>
              <w:pPrChange w:id="1752" w:author="Song, Xuehang" w:date="2026-02-19T05:16:00Z" w16du:dateUtc="2026-02-19T13:16:00Z">
                <w:pPr>
                  <w:pStyle w:val="BodyText"/>
                </w:pPr>
              </w:pPrChange>
            </w:pPr>
            <w:ins w:id="1753" w:author="Chen, Tse-Chun" w:date="2026-01-22T01:26:00Z" w16du:dateUtc="2026-01-22T09:26:00Z">
              <w:r>
                <w:t xml:space="preserve">Skewness / </w:t>
              </w:r>
            </w:ins>
            <w:ins w:id="1754" w:author="Chen, Tse-Chun" w:date="2026-01-22T01:27:00Z" w16du:dateUtc="2026-01-22T09:27:00Z">
              <w:r>
                <w:t>kurtosis</w:t>
              </w:r>
            </w:ins>
          </w:p>
        </w:tc>
        <w:tc>
          <w:tcPr>
            <w:tcW w:w="3117" w:type="dxa"/>
            <w:tcPrChange w:id="1755" w:author="Song, Xuehang" w:date="2026-02-19T05:15:00Z" w16du:dateUtc="2026-02-19T13:15:00Z">
              <w:tcPr>
                <w:tcW w:w="3117" w:type="dxa"/>
                <w:gridSpan w:val="2"/>
              </w:tcPr>
            </w:tcPrChange>
          </w:tcPr>
          <w:p w14:paraId="47F2215C" w14:textId="156E2274" w:rsidR="00B77499" w:rsidRDefault="00547F13">
            <w:pPr>
              <w:pStyle w:val="BodyText"/>
              <w:spacing w:before="0"/>
              <w:rPr>
                <w:ins w:id="1756" w:author="Chen, Tse-Chun" w:date="2026-01-22T01:25:00Z" w16du:dateUtc="2026-01-22T09:25:00Z"/>
              </w:rPr>
              <w:pPrChange w:id="1757" w:author="Song, Xuehang" w:date="2026-02-19T05:16:00Z" w16du:dateUtc="2026-02-19T13:16:00Z">
                <w:pPr>
                  <w:pStyle w:val="BodyText"/>
                </w:pPr>
              </w:pPrChange>
            </w:pPr>
            <w:ins w:id="1758" w:author="Chen, Tse-Chun" w:date="2026-01-22T01:32:00Z" w16du:dateUtc="2026-01-22T09:32:00Z">
              <w:r>
                <w:t>Resilience</w:t>
              </w:r>
            </w:ins>
          </w:p>
        </w:tc>
        <w:tc>
          <w:tcPr>
            <w:tcW w:w="3117" w:type="dxa"/>
            <w:tcPrChange w:id="1759" w:author="Song, Xuehang" w:date="2026-02-19T05:15:00Z" w16du:dateUtc="2026-02-19T13:15:00Z">
              <w:tcPr>
                <w:tcW w:w="3117" w:type="dxa"/>
                <w:gridSpan w:val="2"/>
              </w:tcPr>
            </w:tcPrChange>
          </w:tcPr>
          <w:p w14:paraId="2EF69134" w14:textId="1D1CDD9B" w:rsidR="00B77499" w:rsidRDefault="00656E69">
            <w:pPr>
              <w:pStyle w:val="BodyText"/>
              <w:spacing w:before="0"/>
              <w:rPr>
                <w:ins w:id="1760" w:author="Chen, Tse-Chun" w:date="2026-01-22T01:25:00Z" w16du:dateUtc="2026-01-22T09:25:00Z"/>
              </w:rPr>
              <w:pPrChange w:id="1761" w:author="Song, Xuehang" w:date="2026-02-19T05:16:00Z" w16du:dateUtc="2026-02-19T13:16:00Z">
                <w:pPr>
                  <w:pStyle w:val="BodyText"/>
                </w:pPr>
              </w:pPrChange>
            </w:pPr>
            <w:ins w:id="1762" w:author="Chen, Tse-Chun" w:date="2026-01-22T01:34:00Z" w16du:dateUtc="2026-01-22T09:34:00Z">
              <w:r>
                <w:t>Residuals</w:t>
              </w:r>
            </w:ins>
          </w:p>
        </w:tc>
      </w:tr>
      <w:tr w:rsidR="00B77499" w14:paraId="0D9EFED7" w14:textId="77777777" w:rsidTr="00354003">
        <w:trPr>
          <w:ins w:id="1763" w:author="Chen, Tse-Chun" w:date="2026-01-22T01:25:00Z"/>
          <w:trPrChange w:id="1764" w:author="Song, Xuehang" w:date="2026-02-19T05:15:00Z" w16du:dateUtc="2026-02-19T13:15:00Z">
            <w:trPr>
              <w:gridBefore w:val="1"/>
            </w:trPr>
          </w:trPrChange>
        </w:trPr>
        <w:tc>
          <w:tcPr>
            <w:tcW w:w="3116" w:type="dxa"/>
            <w:tcPrChange w:id="1765" w:author="Song, Xuehang" w:date="2026-02-19T05:15:00Z" w16du:dateUtc="2026-02-19T13:15:00Z">
              <w:tcPr>
                <w:tcW w:w="3116" w:type="dxa"/>
                <w:gridSpan w:val="2"/>
              </w:tcPr>
            </w:tcPrChange>
          </w:tcPr>
          <w:p w14:paraId="157DB475" w14:textId="4EE47FB8" w:rsidR="00B77499" w:rsidRDefault="00B77499">
            <w:pPr>
              <w:pStyle w:val="BodyText"/>
              <w:spacing w:before="0"/>
              <w:rPr>
                <w:ins w:id="1766" w:author="Chen, Tse-Chun" w:date="2026-01-22T01:25:00Z" w16du:dateUtc="2026-01-22T09:25:00Z"/>
              </w:rPr>
              <w:pPrChange w:id="1767" w:author="Song, Xuehang" w:date="2026-02-19T05:16:00Z" w16du:dateUtc="2026-02-19T13:16:00Z">
                <w:pPr>
                  <w:pStyle w:val="BodyText"/>
                </w:pPr>
              </w:pPrChange>
            </w:pPr>
            <w:ins w:id="1768" w:author="Chen, Tse-Chun" w:date="2026-01-22T01:27:00Z" w16du:dateUtc="2026-01-22T09:27:00Z">
              <w:r>
                <w:t>RMSE / bias</w:t>
              </w:r>
            </w:ins>
          </w:p>
        </w:tc>
        <w:tc>
          <w:tcPr>
            <w:tcW w:w="3117" w:type="dxa"/>
            <w:tcPrChange w:id="1769" w:author="Song, Xuehang" w:date="2026-02-19T05:15:00Z" w16du:dateUtc="2026-02-19T13:15:00Z">
              <w:tcPr>
                <w:tcW w:w="3117" w:type="dxa"/>
                <w:gridSpan w:val="2"/>
              </w:tcPr>
            </w:tcPrChange>
          </w:tcPr>
          <w:p w14:paraId="1280BC28" w14:textId="6B48B757" w:rsidR="00B77499" w:rsidRDefault="00547F13">
            <w:pPr>
              <w:pStyle w:val="BodyText"/>
              <w:spacing w:before="0"/>
              <w:rPr>
                <w:ins w:id="1770" w:author="Chen, Tse-Chun" w:date="2026-01-22T01:25:00Z" w16du:dateUtc="2026-01-22T09:25:00Z"/>
              </w:rPr>
              <w:pPrChange w:id="1771" w:author="Song, Xuehang" w:date="2026-02-19T05:16:00Z" w16du:dateUtc="2026-02-19T13:16:00Z">
                <w:pPr>
                  <w:pStyle w:val="BodyText"/>
                </w:pPr>
              </w:pPrChange>
            </w:pPr>
            <w:ins w:id="1772" w:author="Chen, Tse-Chun" w:date="2026-01-22T01:32:00Z" w16du:dateUtc="2026-01-22T09:32:00Z">
              <w:r>
                <w:t>Performance</w:t>
              </w:r>
            </w:ins>
          </w:p>
        </w:tc>
        <w:tc>
          <w:tcPr>
            <w:tcW w:w="3117" w:type="dxa"/>
            <w:tcPrChange w:id="1773" w:author="Song, Xuehang" w:date="2026-02-19T05:15:00Z" w16du:dateUtc="2026-02-19T13:15:00Z">
              <w:tcPr>
                <w:tcW w:w="3117" w:type="dxa"/>
                <w:gridSpan w:val="2"/>
              </w:tcPr>
            </w:tcPrChange>
          </w:tcPr>
          <w:p w14:paraId="6FBF013A" w14:textId="1D9674A1" w:rsidR="00B77499" w:rsidRDefault="00896A5E">
            <w:pPr>
              <w:pStyle w:val="BodyText"/>
              <w:spacing w:before="0"/>
              <w:rPr>
                <w:ins w:id="1774" w:author="Chen, Tse-Chun" w:date="2026-01-22T01:25:00Z" w16du:dateUtc="2026-01-22T09:25:00Z"/>
              </w:rPr>
              <w:pPrChange w:id="1775" w:author="Song, Xuehang" w:date="2026-02-19T05:16:00Z" w16du:dateUtc="2026-02-19T13:16:00Z">
                <w:pPr>
                  <w:pStyle w:val="BodyText"/>
                </w:pPr>
              </w:pPrChange>
            </w:pPr>
            <w:ins w:id="1776" w:author="Chen, Tse-Chun" w:date="2026-01-22T01:34:00Z" w16du:dateUtc="2026-01-22T09:34:00Z">
              <w:r>
                <w:t>Outputs</w:t>
              </w:r>
            </w:ins>
          </w:p>
        </w:tc>
      </w:tr>
      <w:tr w:rsidR="00B77499" w14:paraId="678C2209" w14:textId="77777777" w:rsidTr="00354003">
        <w:trPr>
          <w:ins w:id="1777" w:author="Chen, Tse-Chun" w:date="2026-01-22T01:25:00Z"/>
          <w:trPrChange w:id="1778" w:author="Song, Xuehang" w:date="2026-02-19T05:15:00Z" w16du:dateUtc="2026-02-19T13:15:00Z">
            <w:trPr>
              <w:gridBefore w:val="1"/>
            </w:trPr>
          </w:trPrChange>
        </w:trPr>
        <w:tc>
          <w:tcPr>
            <w:tcW w:w="3116" w:type="dxa"/>
            <w:tcPrChange w:id="1779" w:author="Song, Xuehang" w:date="2026-02-19T05:15:00Z" w16du:dateUtc="2026-02-19T13:15:00Z">
              <w:tcPr>
                <w:tcW w:w="3116" w:type="dxa"/>
                <w:gridSpan w:val="2"/>
              </w:tcPr>
            </w:tcPrChange>
          </w:tcPr>
          <w:p w14:paraId="27A33FD2" w14:textId="7D5190C2" w:rsidR="00B77499" w:rsidRDefault="00B77499">
            <w:pPr>
              <w:pStyle w:val="BodyText"/>
              <w:spacing w:before="0"/>
              <w:rPr>
                <w:ins w:id="1780" w:author="Chen, Tse-Chun" w:date="2026-01-22T01:25:00Z" w16du:dateUtc="2026-01-22T09:25:00Z"/>
              </w:rPr>
              <w:pPrChange w:id="1781" w:author="Song, Xuehang" w:date="2026-02-19T05:16:00Z" w16du:dateUtc="2026-02-19T13:16:00Z">
                <w:pPr>
                  <w:pStyle w:val="BodyText"/>
                </w:pPr>
              </w:pPrChange>
            </w:pPr>
            <w:ins w:id="1782" w:author="Chen, Tse-Chun" w:date="2026-01-22T01:27:00Z" w16du:dateUtc="2026-01-22T09:27:00Z">
              <w:r>
                <w:t>Threshold exceedance</w:t>
              </w:r>
            </w:ins>
          </w:p>
        </w:tc>
        <w:tc>
          <w:tcPr>
            <w:tcW w:w="3117" w:type="dxa"/>
            <w:tcPrChange w:id="1783" w:author="Song, Xuehang" w:date="2026-02-19T05:15:00Z" w16du:dateUtc="2026-02-19T13:15:00Z">
              <w:tcPr>
                <w:tcW w:w="3117" w:type="dxa"/>
                <w:gridSpan w:val="2"/>
              </w:tcPr>
            </w:tcPrChange>
          </w:tcPr>
          <w:p w14:paraId="3CD41A3B" w14:textId="3EBE0FDC" w:rsidR="00B77499" w:rsidRDefault="00547F13">
            <w:pPr>
              <w:pStyle w:val="BodyText"/>
              <w:spacing w:before="0"/>
              <w:rPr>
                <w:ins w:id="1784" w:author="Chen, Tse-Chun" w:date="2026-01-22T01:25:00Z" w16du:dateUtc="2026-01-22T09:25:00Z"/>
              </w:rPr>
              <w:pPrChange w:id="1785" w:author="Song, Xuehang" w:date="2026-02-19T05:16:00Z" w16du:dateUtc="2026-02-19T13:16:00Z">
                <w:pPr>
                  <w:pStyle w:val="BodyText"/>
                </w:pPr>
              </w:pPrChange>
            </w:pPr>
            <w:ins w:id="1786" w:author="Chen, Tse-Chun" w:date="2026-01-22T01:32:00Z" w16du:dateUtc="2026-01-22T09:32:00Z">
              <w:r>
                <w:t>Performance</w:t>
              </w:r>
            </w:ins>
          </w:p>
        </w:tc>
        <w:tc>
          <w:tcPr>
            <w:tcW w:w="3117" w:type="dxa"/>
            <w:tcPrChange w:id="1787" w:author="Song, Xuehang" w:date="2026-02-19T05:15:00Z" w16du:dateUtc="2026-02-19T13:15:00Z">
              <w:tcPr>
                <w:tcW w:w="3117" w:type="dxa"/>
                <w:gridSpan w:val="2"/>
              </w:tcPr>
            </w:tcPrChange>
          </w:tcPr>
          <w:p w14:paraId="2FFF1317" w14:textId="1EB4F277" w:rsidR="00B77499" w:rsidRDefault="00767005">
            <w:pPr>
              <w:pStyle w:val="BodyText"/>
              <w:spacing w:before="0"/>
              <w:rPr>
                <w:ins w:id="1788" w:author="Chen, Tse-Chun" w:date="2026-01-22T01:25:00Z" w16du:dateUtc="2026-01-22T09:25:00Z"/>
              </w:rPr>
              <w:pPrChange w:id="1789" w:author="Song, Xuehang" w:date="2026-02-19T05:16:00Z" w16du:dateUtc="2026-02-19T13:16:00Z">
                <w:pPr>
                  <w:pStyle w:val="BodyText"/>
                </w:pPr>
              </w:pPrChange>
            </w:pPr>
            <w:ins w:id="1790" w:author="Chen, Tse-Chun" w:date="2026-01-22T01:34:00Z" w16du:dateUtc="2026-01-22T09:34:00Z">
              <w:r>
                <w:t>Residuals</w:t>
              </w:r>
            </w:ins>
          </w:p>
        </w:tc>
      </w:tr>
      <w:tr w:rsidR="00B77499" w14:paraId="53C29104" w14:textId="77777777" w:rsidTr="00354003">
        <w:trPr>
          <w:ins w:id="1791" w:author="Chen, Tse-Chun" w:date="2026-01-22T01:25:00Z"/>
          <w:trPrChange w:id="1792" w:author="Song, Xuehang" w:date="2026-02-19T05:15:00Z" w16du:dateUtc="2026-02-19T13:15:00Z">
            <w:trPr>
              <w:gridBefore w:val="1"/>
            </w:trPr>
          </w:trPrChange>
        </w:trPr>
        <w:tc>
          <w:tcPr>
            <w:tcW w:w="3116" w:type="dxa"/>
            <w:tcPrChange w:id="1793" w:author="Song, Xuehang" w:date="2026-02-19T05:15:00Z" w16du:dateUtc="2026-02-19T13:15:00Z">
              <w:tcPr>
                <w:tcW w:w="3116" w:type="dxa"/>
                <w:gridSpan w:val="2"/>
              </w:tcPr>
            </w:tcPrChange>
          </w:tcPr>
          <w:p w14:paraId="06029475" w14:textId="32F7361C" w:rsidR="00B77499" w:rsidRDefault="00EF0EAF">
            <w:pPr>
              <w:pStyle w:val="BodyText"/>
              <w:spacing w:before="0"/>
              <w:rPr>
                <w:ins w:id="1794" w:author="Chen, Tse-Chun" w:date="2026-01-22T01:25:00Z" w16du:dateUtc="2026-01-22T09:25:00Z"/>
              </w:rPr>
              <w:pPrChange w:id="1795" w:author="Song, Xuehang" w:date="2026-02-19T05:16:00Z" w16du:dateUtc="2026-02-19T13:16:00Z">
                <w:pPr>
                  <w:pStyle w:val="BodyText"/>
                </w:pPr>
              </w:pPrChange>
            </w:pPr>
            <w:ins w:id="1796" w:author="Chen, Tse-Chun" w:date="2026-01-22T01:27:00Z" w16du:dateUtc="2026-01-22T09:27:00Z">
              <w:r>
                <w:t>Predictive variance</w:t>
              </w:r>
            </w:ins>
          </w:p>
        </w:tc>
        <w:tc>
          <w:tcPr>
            <w:tcW w:w="3117" w:type="dxa"/>
            <w:tcPrChange w:id="1797" w:author="Song, Xuehang" w:date="2026-02-19T05:15:00Z" w16du:dateUtc="2026-02-19T13:15:00Z">
              <w:tcPr>
                <w:tcW w:w="3117" w:type="dxa"/>
                <w:gridSpan w:val="2"/>
              </w:tcPr>
            </w:tcPrChange>
          </w:tcPr>
          <w:p w14:paraId="2C05F02C" w14:textId="586E86AB" w:rsidR="00B77499" w:rsidRDefault="00547F13">
            <w:pPr>
              <w:pStyle w:val="BodyText"/>
              <w:spacing w:before="0"/>
              <w:rPr>
                <w:ins w:id="1798" w:author="Chen, Tse-Chun" w:date="2026-01-22T01:25:00Z" w16du:dateUtc="2026-01-22T09:25:00Z"/>
              </w:rPr>
              <w:pPrChange w:id="1799" w:author="Song, Xuehang" w:date="2026-02-19T05:16:00Z" w16du:dateUtc="2026-02-19T13:16:00Z">
                <w:pPr>
                  <w:pStyle w:val="BodyText"/>
                </w:pPr>
              </w:pPrChange>
            </w:pPr>
            <w:ins w:id="1800" w:author="Chen, Tse-Chun" w:date="2026-01-22T01:32:00Z" w16du:dateUtc="2026-01-22T09:32:00Z">
              <w:r>
                <w:t>Uncertainty</w:t>
              </w:r>
            </w:ins>
          </w:p>
        </w:tc>
        <w:tc>
          <w:tcPr>
            <w:tcW w:w="3117" w:type="dxa"/>
            <w:tcPrChange w:id="1801" w:author="Song, Xuehang" w:date="2026-02-19T05:15:00Z" w16du:dateUtc="2026-02-19T13:15:00Z">
              <w:tcPr>
                <w:tcW w:w="3117" w:type="dxa"/>
                <w:gridSpan w:val="2"/>
              </w:tcPr>
            </w:tcPrChange>
          </w:tcPr>
          <w:p w14:paraId="7ADB8D24" w14:textId="713CBDA6" w:rsidR="00B77499" w:rsidRDefault="00767005">
            <w:pPr>
              <w:pStyle w:val="BodyText"/>
              <w:spacing w:before="0"/>
              <w:rPr>
                <w:ins w:id="1802" w:author="Chen, Tse-Chun" w:date="2026-01-22T01:25:00Z" w16du:dateUtc="2026-01-22T09:25:00Z"/>
              </w:rPr>
              <w:pPrChange w:id="1803" w:author="Song, Xuehang" w:date="2026-02-19T05:16:00Z" w16du:dateUtc="2026-02-19T13:16:00Z">
                <w:pPr>
                  <w:pStyle w:val="BodyText"/>
                </w:pPr>
              </w:pPrChange>
            </w:pPr>
            <w:ins w:id="1804" w:author="Chen, Tse-Chun" w:date="2026-01-22T01:34:00Z" w16du:dateUtc="2026-01-22T09:34:00Z">
              <w:r>
                <w:t>Outputs</w:t>
              </w:r>
            </w:ins>
          </w:p>
        </w:tc>
      </w:tr>
      <w:tr w:rsidR="00B77499" w14:paraId="67B1972A" w14:textId="77777777" w:rsidTr="00354003">
        <w:trPr>
          <w:ins w:id="1805" w:author="Chen, Tse-Chun" w:date="2026-01-22T01:25:00Z"/>
          <w:trPrChange w:id="1806" w:author="Song, Xuehang" w:date="2026-02-19T05:15:00Z" w16du:dateUtc="2026-02-19T13:15:00Z">
            <w:trPr>
              <w:gridBefore w:val="1"/>
            </w:trPr>
          </w:trPrChange>
        </w:trPr>
        <w:tc>
          <w:tcPr>
            <w:tcW w:w="3116" w:type="dxa"/>
            <w:tcPrChange w:id="1807" w:author="Song, Xuehang" w:date="2026-02-19T05:15:00Z" w16du:dateUtc="2026-02-19T13:15:00Z">
              <w:tcPr>
                <w:tcW w:w="3116" w:type="dxa"/>
                <w:gridSpan w:val="2"/>
              </w:tcPr>
            </w:tcPrChange>
          </w:tcPr>
          <w:p w14:paraId="6A4238B7" w14:textId="56D4D5F7" w:rsidR="00B77499" w:rsidRDefault="003C0FAA">
            <w:pPr>
              <w:pStyle w:val="BodyText"/>
              <w:spacing w:before="0"/>
              <w:rPr>
                <w:ins w:id="1808" w:author="Chen, Tse-Chun" w:date="2026-01-22T01:25:00Z" w16du:dateUtc="2026-01-22T09:25:00Z"/>
              </w:rPr>
              <w:pPrChange w:id="1809" w:author="Song, Xuehang" w:date="2026-02-19T05:16:00Z" w16du:dateUtc="2026-02-19T13:16:00Z">
                <w:pPr>
                  <w:pStyle w:val="BodyText"/>
                </w:pPr>
              </w:pPrChange>
            </w:pPr>
            <w:ins w:id="1810" w:author="Chen, Tse-Chun" w:date="2026-01-22T01:28:00Z" w16du:dateUtc="2026-01-22T09:28:00Z">
              <w:r>
                <w:t>KS / energy distance</w:t>
              </w:r>
            </w:ins>
          </w:p>
        </w:tc>
        <w:tc>
          <w:tcPr>
            <w:tcW w:w="3117" w:type="dxa"/>
            <w:tcPrChange w:id="1811" w:author="Song, Xuehang" w:date="2026-02-19T05:15:00Z" w16du:dateUtc="2026-02-19T13:15:00Z">
              <w:tcPr>
                <w:tcW w:w="3117" w:type="dxa"/>
                <w:gridSpan w:val="2"/>
              </w:tcPr>
            </w:tcPrChange>
          </w:tcPr>
          <w:p w14:paraId="0986C4C3" w14:textId="0AE91F44" w:rsidR="00B77499" w:rsidRDefault="00AE572C">
            <w:pPr>
              <w:pStyle w:val="BodyText"/>
              <w:spacing w:before="0"/>
              <w:rPr>
                <w:ins w:id="1812" w:author="Chen, Tse-Chun" w:date="2026-01-22T01:25:00Z" w16du:dateUtc="2026-01-22T09:25:00Z"/>
              </w:rPr>
              <w:pPrChange w:id="1813" w:author="Song, Xuehang" w:date="2026-02-19T05:16:00Z" w16du:dateUtc="2026-02-19T13:16:00Z">
                <w:pPr>
                  <w:pStyle w:val="BodyText"/>
                </w:pPr>
              </w:pPrChange>
            </w:pPr>
            <w:ins w:id="1814" w:author="Chen, Tse-Chun" w:date="2026-01-22T01:33:00Z" w16du:dateUtc="2026-01-22T09:33:00Z">
              <w:r>
                <w:t>Distributional</w:t>
              </w:r>
            </w:ins>
          </w:p>
        </w:tc>
        <w:tc>
          <w:tcPr>
            <w:tcW w:w="3117" w:type="dxa"/>
            <w:tcPrChange w:id="1815" w:author="Song, Xuehang" w:date="2026-02-19T05:15:00Z" w16du:dateUtc="2026-02-19T13:15:00Z">
              <w:tcPr>
                <w:tcW w:w="3117" w:type="dxa"/>
                <w:gridSpan w:val="2"/>
              </w:tcPr>
            </w:tcPrChange>
          </w:tcPr>
          <w:p w14:paraId="12371F1F" w14:textId="7193E76F" w:rsidR="00B77499" w:rsidRDefault="007B7CB9">
            <w:pPr>
              <w:pStyle w:val="BodyText"/>
              <w:spacing w:before="0"/>
              <w:rPr>
                <w:ins w:id="1816" w:author="Chen, Tse-Chun" w:date="2026-01-22T01:25:00Z" w16du:dateUtc="2026-01-22T09:25:00Z"/>
              </w:rPr>
              <w:pPrChange w:id="1817" w:author="Song, Xuehang" w:date="2026-02-19T05:16:00Z" w16du:dateUtc="2026-02-19T13:16:00Z">
                <w:pPr>
                  <w:pStyle w:val="BodyText"/>
                </w:pPr>
              </w:pPrChange>
            </w:pPr>
            <w:ins w:id="1818" w:author="Chen, Tse-Chun" w:date="2026-01-22T01:34:00Z" w16du:dateUtc="2026-01-22T09:34:00Z">
              <w:r>
                <w:t>Outputs</w:t>
              </w:r>
            </w:ins>
          </w:p>
        </w:tc>
      </w:tr>
      <w:tr w:rsidR="00E40544" w14:paraId="5546D36E" w14:textId="77777777" w:rsidTr="00354003">
        <w:trPr>
          <w:ins w:id="1819" w:author="Chen, Tse-Chun" w:date="2026-01-22T01:28:00Z"/>
          <w:trPrChange w:id="1820" w:author="Song, Xuehang" w:date="2026-02-19T05:15:00Z" w16du:dateUtc="2026-02-19T13:15:00Z">
            <w:trPr>
              <w:gridBefore w:val="1"/>
            </w:trPr>
          </w:trPrChange>
        </w:trPr>
        <w:tc>
          <w:tcPr>
            <w:tcW w:w="3116" w:type="dxa"/>
            <w:tcPrChange w:id="1821" w:author="Song, Xuehang" w:date="2026-02-19T05:15:00Z" w16du:dateUtc="2026-02-19T13:15:00Z">
              <w:tcPr>
                <w:tcW w:w="3116" w:type="dxa"/>
                <w:gridSpan w:val="2"/>
              </w:tcPr>
            </w:tcPrChange>
          </w:tcPr>
          <w:p w14:paraId="206099D4" w14:textId="35D04AA2" w:rsidR="00E40544" w:rsidRDefault="004B7FD9">
            <w:pPr>
              <w:pStyle w:val="BodyText"/>
              <w:spacing w:before="0"/>
              <w:rPr>
                <w:ins w:id="1822" w:author="Chen, Tse-Chun" w:date="2026-01-22T01:28:00Z" w16du:dateUtc="2026-01-22T09:28:00Z"/>
              </w:rPr>
              <w:pPrChange w:id="1823" w:author="Song, Xuehang" w:date="2026-02-19T05:16:00Z" w16du:dateUtc="2026-02-19T13:16:00Z">
                <w:pPr>
                  <w:pStyle w:val="BodyText"/>
                </w:pPr>
              </w:pPrChange>
            </w:pPr>
            <w:ins w:id="1824" w:author="Chen, Tse-Chun" w:date="2026-01-22T01:30:00Z" w16du:dateUtc="2026-01-22T09:30:00Z">
              <w:r>
                <w:t>Maximum mean discrepancy</w:t>
              </w:r>
            </w:ins>
          </w:p>
        </w:tc>
        <w:tc>
          <w:tcPr>
            <w:tcW w:w="3117" w:type="dxa"/>
            <w:tcPrChange w:id="1825" w:author="Song, Xuehang" w:date="2026-02-19T05:15:00Z" w16du:dateUtc="2026-02-19T13:15:00Z">
              <w:tcPr>
                <w:tcW w:w="3117" w:type="dxa"/>
                <w:gridSpan w:val="2"/>
              </w:tcPr>
            </w:tcPrChange>
          </w:tcPr>
          <w:p w14:paraId="34FA2C96" w14:textId="556AFCEC" w:rsidR="00E40544" w:rsidRDefault="00547F13">
            <w:pPr>
              <w:pStyle w:val="BodyText"/>
              <w:spacing w:before="0"/>
              <w:rPr>
                <w:ins w:id="1826" w:author="Chen, Tse-Chun" w:date="2026-01-22T01:28:00Z" w16du:dateUtc="2026-01-22T09:28:00Z"/>
              </w:rPr>
              <w:pPrChange w:id="1827" w:author="Song, Xuehang" w:date="2026-02-19T05:16:00Z" w16du:dateUtc="2026-02-19T13:16:00Z">
                <w:pPr>
                  <w:pStyle w:val="BodyText"/>
                </w:pPr>
              </w:pPrChange>
            </w:pPr>
            <w:ins w:id="1828" w:author="Chen, Tse-Chun" w:date="2026-01-22T01:33:00Z" w16du:dateUtc="2026-01-22T09:33:00Z">
              <w:r>
                <w:t>Distributional</w:t>
              </w:r>
            </w:ins>
          </w:p>
        </w:tc>
        <w:tc>
          <w:tcPr>
            <w:tcW w:w="3117" w:type="dxa"/>
            <w:tcPrChange w:id="1829" w:author="Song, Xuehang" w:date="2026-02-19T05:15:00Z" w16du:dateUtc="2026-02-19T13:15:00Z">
              <w:tcPr>
                <w:tcW w:w="3117" w:type="dxa"/>
                <w:gridSpan w:val="2"/>
              </w:tcPr>
            </w:tcPrChange>
          </w:tcPr>
          <w:p w14:paraId="7C8D56C6" w14:textId="1C321910" w:rsidR="00E40544" w:rsidRDefault="004B0A37">
            <w:pPr>
              <w:pStyle w:val="BodyText"/>
              <w:spacing w:before="0"/>
              <w:rPr>
                <w:ins w:id="1830" w:author="Chen, Tse-Chun" w:date="2026-01-22T01:28:00Z" w16du:dateUtc="2026-01-22T09:28:00Z"/>
              </w:rPr>
              <w:pPrChange w:id="1831" w:author="Song, Xuehang" w:date="2026-02-19T05:16:00Z" w16du:dateUtc="2026-02-19T13:16:00Z">
                <w:pPr>
                  <w:pStyle w:val="BodyText"/>
                </w:pPr>
              </w:pPrChange>
            </w:pPr>
            <w:ins w:id="1832" w:author="Chen, Tse-Chun" w:date="2026-01-22T01:36:00Z" w16du:dateUtc="2026-01-22T09:36:00Z">
              <w:r>
                <w:t xml:space="preserve">Multivariate </w:t>
              </w:r>
              <w:r w:rsidR="00B541D2">
                <w:t>output fields</w:t>
              </w:r>
            </w:ins>
          </w:p>
        </w:tc>
      </w:tr>
      <w:tr w:rsidR="007136B8" w14:paraId="3F871AC9" w14:textId="77777777" w:rsidTr="00354003">
        <w:trPr>
          <w:ins w:id="1833" w:author="Chen, Tse-Chun" w:date="2026-01-22T01:28:00Z"/>
          <w:trPrChange w:id="1834" w:author="Song, Xuehang" w:date="2026-02-19T05:15:00Z" w16du:dateUtc="2026-02-19T13:15:00Z">
            <w:trPr>
              <w:gridBefore w:val="1"/>
            </w:trPr>
          </w:trPrChange>
        </w:trPr>
        <w:tc>
          <w:tcPr>
            <w:tcW w:w="3116" w:type="dxa"/>
            <w:tcPrChange w:id="1835" w:author="Song, Xuehang" w:date="2026-02-19T05:15:00Z" w16du:dateUtc="2026-02-19T13:15:00Z">
              <w:tcPr>
                <w:tcW w:w="3116" w:type="dxa"/>
                <w:gridSpan w:val="2"/>
              </w:tcPr>
            </w:tcPrChange>
          </w:tcPr>
          <w:p w14:paraId="44CC070C" w14:textId="564354A5" w:rsidR="007136B8" w:rsidRDefault="004D6855">
            <w:pPr>
              <w:pStyle w:val="BodyText"/>
              <w:spacing w:before="0"/>
              <w:rPr>
                <w:ins w:id="1836" w:author="Chen, Tse-Chun" w:date="2026-01-22T01:28:00Z" w16du:dateUtc="2026-01-22T09:28:00Z"/>
              </w:rPr>
              <w:pPrChange w:id="1837" w:author="Song, Xuehang" w:date="2026-02-19T05:16:00Z" w16du:dateUtc="2026-02-19T13:16:00Z">
                <w:pPr>
                  <w:pStyle w:val="BodyText"/>
                </w:pPr>
              </w:pPrChange>
            </w:pPr>
            <w:ins w:id="1838" w:author="Chen, Tse-Chun" w:date="2026-01-22T01:31:00Z" w16du:dateUtc="2026-01-22T09:31:00Z">
              <w:r>
                <w:t>Latent Mahalanobis</w:t>
              </w:r>
            </w:ins>
          </w:p>
        </w:tc>
        <w:tc>
          <w:tcPr>
            <w:tcW w:w="3117" w:type="dxa"/>
            <w:tcPrChange w:id="1839" w:author="Song, Xuehang" w:date="2026-02-19T05:15:00Z" w16du:dateUtc="2026-02-19T13:15:00Z">
              <w:tcPr>
                <w:tcW w:w="3117" w:type="dxa"/>
                <w:gridSpan w:val="2"/>
              </w:tcPr>
            </w:tcPrChange>
          </w:tcPr>
          <w:p w14:paraId="62372236" w14:textId="11F07448" w:rsidR="007136B8" w:rsidRDefault="00AE572C">
            <w:pPr>
              <w:pStyle w:val="BodyText"/>
              <w:spacing w:before="0"/>
              <w:rPr>
                <w:ins w:id="1840" w:author="Chen, Tse-Chun" w:date="2026-01-22T01:28:00Z" w16du:dateUtc="2026-01-22T09:28:00Z"/>
              </w:rPr>
              <w:pPrChange w:id="1841" w:author="Song, Xuehang" w:date="2026-02-19T05:16:00Z" w16du:dateUtc="2026-02-19T13:16:00Z">
                <w:pPr>
                  <w:pStyle w:val="BodyText"/>
                </w:pPr>
              </w:pPrChange>
            </w:pPr>
            <w:ins w:id="1842" w:author="Chen, Tse-Chun" w:date="2026-01-22T01:33:00Z" w16du:dateUtc="2026-01-22T09:33:00Z">
              <w:r>
                <w:t>Representation</w:t>
              </w:r>
            </w:ins>
          </w:p>
        </w:tc>
        <w:tc>
          <w:tcPr>
            <w:tcW w:w="3117" w:type="dxa"/>
            <w:tcPrChange w:id="1843" w:author="Song, Xuehang" w:date="2026-02-19T05:15:00Z" w16du:dateUtc="2026-02-19T13:15:00Z">
              <w:tcPr>
                <w:tcW w:w="3117" w:type="dxa"/>
                <w:gridSpan w:val="2"/>
              </w:tcPr>
            </w:tcPrChange>
          </w:tcPr>
          <w:p w14:paraId="78285D10" w14:textId="43CB1818" w:rsidR="007136B8" w:rsidRDefault="00D5749C">
            <w:pPr>
              <w:pStyle w:val="BodyText"/>
              <w:spacing w:before="0"/>
              <w:rPr>
                <w:ins w:id="1844" w:author="Chen, Tse-Chun" w:date="2026-01-22T01:28:00Z" w16du:dateUtc="2026-01-22T09:28:00Z"/>
              </w:rPr>
              <w:pPrChange w:id="1845" w:author="Song, Xuehang" w:date="2026-02-19T05:16:00Z" w16du:dateUtc="2026-02-19T13:16:00Z">
                <w:pPr>
                  <w:pStyle w:val="BodyText"/>
                </w:pPr>
              </w:pPrChange>
            </w:pPr>
            <w:ins w:id="1846" w:author="Chen, Tse-Chun" w:date="2026-01-22T01:35:00Z" w16du:dateUtc="2026-01-22T09:35:00Z">
              <w:r>
                <w:t>Latent space</w:t>
              </w:r>
            </w:ins>
          </w:p>
        </w:tc>
      </w:tr>
      <w:tr w:rsidR="007136B8" w14:paraId="1D232CF8" w14:textId="77777777" w:rsidTr="00354003">
        <w:trPr>
          <w:ins w:id="1847" w:author="Chen, Tse-Chun" w:date="2026-01-22T01:28:00Z"/>
          <w:trPrChange w:id="1848" w:author="Song, Xuehang" w:date="2026-02-19T05:15:00Z" w16du:dateUtc="2026-02-19T13:15:00Z">
            <w:trPr>
              <w:gridBefore w:val="1"/>
            </w:trPr>
          </w:trPrChange>
        </w:trPr>
        <w:tc>
          <w:tcPr>
            <w:tcW w:w="3116" w:type="dxa"/>
            <w:tcPrChange w:id="1849" w:author="Song, Xuehang" w:date="2026-02-19T05:15:00Z" w16du:dateUtc="2026-02-19T13:15:00Z">
              <w:tcPr>
                <w:tcW w:w="3116" w:type="dxa"/>
                <w:gridSpan w:val="2"/>
              </w:tcPr>
            </w:tcPrChange>
          </w:tcPr>
          <w:p w14:paraId="67D6B60E" w14:textId="6219FB8E" w:rsidR="007136B8" w:rsidRDefault="00547F13">
            <w:pPr>
              <w:pStyle w:val="BodyText"/>
              <w:spacing w:before="0"/>
              <w:rPr>
                <w:ins w:id="1850" w:author="Chen, Tse-Chun" w:date="2026-01-22T01:28:00Z" w16du:dateUtc="2026-01-22T09:28:00Z"/>
              </w:rPr>
              <w:pPrChange w:id="1851" w:author="Song, Xuehang" w:date="2026-02-19T05:16:00Z" w16du:dateUtc="2026-02-19T13:16:00Z">
                <w:pPr>
                  <w:pStyle w:val="BodyText"/>
                </w:pPr>
              </w:pPrChange>
            </w:pPr>
            <w:ins w:id="1852" w:author="Chen, Tse-Chun" w:date="2026-01-22T01:32:00Z" w16du:dateUtc="2026-01-22T09:32:00Z">
              <w:r>
                <w:t>Reconstruction error</w:t>
              </w:r>
            </w:ins>
          </w:p>
        </w:tc>
        <w:tc>
          <w:tcPr>
            <w:tcW w:w="3117" w:type="dxa"/>
            <w:tcPrChange w:id="1853" w:author="Song, Xuehang" w:date="2026-02-19T05:15:00Z" w16du:dateUtc="2026-02-19T13:15:00Z">
              <w:tcPr>
                <w:tcW w:w="3117" w:type="dxa"/>
                <w:gridSpan w:val="2"/>
              </w:tcPr>
            </w:tcPrChange>
          </w:tcPr>
          <w:p w14:paraId="331328E7" w14:textId="46B0AED6" w:rsidR="007136B8" w:rsidRDefault="00AE572C">
            <w:pPr>
              <w:pStyle w:val="BodyText"/>
              <w:spacing w:before="0"/>
              <w:rPr>
                <w:ins w:id="1854" w:author="Chen, Tse-Chun" w:date="2026-01-22T01:28:00Z" w16du:dateUtc="2026-01-22T09:28:00Z"/>
              </w:rPr>
              <w:pPrChange w:id="1855" w:author="Song, Xuehang" w:date="2026-02-19T05:16:00Z" w16du:dateUtc="2026-02-19T13:16:00Z">
                <w:pPr>
                  <w:pStyle w:val="BodyText"/>
                </w:pPr>
              </w:pPrChange>
            </w:pPr>
            <w:ins w:id="1856" w:author="Chen, Tse-Chun" w:date="2026-01-22T01:33:00Z" w16du:dateUtc="2026-01-22T09:33:00Z">
              <w:r>
                <w:t>Representation</w:t>
              </w:r>
            </w:ins>
          </w:p>
        </w:tc>
        <w:tc>
          <w:tcPr>
            <w:tcW w:w="3117" w:type="dxa"/>
            <w:tcPrChange w:id="1857" w:author="Song, Xuehang" w:date="2026-02-19T05:15:00Z" w16du:dateUtc="2026-02-19T13:15:00Z">
              <w:tcPr>
                <w:tcW w:w="3117" w:type="dxa"/>
                <w:gridSpan w:val="2"/>
              </w:tcPr>
            </w:tcPrChange>
          </w:tcPr>
          <w:p w14:paraId="0114FC64" w14:textId="676747B7" w:rsidR="007136B8" w:rsidRDefault="00D5749C">
            <w:pPr>
              <w:pStyle w:val="BodyText"/>
              <w:spacing w:before="0"/>
              <w:rPr>
                <w:ins w:id="1858" w:author="Chen, Tse-Chun" w:date="2026-01-22T01:28:00Z" w16du:dateUtc="2026-01-22T09:28:00Z"/>
              </w:rPr>
              <w:pPrChange w:id="1859" w:author="Song, Xuehang" w:date="2026-02-19T05:16:00Z" w16du:dateUtc="2026-02-19T13:16:00Z">
                <w:pPr>
                  <w:pStyle w:val="BodyText"/>
                </w:pPr>
              </w:pPrChange>
            </w:pPr>
            <w:ins w:id="1860" w:author="Chen, Tse-Chun" w:date="2026-01-22T01:35:00Z" w16du:dateUtc="2026-01-22T09:35:00Z">
              <w:r>
                <w:t>Latent</w:t>
              </w:r>
              <w:r w:rsidR="00AB13C5">
                <w:t xml:space="preserve"> space</w:t>
              </w:r>
            </w:ins>
            <w:ins w:id="1861" w:author="Chen, Tse-Chun" w:date="2026-01-22T01:36:00Z" w16du:dateUtc="2026-01-22T09:36:00Z">
              <w:r w:rsidR="00B541D2">
                <w:t>, outputs</w:t>
              </w:r>
            </w:ins>
          </w:p>
        </w:tc>
      </w:tr>
      <w:tr w:rsidR="007136B8" w14:paraId="1A47F528" w14:textId="77777777" w:rsidTr="00354003">
        <w:trPr>
          <w:ins w:id="1862" w:author="Chen, Tse-Chun" w:date="2026-01-22T01:28:00Z"/>
          <w:trPrChange w:id="1863" w:author="Song, Xuehang" w:date="2026-02-19T05:16:00Z" w16du:dateUtc="2026-02-19T13:16:00Z">
            <w:trPr>
              <w:gridBefore w:val="1"/>
            </w:trPr>
          </w:trPrChange>
        </w:trPr>
        <w:tc>
          <w:tcPr>
            <w:tcW w:w="3116" w:type="dxa"/>
            <w:tcBorders>
              <w:bottom w:val="single" w:sz="4" w:space="0" w:color="auto"/>
            </w:tcBorders>
            <w:tcPrChange w:id="1864" w:author="Song, Xuehang" w:date="2026-02-19T05:16:00Z" w16du:dateUtc="2026-02-19T13:16:00Z">
              <w:tcPr>
                <w:tcW w:w="3116" w:type="dxa"/>
                <w:gridSpan w:val="2"/>
              </w:tcPr>
            </w:tcPrChange>
          </w:tcPr>
          <w:p w14:paraId="02C4EFE1" w14:textId="25185106" w:rsidR="007136B8" w:rsidRDefault="00547F13">
            <w:pPr>
              <w:pStyle w:val="BodyText"/>
              <w:spacing w:before="0"/>
              <w:rPr>
                <w:ins w:id="1865" w:author="Chen, Tse-Chun" w:date="2026-01-22T01:28:00Z" w16du:dateUtc="2026-01-22T09:28:00Z"/>
              </w:rPr>
              <w:pPrChange w:id="1866" w:author="Song, Xuehang" w:date="2026-02-19T05:16:00Z" w16du:dateUtc="2026-02-19T13:16:00Z">
                <w:pPr>
                  <w:pStyle w:val="BodyText"/>
                </w:pPr>
              </w:pPrChange>
            </w:pPr>
            <w:ins w:id="1867" w:author="Chen, Tse-Chun" w:date="2026-01-22T01:32:00Z" w16du:dateUtc="2026-01-22T09:32:00Z">
              <w:r>
                <w:t>Composite drift index</w:t>
              </w:r>
            </w:ins>
          </w:p>
        </w:tc>
        <w:tc>
          <w:tcPr>
            <w:tcW w:w="3117" w:type="dxa"/>
            <w:tcBorders>
              <w:bottom w:val="single" w:sz="4" w:space="0" w:color="auto"/>
            </w:tcBorders>
            <w:tcPrChange w:id="1868" w:author="Song, Xuehang" w:date="2026-02-19T05:16:00Z" w16du:dateUtc="2026-02-19T13:16:00Z">
              <w:tcPr>
                <w:tcW w:w="3117" w:type="dxa"/>
                <w:gridSpan w:val="2"/>
              </w:tcPr>
            </w:tcPrChange>
          </w:tcPr>
          <w:p w14:paraId="58333D77" w14:textId="08B8167C" w:rsidR="007136B8" w:rsidRDefault="00AE572C">
            <w:pPr>
              <w:pStyle w:val="BodyText"/>
              <w:spacing w:before="0"/>
              <w:rPr>
                <w:ins w:id="1869" w:author="Chen, Tse-Chun" w:date="2026-01-22T01:28:00Z" w16du:dateUtc="2026-01-22T09:28:00Z"/>
              </w:rPr>
              <w:pPrChange w:id="1870" w:author="Song, Xuehang" w:date="2026-02-19T05:16:00Z" w16du:dateUtc="2026-02-19T13:16:00Z">
                <w:pPr>
                  <w:pStyle w:val="BodyText"/>
                </w:pPr>
              </w:pPrChange>
            </w:pPr>
            <w:ins w:id="1871" w:author="Chen, Tse-Chun" w:date="2026-01-22T01:33:00Z" w16du:dateUtc="2026-01-22T09:33:00Z">
              <w:r>
                <w:t>Integration</w:t>
              </w:r>
            </w:ins>
          </w:p>
        </w:tc>
        <w:tc>
          <w:tcPr>
            <w:tcW w:w="3117" w:type="dxa"/>
            <w:tcBorders>
              <w:bottom w:val="single" w:sz="4" w:space="0" w:color="auto"/>
            </w:tcBorders>
            <w:tcPrChange w:id="1872" w:author="Song, Xuehang" w:date="2026-02-19T05:16:00Z" w16du:dateUtc="2026-02-19T13:16:00Z">
              <w:tcPr>
                <w:tcW w:w="3117" w:type="dxa"/>
                <w:gridSpan w:val="2"/>
              </w:tcPr>
            </w:tcPrChange>
          </w:tcPr>
          <w:p w14:paraId="40C9D6F3" w14:textId="0518EA66" w:rsidR="007136B8" w:rsidRDefault="006D017B">
            <w:pPr>
              <w:pStyle w:val="BodyText"/>
              <w:spacing w:before="0"/>
              <w:rPr>
                <w:ins w:id="1873" w:author="Chen, Tse-Chun" w:date="2026-01-22T01:28:00Z" w16du:dateUtc="2026-01-22T09:28:00Z"/>
              </w:rPr>
              <w:pPrChange w:id="1874" w:author="Song, Xuehang" w:date="2026-02-19T05:16:00Z" w16du:dateUtc="2026-02-19T13:16:00Z">
                <w:pPr>
                  <w:pStyle w:val="BodyText"/>
                </w:pPr>
              </w:pPrChange>
            </w:pPr>
            <w:ins w:id="1875" w:author="Chen, Tse-Chun" w:date="2026-01-22T01:36:00Z" w16du:dateUtc="2026-01-22T09:36:00Z">
              <w:r>
                <w:t>All</w:t>
              </w:r>
            </w:ins>
          </w:p>
        </w:tc>
      </w:tr>
    </w:tbl>
    <w:p w14:paraId="494D4E3D" w14:textId="1701E0A4" w:rsidR="00DF79BC" w:rsidRPr="00DF79BC" w:rsidRDefault="00E1080B">
      <w:pPr>
        <w:pStyle w:val="BodyText"/>
        <w:jc w:val="center"/>
        <w:rPr>
          <w:ins w:id="1876" w:author="Chen, Tse-Chun" w:date="2026-01-22T01:37:00Z" w16du:dateUtc="2026-01-22T09:37:00Z"/>
        </w:rPr>
        <w:pPrChange w:id="1877" w:author="Song, Xuehang" w:date="2026-02-19T05:16:00Z" w16du:dateUtc="2026-02-19T13:16:00Z">
          <w:pPr>
            <w:pStyle w:val="BodyText"/>
          </w:pPr>
        </w:pPrChange>
      </w:pPr>
      <w:ins w:id="1878" w:author="Chen, Tse-Chun" w:date="2026-01-22T01:37:00Z" w16du:dateUtc="2026-01-22T09:37:00Z">
        <w:r>
          <w:t>Table</w:t>
        </w:r>
        <w:r w:rsidR="00F1682A">
          <w:t xml:space="preserve"> </w:t>
        </w:r>
        <w:r w:rsidR="003D7EDA">
          <w:t>1</w:t>
        </w:r>
        <w:r w:rsidR="00F1682A">
          <w:t>.</w:t>
        </w:r>
        <w:r w:rsidR="003D7EDA">
          <w:t xml:space="preserve"> </w:t>
        </w:r>
      </w:ins>
      <w:ins w:id="1879" w:author="Chen, Tse-Chun" w:date="2026-01-22T01:40:00Z" w16du:dateUtc="2026-01-22T09:40:00Z">
        <w:r w:rsidR="00B55AE1">
          <w:t>Exemplary Regime Drift Diagnostics Across Metric Categories.</w:t>
        </w:r>
      </w:ins>
    </w:p>
    <w:p w14:paraId="467B7DA3" w14:textId="77777777" w:rsidR="00E1080B" w:rsidRPr="00DF79BC" w:rsidRDefault="00E1080B" w:rsidP="00DF79BC">
      <w:pPr>
        <w:pStyle w:val="BodyText"/>
      </w:pPr>
    </w:p>
    <w:p w14:paraId="47CE71CB" w14:textId="3AA10A20" w:rsidR="00E046EC" w:rsidRPr="00AA2436" w:rsidRDefault="00AA2436">
      <w:pPr>
        <w:pStyle w:val="Heading4"/>
        <w:rPr>
          <w:ins w:id="1880" w:author="Chen, Tse-Chun" w:date="2025-12-11T16:58:00Z" w16du:dateUtc="2025-12-12T00:58:00Z"/>
          <w:rFonts w:ascii="Times New Roman" w:hAnsi="Times New Roman"/>
          <w:i/>
          <w:rPrChange w:id="1881" w:author="Chen, Tse-Chun" w:date="2025-12-11T17:04:00Z" w16du:dateUtc="2025-12-12T01:04:00Z">
            <w:rPr>
              <w:ins w:id="1882" w:author="Chen, Tse-Chun" w:date="2025-12-11T16:58:00Z" w16du:dateUtc="2025-12-12T00:58:00Z"/>
              <w:rFonts w:ascii="Times New Roman" w:hAnsi="Times New Roman"/>
            </w:rPr>
          </w:rPrChange>
        </w:rPr>
        <w:pPrChange w:id="1883" w:author="Song, Xuehang" w:date="2026-01-08T08:05:00Z" w16du:dateUtc="2026-01-08T16:05:00Z">
          <w:pPr>
            <w:spacing w:before="100" w:beforeAutospacing="1" w:after="100" w:afterAutospacing="1"/>
          </w:pPr>
        </w:pPrChange>
      </w:pPr>
      <w:ins w:id="1884" w:author="Chen, Tse-Chun" w:date="2025-12-11T17:04:00Z" w16du:dateUtc="2025-12-12T01:04:00Z">
        <w:del w:id="1885" w:author="Song, Xuehang" w:date="2026-01-08T03:10:00Z" w16du:dateUtc="2026-01-08T11:10:00Z">
          <w:r w:rsidRPr="00AA2436">
            <w:rPr>
              <w:rFonts w:ascii="Times New Roman" w:hAnsi="Times New Roman"/>
              <w:i/>
              <w:iCs/>
              <w:rPrChange w:id="1886" w:author="Chen, Tse-Chun" w:date="2025-12-11T17:04:00Z" w16du:dateUtc="2025-12-12T01:04:00Z">
                <w:rPr>
                  <w:rFonts w:ascii="Times New Roman" w:hAnsi="Times New Roman"/>
                </w:rPr>
              </w:rPrChange>
            </w:rPr>
            <w:delText xml:space="preserve">3.2.2.2 </w:delText>
          </w:r>
        </w:del>
      </w:ins>
      <w:ins w:id="1887" w:author="Chen, Tse-Chun" w:date="2025-12-11T16:58:00Z" w16du:dateUtc="2025-12-12T00:58:00Z">
        <w:r w:rsidR="00E046EC" w:rsidRPr="008B293F">
          <w:rPr>
            <w:rPrChange w:id="1888" w:author="Chen, Tse-Chun" w:date="2025-12-11T17:04:00Z" w16du:dateUtc="2025-12-12T01:04:00Z">
              <w:rPr>
                <w:rFonts w:ascii="Times New Roman" w:hAnsi="Times New Roman"/>
              </w:rPr>
            </w:rPrChange>
          </w:rPr>
          <w:t>Proposed Workflow for Developing a Drift Monitoring System</w:t>
        </w:r>
      </w:ins>
    </w:p>
    <w:p w14:paraId="55F05F3F" w14:textId="5617A854" w:rsidR="00E046EC" w:rsidRPr="00D47575" w:rsidRDefault="00E046EC" w:rsidP="00E046EC">
      <w:pPr>
        <w:spacing w:before="100" w:beforeAutospacing="1" w:after="100" w:afterAutospacing="1"/>
        <w:rPr>
          <w:ins w:id="1889" w:author="Chen, Tse-Chun" w:date="2025-12-11T16:58:00Z" w16du:dateUtc="2025-12-12T00:58:00Z"/>
          <w:rPrChange w:id="1890" w:author="Song, Xuehang" w:date="2026-01-08T08:05:00Z" w16du:dateUtc="2026-01-08T16:05:00Z">
            <w:rPr>
              <w:ins w:id="1891" w:author="Chen, Tse-Chun" w:date="2025-12-11T16:58:00Z" w16du:dateUtc="2025-12-12T00:58:00Z"/>
              <w:rFonts w:ascii="Times New Roman" w:hAnsi="Times New Roman"/>
            </w:rPr>
          </w:rPrChange>
        </w:rPr>
      </w:pPr>
      <w:ins w:id="1892" w:author="Chen, Tse-Chun" w:date="2025-12-11T16:58:00Z" w16du:dateUtc="2025-12-12T00:58:00Z">
        <w:r w:rsidRPr="00D47575">
          <w:rPr>
            <w:rPrChange w:id="1893" w:author="Song, Xuehang" w:date="2026-01-08T08:05:00Z" w16du:dateUtc="2026-01-08T16:05:00Z">
              <w:rPr>
                <w:rFonts w:ascii="Times New Roman" w:hAnsi="Times New Roman"/>
              </w:rPr>
            </w:rPrChange>
          </w:rPr>
          <w:t xml:space="preserve">This research </w:t>
        </w:r>
      </w:ins>
      <w:ins w:id="1894" w:author="Chen, Tse-Chun" w:date="2025-12-11T17:04:00Z" w16du:dateUtc="2025-12-12T01:04:00Z">
        <w:r w:rsidR="00AA2436" w:rsidRPr="00D47575">
          <w:rPr>
            <w:rPrChange w:id="1895" w:author="Song, Xuehang" w:date="2026-01-08T08:05:00Z" w16du:dateUtc="2026-01-08T16:05:00Z">
              <w:rPr>
                <w:rFonts w:ascii="Times New Roman" w:hAnsi="Times New Roman"/>
              </w:rPr>
            </w:rPrChange>
          </w:rPr>
          <w:t>proposes</w:t>
        </w:r>
      </w:ins>
      <w:ins w:id="1896" w:author="Chen, Tse-Chun" w:date="2025-12-11T16:58:00Z" w16du:dateUtc="2025-12-12T00:58:00Z">
        <w:r w:rsidRPr="00D47575">
          <w:rPr>
            <w:rPrChange w:id="1897" w:author="Song, Xuehang" w:date="2026-01-08T08:05:00Z" w16du:dateUtc="2026-01-08T16:05:00Z">
              <w:rPr>
                <w:rFonts w:ascii="Times New Roman" w:hAnsi="Times New Roman"/>
              </w:rPr>
            </w:rPrChange>
          </w:rPr>
          <w:t xml:space="preserve"> a three-phase workflow to translate </w:t>
        </w:r>
      </w:ins>
      <w:ins w:id="1898" w:author="Chen, Tse-Chun" w:date="2026-01-15T06:33:00Z" w16du:dateUtc="2026-01-15T14:33:00Z">
        <w:r w:rsidR="00C235F4">
          <w:t>generic drift metrics</w:t>
        </w:r>
      </w:ins>
      <w:ins w:id="1899" w:author="Chen, Tse-Chun" w:date="2025-12-11T16:58:00Z" w16du:dateUtc="2025-12-12T00:58:00Z">
        <w:r w:rsidRPr="00D47575">
          <w:rPr>
            <w:rPrChange w:id="1900" w:author="Song, Xuehang" w:date="2026-01-08T08:05:00Z" w16du:dateUtc="2026-01-08T16:05:00Z">
              <w:rPr>
                <w:rFonts w:ascii="Times New Roman" w:hAnsi="Times New Roman"/>
              </w:rPr>
            </w:rPrChange>
          </w:rPr>
          <w:t xml:space="preserve"> into practical tools for monitoring groundwater model reliability.</w:t>
        </w:r>
      </w:ins>
    </w:p>
    <w:p w14:paraId="0B66FACD" w14:textId="689F5C55" w:rsidR="00FA32F7" w:rsidRPr="00D47575" w:rsidRDefault="00E046EC">
      <w:pPr>
        <w:pStyle w:val="ListParagraph"/>
        <w:numPr>
          <w:ilvl w:val="0"/>
          <w:numId w:val="79"/>
        </w:numPr>
        <w:spacing w:before="100" w:beforeAutospacing="1" w:after="100" w:afterAutospacing="1"/>
        <w:rPr>
          <w:ins w:id="1901" w:author="Chen, Tse-Chun" w:date="2025-12-11T17:06:00Z" w16du:dateUtc="2025-12-12T01:06:00Z"/>
        </w:rPr>
        <w:pPrChange w:id="1902" w:author="Chen, Tse-Chun" w:date="2025-12-11T17:06:00Z" w16du:dateUtc="2025-12-12T01:06:00Z">
          <w:pPr>
            <w:pStyle w:val="ListParagraph"/>
            <w:numPr>
              <w:ilvl w:val="1"/>
              <w:numId w:val="47"/>
            </w:numPr>
            <w:tabs>
              <w:tab w:val="num" w:pos="360"/>
              <w:tab w:val="num" w:pos="1440"/>
            </w:tabs>
            <w:spacing w:before="100" w:beforeAutospacing="1" w:after="100" w:afterAutospacing="1"/>
            <w:ind w:left="1440" w:hanging="720"/>
          </w:pPr>
        </w:pPrChange>
      </w:pPr>
      <w:ins w:id="1903" w:author="Chen, Tse-Chun" w:date="2025-12-11T16:58:00Z" w16du:dateUtc="2025-12-12T00:58:00Z">
        <w:r w:rsidRPr="00D47575">
          <w:t>Phase 1: Candidate Identification &amp; Method Selection</w:t>
        </w:r>
      </w:ins>
      <w:ins w:id="1904" w:author="Chen, Tse-Chun" w:date="2025-12-11T17:06:00Z" w16du:dateUtc="2025-12-12T01:06:00Z">
        <w:r w:rsidR="00A83A68" w:rsidRPr="00D47575">
          <w:rPr>
            <w:rPrChange w:id="1905" w:author="Song, Xuehang" w:date="2026-01-08T08:05:00Z" w16du:dateUtc="2026-01-08T16:05:00Z">
              <w:rPr>
                <w:rFonts w:ascii="Times New Roman" w:hAnsi="Times New Roman"/>
              </w:rPr>
            </w:rPrChange>
          </w:rPr>
          <w:t xml:space="preserve">: </w:t>
        </w:r>
      </w:ins>
      <w:ins w:id="1906" w:author="Chen, Tse-Chun" w:date="2025-12-11T16:58:00Z" w16du:dateUtc="2025-12-12T00:58:00Z">
        <w:r w:rsidRPr="00D47575">
          <w:t xml:space="preserve">The first step involves curating a specific subset of indicators from the broader </w:t>
        </w:r>
      </w:ins>
      <w:ins w:id="1907" w:author="Chen, Tse-Chun" w:date="2026-01-15T06:33:00Z" w16du:dateUtc="2026-01-15T14:33:00Z">
        <w:r w:rsidR="00C235F4">
          <w:t>re</w:t>
        </w:r>
        <w:r w:rsidR="00DA55EE">
          <w:t>gime drift</w:t>
        </w:r>
      </w:ins>
      <w:ins w:id="1908" w:author="Chen, Tse-Chun" w:date="2025-12-11T16:58:00Z" w16du:dateUtc="2025-12-12T00:58:00Z">
        <w:r w:rsidRPr="00D47575">
          <w:t xml:space="preserve"> </w:t>
        </w:r>
      </w:ins>
      <w:ins w:id="1909" w:author="Chen, Tse-Chun" w:date="2026-01-15T06:34:00Z" w16du:dateUtc="2026-01-15T14:34:00Z">
        <w:r w:rsidR="000D7DA7">
          <w:t>metrics</w:t>
        </w:r>
      </w:ins>
      <w:ins w:id="1910" w:author="Chen, Tse-Chun" w:date="2025-12-11T16:58:00Z" w16du:dateUtc="2025-12-12T00:58:00Z">
        <w:r w:rsidRPr="00D47575">
          <w:t xml:space="preserve"> that are physically and statistically relevant to subsurface flow and transport dynamics. </w:t>
        </w:r>
      </w:ins>
    </w:p>
    <w:p w14:paraId="756D6E25" w14:textId="77777777" w:rsidR="00CA5AF2" w:rsidRPr="00D47575" w:rsidRDefault="00E046EC">
      <w:pPr>
        <w:pStyle w:val="ListParagraph"/>
        <w:numPr>
          <w:ilvl w:val="0"/>
          <w:numId w:val="80"/>
        </w:numPr>
        <w:spacing w:before="100" w:beforeAutospacing="1" w:after="100" w:afterAutospacing="1"/>
        <w:rPr>
          <w:ins w:id="1911" w:author="Chen, Tse-Chun" w:date="2025-12-11T17:06:00Z" w16du:dateUtc="2025-12-12T01:06:00Z"/>
          <w:rPrChange w:id="1912" w:author="Song, Xuehang" w:date="2026-01-08T08:05:00Z" w16du:dateUtc="2026-01-08T16:05:00Z">
            <w:rPr>
              <w:ins w:id="1913" w:author="Chen, Tse-Chun" w:date="2025-12-11T17:06:00Z" w16du:dateUtc="2025-12-12T01:06:00Z"/>
              <w:rFonts w:ascii="Times New Roman" w:hAnsi="Times New Roman"/>
            </w:rPr>
          </w:rPrChange>
        </w:rPr>
        <w:pPrChange w:id="1914" w:author="Song, Xuehang" w:date="2026-01-08T08:05:00Z" w16du:dateUtc="2026-01-08T16:05:00Z">
          <w:pPr>
            <w:pStyle w:val="ListParagraph"/>
            <w:numPr>
              <w:numId w:val="45"/>
            </w:numPr>
            <w:spacing w:before="100" w:beforeAutospacing="1" w:after="100" w:afterAutospacing="1"/>
            <w:ind w:hanging="360"/>
          </w:pPr>
        </w:pPrChange>
      </w:pPr>
      <w:ins w:id="1915" w:author="Chen, Tse-Chun" w:date="2025-12-11T16:58:00Z" w16du:dateUtc="2025-12-12T00:58:00Z">
        <w:r w:rsidRPr="00D47575">
          <w:t>Phase 2: Simulation-Based Robustness Testing</w:t>
        </w:r>
      </w:ins>
      <w:ins w:id="1916" w:author="Chen, Tse-Chun" w:date="2025-12-11T17:06:00Z" w16du:dateUtc="2025-12-12T01:06:00Z">
        <w:r w:rsidR="00CA5AF2" w:rsidRPr="00D47575">
          <w:rPr>
            <w:rPrChange w:id="1917" w:author="Song, Xuehang" w:date="2026-01-08T08:05:00Z" w16du:dateUtc="2026-01-08T16:05:00Z">
              <w:rPr>
                <w:rFonts w:ascii="Times New Roman" w:hAnsi="Times New Roman"/>
              </w:rPr>
            </w:rPrChange>
          </w:rPr>
          <w:t xml:space="preserve">: </w:t>
        </w:r>
      </w:ins>
      <w:ins w:id="1918" w:author="Chen, Tse-Chun" w:date="2025-12-11T16:58:00Z" w16du:dateUtc="2025-12-12T00:58:00Z">
        <w:r w:rsidRPr="00D47575">
          <w:t>Once candidates are selected, they are subjected to rigorous stress testing using synthetic test cases derived from physics-based model simulations.</w:t>
        </w:r>
      </w:ins>
    </w:p>
    <w:p w14:paraId="76CB5EDB" w14:textId="77777777" w:rsidR="00CA5AF2" w:rsidRPr="00D47575" w:rsidRDefault="00E046EC" w:rsidP="00E046EC">
      <w:pPr>
        <w:pStyle w:val="ListParagraph"/>
        <w:numPr>
          <w:ilvl w:val="1"/>
          <w:numId w:val="45"/>
        </w:numPr>
        <w:spacing w:before="100" w:beforeAutospacing="1" w:after="100" w:afterAutospacing="1"/>
        <w:rPr>
          <w:ins w:id="1919" w:author="Chen, Tse-Chun" w:date="2025-12-11T17:06:00Z" w16du:dateUtc="2025-12-12T01:06:00Z"/>
          <w:rPrChange w:id="1920" w:author="Song, Xuehang" w:date="2026-01-08T08:05:00Z" w16du:dateUtc="2026-01-08T16:05:00Z">
            <w:rPr>
              <w:ins w:id="1921" w:author="Chen, Tse-Chun" w:date="2025-12-11T17:06:00Z" w16du:dateUtc="2025-12-12T01:06:00Z"/>
              <w:rFonts w:ascii="Times New Roman" w:hAnsi="Times New Roman"/>
            </w:rPr>
          </w:rPrChange>
        </w:rPr>
      </w:pPr>
      <w:ins w:id="1922" w:author="Chen, Tse-Chun" w:date="2025-12-11T16:58:00Z" w16du:dateUtc="2025-12-12T00:58:00Z">
        <w:r w:rsidRPr="00D47575">
          <w:t>Scenario Generation: A suite of test cases is generated representing common subsurface regime shifts, such as rapid aquifer depletion, saltwater intrusion fronts, or changes in recharge patterns. These simulations explicitly model the transition from stable to unstable regimes.</w:t>
        </w:r>
      </w:ins>
    </w:p>
    <w:p w14:paraId="7FF60F07" w14:textId="2B65ADDA" w:rsidR="00816C29" w:rsidRPr="00D47575" w:rsidRDefault="00E046EC" w:rsidP="00E046EC">
      <w:pPr>
        <w:pStyle w:val="ListParagraph"/>
        <w:numPr>
          <w:ilvl w:val="1"/>
          <w:numId w:val="45"/>
        </w:numPr>
        <w:spacing w:before="100" w:beforeAutospacing="1" w:after="100" w:afterAutospacing="1"/>
        <w:rPr>
          <w:ins w:id="1923" w:author="Chen, Tse-Chun" w:date="2025-12-11T17:06:00Z" w16du:dateUtc="2025-12-12T01:06:00Z"/>
          <w:rPrChange w:id="1924" w:author="Song, Xuehang" w:date="2026-01-08T08:05:00Z" w16du:dateUtc="2026-01-08T16:05:00Z">
            <w:rPr>
              <w:ins w:id="1925" w:author="Chen, Tse-Chun" w:date="2025-12-11T17:06:00Z" w16du:dateUtc="2025-12-12T01:06:00Z"/>
              <w:rFonts w:ascii="Times New Roman" w:hAnsi="Times New Roman"/>
            </w:rPr>
          </w:rPrChange>
        </w:rPr>
      </w:pPr>
      <w:ins w:id="1926" w:author="Chen, Tse-Chun" w:date="2025-12-11T16:58:00Z" w16du:dateUtc="2025-12-12T00:58:00Z">
        <w:r w:rsidRPr="00D47575">
          <w:t>Reliability Analysis: The selected candidates are applied to these simulations to quantify their sensitivity (true positive rate) and specificity (true negative rate).</w:t>
        </w:r>
      </w:ins>
    </w:p>
    <w:p w14:paraId="2B785514" w14:textId="77777777" w:rsidR="00816C29" w:rsidRPr="00D47575" w:rsidRDefault="00E046EC" w:rsidP="00E046EC">
      <w:pPr>
        <w:pStyle w:val="ListParagraph"/>
        <w:numPr>
          <w:ilvl w:val="1"/>
          <w:numId w:val="45"/>
        </w:numPr>
        <w:spacing w:before="100" w:beforeAutospacing="1" w:after="100" w:afterAutospacing="1"/>
        <w:rPr>
          <w:ins w:id="1927" w:author="Chen, Tse-Chun" w:date="2025-12-11T17:06:00Z" w16du:dateUtc="2025-12-12T01:06:00Z"/>
          <w:rPrChange w:id="1928" w:author="Song, Xuehang" w:date="2026-01-08T08:05:00Z" w16du:dateUtc="2026-01-08T16:05:00Z">
            <w:rPr>
              <w:ins w:id="1929" w:author="Chen, Tse-Chun" w:date="2025-12-11T17:06:00Z" w16du:dateUtc="2025-12-12T01:06:00Z"/>
              <w:rFonts w:ascii="Times New Roman" w:hAnsi="Times New Roman"/>
            </w:rPr>
          </w:rPrChange>
        </w:rPr>
      </w:pPr>
      <w:ins w:id="1930" w:author="Chen, Tse-Chun" w:date="2025-12-11T16:58:00Z" w16du:dateUtc="2025-12-12T00:58:00Z">
        <w:r w:rsidRPr="00D47575">
          <w:t>Addressing Ambiguity: To counter statistical pitfalls like the "prosecutor’s fallacy" and the non-specificity of generic signals, a Bayesian evaluation framework is applied. This step assesses how well each indicator performs in the presence of realistic hydrogeological noise and variable data quality, filtering out methods that generate excessive false alarms.</w:t>
        </w:r>
      </w:ins>
    </w:p>
    <w:p w14:paraId="496851BD" w14:textId="77777777" w:rsidR="00C6398A" w:rsidRPr="00D47575" w:rsidRDefault="00E046EC">
      <w:pPr>
        <w:pStyle w:val="ListParagraph"/>
        <w:numPr>
          <w:ilvl w:val="0"/>
          <w:numId w:val="81"/>
        </w:numPr>
        <w:spacing w:before="100" w:beforeAutospacing="1" w:after="100" w:afterAutospacing="1"/>
        <w:rPr>
          <w:ins w:id="1931" w:author="Chen, Tse-Chun" w:date="2025-12-11T17:07:00Z" w16du:dateUtc="2025-12-12T01:07:00Z"/>
          <w:rPrChange w:id="1932" w:author="Song, Xuehang" w:date="2026-01-08T08:05:00Z" w16du:dateUtc="2026-01-08T16:05:00Z">
            <w:rPr>
              <w:ins w:id="1933" w:author="Chen, Tse-Chun" w:date="2025-12-11T17:07:00Z" w16du:dateUtc="2025-12-12T01:07:00Z"/>
              <w:rFonts w:ascii="Times New Roman" w:hAnsi="Times New Roman"/>
            </w:rPr>
          </w:rPrChange>
        </w:rPr>
        <w:pPrChange w:id="1934" w:author="Song, Xuehang" w:date="2026-01-08T08:05:00Z" w16du:dateUtc="2026-01-08T16:05:00Z">
          <w:pPr>
            <w:pStyle w:val="ListParagraph"/>
            <w:numPr>
              <w:numId w:val="45"/>
            </w:numPr>
            <w:spacing w:before="100" w:beforeAutospacing="1" w:after="100" w:afterAutospacing="1"/>
            <w:ind w:hanging="360"/>
          </w:pPr>
        </w:pPrChange>
      </w:pPr>
      <w:ins w:id="1935" w:author="Chen, Tse-Chun" w:date="2025-12-11T16:58:00Z" w16du:dateUtc="2025-12-12T00:58:00Z">
        <w:r w:rsidRPr="00D47575">
          <w:t>Phase 3: Operational Implementation &amp; Recalibration Triggers</w:t>
        </w:r>
      </w:ins>
      <w:ins w:id="1936" w:author="Chen, Tse-Chun" w:date="2025-12-11T17:07:00Z" w16du:dateUtc="2025-12-12T01:07:00Z">
        <w:r w:rsidR="00816C29" w:rsidRPr="00D47575">
          <w:rPr>
            <w:rPrChange w:id="1937" w:author="Song, Xuehang" w:date="2026-01-08T08:05:00Z" w16du:dateUtc="2026-01-08T16:05:00Z">
              <w:rPr>
                <w:rFonts w:ascii="Times New Roman" w:hAnsi="Times New Roman"/>
              </w:rPr>
            </w:rPrChange>
          </w:rPr>
          <w:t xml:space="preserve">: </w:t>
        </w:r>
      </w:ins>
      <w:ins w:id="1938" w:author="Chen, Tse-Chun" w:date="2025-12-11T16:58:00Z" w16du:dateUtc="2025-12-12T00:58:00Z">
        <w:r w:rsidRPr="00D47575">
          <w:t>The final phase synthesizes the evaluation results to establish a standardized protocol for model maintenance.</w:t>
        </w:r>
      </w:ins>
    </w:p>
    <w:p w14:paraId="6B0D817F" w14:textId="77777777" w:rsidR="00C6398A" w:rsidRPr="00D47575" w:rsidRDefault="00E046EC" w:rsidP="00E046EC">
      <w:pPr>
        <w:pStyle w:val="ListParagraph"/>
        <w:numPr>
          <w:ilvl w:val="1"/>
          <w:numId w:val="45"/>
        </w:numPr>
        <w:spacing w:before="100" w:beforeAutospacing="1" w:after="100" w:afterAutospacing="1"/>
        <w:rPr>
          <w:ins w:id="1939" w:author="Chen, Tse-Chun" w:date="2025-12-11T17:07:00Z" w16du:dateUtc="2025-12-12T01:07:00Z"/>
          <w:rPrChange w:id="1940" w:author="Song, Xuehang" w:date="2026-01-08T08:05:00Z" w16du:dateUtc="2026-01-08T16:05:00Z">
            <w:rPr>
              <w:ins w:id="1941" w:author="Chen, Tse-Chun" w:date="2025-12-11T17:07:00Z" w16du:dateUtc="2025-12-12T01:07:00Z"/>
              <w:rFonts w:ascii="Times New Roman" w:hAnsi="Times New Roman"/>
            </w:rPr>
          </w:rPrChange>
        </w:rPr>
      </w:pPr>
      <w:ins w:id="1942" w:author="Chen, Tse-Chun" w:date="2025-12-11T16:58:00Z" w16du:dateUtc="2025-12-12T00:58:00Z">
        <w:r w:rsidRPr="00D47575">
          <w:t>Selection of Best Performers: The indicators that demonstrate high robustness and lead time in Phase 2 are adopted as the core monitoring suite.</w:t>
        </w:r>
      </w:ins>
    </w:p>
    <w:p w14:paraId="26CE259F" w14:textId="77777777" w:rsidR="00C6398A" w:rsidRPr="00D47575" w:rsidRDefault="00E046EC" w:rsidP="00E046EC">
      <w:pPr>
        <w:pStyle w:val="ListParagraph"/>
        <w:numPr>
          <w:ilvl w:val="1"/>
          <w:numId w:val="45"/>
        </w:numPr>
        <w:spacing w:before="100" w:beforeAutospacing="1" w:after="100" w:afterAutospacing="1"/>
        <w:rPr>
          <w:ins w:id="1943" w:author="Chen, Tse-Chun" w:date="2025-12-11T17:07:00Z" w16du:dateUtc="2025-12-12T01:07:00Z"/>
          <w:rPrChange w:id="1944" w:author="Song, Xuehang" w:date="2026-01-08T08:05:00Z" w16du:dateUtc="2026-01-08T16:05:00Z">
            <w:rPr>
              <w:ins w:id="1945" w:author="Chen, Tse-Chun" w:date="2025-12-11T17:07:00Z" w16du:dateUtc="2025-12-12T01:07:00Z"/>
              <w:rFonts w:ascii="Times New Roman" w:hAnsi="Times New Roman"/>
            </w:rPr>
          </w:rPrChange>
        </w:rPr>
      </w:pPr>
      <w:ins w:id="1946" w:author="Chen, Tse-Chun" w:date="2025-12-11T16:58:00Z" w16du:dateUtc="2025-12-12T00:58:00Z">
        <w:r w:rsidRPr="00D47575">
          <w:t xml:space="preserve">Defining Triggers: Quantitative thresholds for these indicators are established to serve as formal "recalibration triggers." When a composite index of these signals </w:t>
        </w:r>
        <w:r w:rsidRPr="00D47575">
          <w:lastRenderedPageBreak/>
          <w:t>(e.g., rising autocorrelation combined with latent space drift) exceeds a critical value, it automatically flags the groundwater model as unreliable.</w:t>
        </w:r>
      </w:ins>
    </w:p>
    <w:p w14:paraId="7CE7D89C" w14:textId="6534965F" w:rsidR="00F66D73" w:rsidRPr="004425F3" w:rsidRDefault="00E046EC">
      <w:pPr>
        <w:pStyle w:val="ListParagraph"/>
        <w:numPr>
          <w:ilvl w:val="1"/>
          <w:numId w:val="45"/>
        </w:numPr>
        <w:spacing w:before="100" w:beforeAutospacing="1" w:after="100" w:afterAutospacing="1"/>
        <w:rPr>
          <w:ins w:id="1947" w:author="Hou, Jason" w:date="2025-12-04T09:39:00Z" w16du:dateUtc="2025-12-04T17:39:00Z"/>
          <w:rPrChange w:id="1948" w:author="Hou, Jason" w:date="2026-01-29T09:52:00Z" w16du:dateUtc="2026-01-29T17:52:00Z">
            <w:rPr>
              <w:ins w:id="1949" w:author="Hou, Jason" w:date="2025-12-04T09:39:00Z" w16du:dateUtc="2025-12-04T17:39:00Z"/>
              <w:rFonts w:ascii="Times New Roman" w:hAnsi="Times New Roman"/>
            </w:rPr>
          </w:rPrChange>
        </w:rPr>
        <w:pPrChange w:id="1950" w:author="Chen, Tse-Chun" w:date="2025-12-18T09:08:00Z" w16du:dateUtc="2025-12-18T17:08:00Z">
          <w:pPr>
            <w:numPr>
              <w:ilvl w:val="2"/>
              <w:numId w:val="14"/>
            </w:numPr>
            <w:tabs>
              <w:tab w:val="num" w:pos="2160"/>
            </w:tabs>
            <w:spacing w:before="100" w:beforeAutospacing="1" w:after="100" w:afterAutospacing="1"/>
            <w:ind w:left="360" w:hanging="360"/>
          </w:pPr>
        </w:pPrChange>
      </w:pPr>
      <w:ins w:id="1951" w:author="Chen, Tse-Chun" w:date="2025-12-11T16:58:00Z" w16du:dateUtc="2025-12-12T00:58:00Z">
        <w:r w:rsidRPr="00D47575">
          <w:t xml:space="preserve">Community Recommendation: The findings are distilled into a set of best practices for the subsurface modeling community, recommending specific </w:t>
        </w:r>
      </w:ins>
      <w:ins w:id="1952" w:author="Chen, Tse-Chun" w:date="2026-01-15T06:37:00Z" w16du:dateUtc="2026-01-15T14:37:00Z">
        <w:r w:rsidR="00711FBF">
          <w:t>drift monitoring</w:t>
        </w:r>
      </w:ins>
      <w:ins w:id="1953" w:author="Chen, Tse-Chun" w:date="2025-12-11T16:58:00Z" w16du:dateUtc="2025-12-12T00:58:00Z">
        <w:r w:rsidRPr="00D47575">
          <w:t xml:space="preserve"> workflows to preemptively identify when data-driven or conceptual models require </w:t>
        </w:r>
        <w:r w:rsidRPr="004425F3">
          <w:t>retraining or structural adjustment.</w:t>
        </w:r>
      </w:ins>
      <w:commentRangeStart w:id="1954"/>
      <w:commentRangeEnd w:id="1954"/>
      <w:del w:id="1955" w:author="Chen, Tse-Chun" w:date="2025-12-11T16:51:00Z" w16du:dateUtc="2025-12-12T00:51:00Z">
        <w:r w:rsidR="00ED706D" w:rsidRPr="004425F3" w:rsidDel="00513C5A">
          <w:rPr>
            <w:rStyle w:val="CommentReference"/>
            <w:sz w:val="22"/>
            <w:szCs w:val="22"/>
          </w:rPr>
          <w:commentReference w:id="1954"/>
        </w:r>
      </w:del>
    </w:p>
    <w:p w14:paraId="01D17567" w14:textId="1D8AC673" w:rsidR="00AF7491" w:rsidRPr="004425F3" w:rsidRDefault="00FA78CA" w:rsidP="008D254E">
      <w:pPr>
        <w:spacing w:before="100" w:beforeAutospacing="1" w:after="100" w:afterAutospacing="1"/>
        <w:rPr>
          <w:ins w:id="1956" w:author="Hou, Jason" w:date="2025-12-04T09:39:00Z" w16du:dateUtc="2025-12-04T17:39:00Z"/>
          <w:bCs/>
          <w:rPrChange w:id="1957" w:author="Hou, Jason" w:date="2026-01-29T09:52:00Z" w16du:dateUtc="2026-01-29T17:52:00Z">
            <w:rPr>
              <w:ins w:id="1958" w:author="Hou, Jason" w:date="2025-12-04T09:39:00Z" w16du:dateUtc="2025-12-04T17:39:00Z"/>
              <w:rFonts w:ascii="Times New Roman" w:hAnsi="Times New Roman"/>
              <w:b/>
            </w:rPr>
          </w:rPrChange>
        </w:rPr>
      </w:pPr>
      <w:ins w:id="1959" w:author="Hou, Jason" w:date="2025-12-04T09:39:00Z" w16du:dateUtc="2025-12-04T17:39:00Z">
        <w:r w:rsidRPr="004425F3">
          <w:rPr>
            <w:bCs/>
            <w:rPrChange w:id="1960" w:author="Hou, Jason" w:date="2026-01-29T09:52:00Z" w16du:dateUtc="2026-01-29T17:52:00Z">
              <w:rPr>
                <w:rFonts w:ascii="Times New Roman" w:hAnsi="Times New Roman"/>
                <w:b/>
              </w:rPr>
            </w:rPrChange>
          </w:rPr>
          <w:t xml:space="preserve">Additional </w:t>
        </w:r>
        <w:r w:rsidR="002948D2" w:rsidRPr="004425F3">
          <w:rPr>
            <w:bCs/>
            <w:rPrChange w:id="1961" w:author="Hou, Jason" w:date="2026-01-29T09:52:00Z" w16du:dateUtc="2026-01-29T17:52:00Z">
              <w:rPr>
                <w:rFonts w:ascii="Times New Roman" w:hAnsi="Times New Roman"/>
                <w:b/>
              </w:rPr>
            </w:rPrChange>
          </w:rPr>
          <w:t>metrics</w:t>
        </w:r>
      </w:ins>
      <w:ins w:id="1962" w:author="Hou, Jason" w:date="2026-01-29T09:52:00Z" w16du:dateUtc="2026-01-29T17:52:00Z">
        <w:r w:rsidR="004425F3" w:rsidRPr="004425F3">
          <w:rPr>
            <w:bCs/>
            <w:rPrChange w:id="1963" w:author="Hou, Jason" w:date="2026-01-29T09:52:00Z" w16du:dateUtc="2026-01-29T17:52:00Z">
              <w:rPr>
                <w:rFonts w:ascii="Times New Roman" w:hAnsi="Times New Roman"/>
                <w:bCs/>
              </w:rPr>
            </w:rPrChange>
          </w:rPr>
          <w:t>:</w:t>
        </w:r>
      </w:ins>
      <w:ins w:id="1964" w:author="Hou, Jason" w:date="2026-01-29T09:37:00Z" w16du:dateUtc="2026-01-29T17:37:00Z">
        <w:r w:rsidR="006D25AF" w:rsidRPr="004425F3">
          <w:rPr>
            <w:bCs/>
            <w:rPrChange w:id="1965" w:author="Hou, Jason" w:date="2026-01-29T09:52:00Z" w16du:dateUtc="2026-01-29T17:52:00Z">
              <w:rPr>
                <w:rFonts w:ascii="Times New Roman" w:hAnsi="Times New Roman"/>
                <w:bCs/>
              </w:rPr>
            </w:rPrChange>
          </w:rPr>
          <w:t xml:space="preserve"> </w:t>
        </w:r>
      </w:ins>
    </w:p>
    <w:p w14:paraId="7FC7AC60" w14:textId="06445DAB" w:rsidR="00586470" w:rsidRPr="004425F3" w:rsidRDefault="00812191" w:rsidP="00FA78CA">
      <w:pPr>
        <w:numPr>
          <w:ilvl w:val="2"/>
          <w:numId w:val="14"/>
        </w:numPr>
        <w:spacing w:before="100" w:beforeAutospacing="1" w:after="100" w:afterAutospacing="1"/>
        <w:ind w:left="360"/>
        <w:rPr>
          <w:ins w:id="1966" w:author="Hou, Jason" w:date="2025-12-04T09:46:00Z" w16du:dateUtc="2025-12-04T17:46:00Z"/>
          <w:rPrChange w:id="1967" w:author="Hou, Jason" w:date="2026-01-29T09:52:00Z" w16du:dateUtc="2026-01-29T17:52:00Z">
            <w:rPr>
              <w:ins w:id="1968" w:author="Hou, Jason" w:date="2025-12-04T09:46:00Z" w16du:dateUtc="2025-12-04T17:46:00Z"/>
              <w:rFonts w:ascii="Times New Roman" w:hAnsi="Times New Roman"/>
            </w:rPr>
          </w:rPrChange>
        </w:rPr>
      </w:pPr>
      <w:ins w:id="1969" w:author="Hou, Jason" w:date="2025-12-04T09:40:00Z" w16du:dateUtc="2025-12-04T17:40:00Z">
        <w:r w:rsidRPr="004425F3">
          <w:rPr>
            <w:rPrChange w:id="1970" w:author="Hou, Jason" w:date="2026-01-29T09:52:00Z" w16du:dateUtc="2026-01-29T17:52:00Z">
              <w:rPr>
                <w:rFonts w:ascii="Times New Roman" w:hAnsi="Times New Roman"/>
              </w:rPr>
            </w:rPrChange>
          </w:rPr>
          <w:t>Residual</w:t>
        </w:r>
      </w:ins>
      <w:ins w:id="1971" w:author="Hou, Jason" w:date="2025-12-04T09:45:00Z" w16du:dateUtc="2025-12-04T17:45:00Z">
        <w:r w:rsidR="00CF630C" w:rsidRPr="004425F3">
          <w:rPr>
            <w:rPrChange w:id="1972" w:author="Hou, Jason" w:date="2026-01-29T09:52:00Z" w16du:dateUtc="2026-01-29T17:52:00Z">
              <w:rPr>
                <w:rFonts w:ascii="Times New Roman" w:hAnsi="Times New Roman"/>
              </w:rPr>
            </w:rPrChange>
          </w:rPr>
          <w:t>/</w:t>
        </w:r>
      </w:ins>
      <w:ins w:id="1973" w:author="Hou, Jason" w:date="2026-01-29T09:40:00Z" w16du:dateUtc="2026-01-29T17:40:00Z">
        <w:r w:rsidR="00097938" w:rsidRPr="004425F3">
          <w:rPr>
            <w:rPrChange w:id="1974" w:author="Hou, Jason" w:date="2026-01-29T09:52:00Z" w16du:dateUtc="2026-01-29T17:52:00Z">
              <w:rPr>
                <w:rFonts w:ascii="Times New Roman" w:hAnsi="Times New Roman"/>
              </w:rPr>
            </w:rPrChange>
          </w:rPr>
          <w:t>uncertainty-based</w:t>
        </w:r>
      </w:ins>
      <w:ins w:id="1975" w:author="Hou, Jason" w:date="2026-01-29T09:37:00Z" w16du:dateUtc="2026-01-29T17:37:00Z">
        <w:r w:rsidR="006D25AF" w:rsidRPr="004425F3">
          <w:rPr>
            <w:rPrChange w:id="1976" w:author="Hou, Jason" w:date="2026-01-29T09:52:00Z" w16du:dateUtc="2026-01-29T17:52:00Z">
              <w:rPr>
                <w:rFonts w:ascii="Times New Roman" w:hAnsi="Times New Roman"/>
              </w:rPr>
            </w:rPrChange>
          </w:rPr>
          <w:t xml:space="preserve"> signals</w:t>
        </w:r>
      </w:ins>
      <w:ins w:id="1977" w:author="Hou, Jason" w:date="2026-01-29T09:38:00Z" w16du:dateUtc="2026-01-29T17:38:00Z">
        <w:r w:rsidR="00B85AFA" w:rsidRPr="004425F3">
          <w:rPr>
            <w:rPrChange w:id="1978" w:author="Hou, Jason" w:date="2026-01-29T09:52:00Z" w16du:dateUtc="2026-01-29T17:52:00Z">
              <w:rPr>
                <w:rFonts w:ascii="Times New Roman" w:hAnsi="Times New Roman"/>
              </w:rPr>
            </w:rPrChange>
          </w:rPr>
          <w:t xml:space="preserve"> such as dynamic error threshold</w:t>
        </w:r>
        <w:r w:rsidR="00501A9C" w:rsidRPr="004425F3">
          <w:rPr>
            <w:rPrChange w:id="1979" w:author="Hou, Jason" w:date="2026-01-29T09:52:00Z" w16du:dateUtc="2026-01-29T17:52:00Z">
              <w:rPr>
                <w:rFonts w:ascii="Times New Roman" w:hAnsi="Times New Roman"/>
              </w:rPr>
            </w:rPrChange>
          </w:rPr>
          <w:t>s (</w:t>
        </w:r>
      </w:ins>
      <w:ins w:id="1980" w:author="Hou, Jason" w:date="2025-12-04T09:41:00Z" w16du:dateUtc="2025-12-04T17:41:00Z">
        <w:r w:rsidR="00C20C5B" w:rsidRPr="004425F3">
          <w:rPr>
            <w:rPrChange w:id="1981" w:author="Hou, Jason" w:date="2026-01-29T09:52:00Z" w16du:dateUtc="2026-01-29T17:52:00Z">
              <w:rPr>
                <w:rFonts w:ascii="Times New Roman" w:hAnsi="Times New Roman"/>
              </w:rPr>
            </w:rPrChange>
          </w:rPr>
          <w:t xml:space="preserve">e.g., </w:t>
        </w:r>
      </w:ins>
      <w:ins w:id="1982" w:author="Hou, Jason" w:date="2025-12-04T09:43:00Z" w16du:dateUtc="2025-12-04T17:43:00Z">
        <w:r w:rsidR="007A63CC" w:rsidRPr="004425F3">
          <w:rPr>
            <w:rPrChange w:id="1983" w:author="Hou, Jason" w:date="2026-01-29T09:52:00Z" w16du:dateUtc="2026-01-29T17:52:00Z">
              <w:rPr>
                <w:rFonts w:ascii="Times New Roman" w:hAnsi="Times New Roman"/>
              </w:rPr>
            </w:rPrChange>
          </w:rPr>
          <w:t xml:space="preserve">residuals &gt; 2× rolling standard deviation or </w:t>
        </w:r>
      </w:ins>
      <w:ins w:id="1984" w:author="Hou, Jason" w:date="2026-01-29T09:38:00Z" w16du:dateUtc="2026-01-29T17:38:00Z">
        <w:r w:rsidR="008466DF" w:rsidRPr="004425F3">
          <w:rPr>
            <w:rPrChange w:id="1985" w:author="Hou, Jason" w:date="2026-01-29T09:52:00Z" w16du:dateUtc="2026-01-29T17:52:00Z">
              <w:rPr>
                <w:rFonts w:ascii="Times New Roman" w:hAnsi="Times New Roman"/>
              </w:rPr>
            </w:rPrChange>
          </w:rPr>
          <w:t>spatial-</w:t>
        </w:r>
      </w:ins>
      <w:ins w:id="1986" w:author="Hou, Jason" w:date="2026-01-29T09:39:00Z" w16du:dateUtc="2026-01-29T17:39:00Z">
        <w:r w:rsidR="008466DF" w:rsidRPr="004425F3">
          <w:rPr>
            <w:rPrChange w:id="1987" w:author="Hou, Jason" w:date="2026-01-29T09:52:00Z" w16du:dateUtc="2026-01-29T17:52:00Z">
              <w:rPr>
                <w:rFonts w:ascii="Times New Roman" w:hAnsi="Times New Roman"/>
              </w:rPr>
            </w:rPrChange>
          </w:rPr>
          <w:t xml:space="preserve">temporal </w:t>
        </w:r>
        <w:r w:rsidR="00786032" w:rsidRPr="004425F3">
          <w:rPr>
            <w:rPrChange w:id="1988" w:author="Hou, Jason" w:date="2026-01-29T09:52:00Z" w16du:dateUtc="2026-01-29T17:52:00Z">
              <w:rPr>
                <w:rFonts w:ascii="Times New Roman" w:hAnsi="Times New Roman"/>
              </w:rPr>
            </w:rPrChange>
          </w:rPr>
          <w:t>clustering of misfit</w:t>
        </w:r>
        <w:r w:rsidR="00604D4D" w:rsidRPr="004425F3">
          <w:rPr>
            <w:rPrChange w:id="1989" w:author="Hou, Jason" w:date="2026-01-29T09:52:00Z" w16du:dateUtc="2026-01-29T17:52:00Z">
              <w:rPr>
                <w:rFonts w:ascii="Times New Roman" w:hAnsi="Times New Roman"/>
              </w:rPr>
            </w:rPrChange>
          </w:rPr>
          <w:t>) and inflation in predictive variance or e</w:t>
        </w:r>
        <w:r w:rsidR="00AE2401" w:rsidRPr="004425F3">
          <w:rPr>
            <w:rPrChange w:id="1990" w:author="Hou, Jason" w:date="2026-01-29T09:52:00Z" w16du:dateUtc="2026-01-29T17:52:00Z">
              <w:rPr>
                <w:rFonts w:ascii="Times New Roman" w:hAnsi="Times New Roman"/>
              </w:rPr>
            </w:rPrChange>
          </w:rPr>
          <w:t>ntropy relative to historical baselines</w:t>
        </w:r>
      </w:ins>
      <w:ins w:id="1991" w:author="Hou, Jason" w:date="2026-01-29T09:42:00Z" w16du:dateUtc="2026-01-29T17:42:00Z">
        <w:r w:rsidR="0036034A" w:rsidRPr="004425F3">
          <w:rPr>
            <w:rPrChange w:id="1992" w:author="Hou, Jason" w:date="2026-01-29T09:52:00Z" w16du:dateUtc="2026-01-29T17:52:00Z">
              <w:rPr>
                <w:rFonts w:ascii="Times New Roman" w:hAnsi="Times New Roman"/>
              </w:rPr>
            </w:rPrChange>
          </w:rPr>
          <w:t>.</w:t>
        </w:r>
      </w:ins>
    </w:p>
    <w:p w14:paraId="4A7FF92E" w14:textId="7FF95D80" w:rsidR="000B7E67" w:rsidRPr="004425F3" w:rsidRDefault="00FC5290" w:rsidP="000B7E67">
      <w:pPr>
        <w:numPr>
          <w:ilvl w:val="2"/>
          <w:numId w:val="14"/>
        </w:numPr>
        <w:spacing w:before="100" w:beforeAutospacing="1" w:after="100" w:afterAutospacing="1"/>
        <w:ind w:left="360"/>
        <w:rPr>
          <w:ins w:id="1993" w:author="Hou, Jason" w:date="2025-12-04T09:47:00Z" w16du:dateUtc="2025-12-04T17:47:00Z"/>
          <w:rPrChange w:id="1994" w:author="Hou, Jason" w:date="2026-01-29T09:52:00Z" w16du:dateUtc="2026-01-29T17:52:00Z">
            <w:rPr>
              <w:ins w:id="1995" w:author="Hou, Jason" w:date="2025-12-04T09:47:00Z" w16du:dateUtc="2025-12-04T17:47:00Z"/>
              <w:rFonts w:ascii="Times New Roman" w:hAnsi="Times New Roman"/>
            </w:rPr>
          </w:rPrChange>
        </w:rPr>
      </w:pPr>
      <w:ins w:id="1996" w:author="Hou, Jason" w:date="2026-01-29T09:40:00Z" w16du:dateUtc="2026-01-29T17:40:00Z">
        <w:r w:rsidRPr="004425F3">
          <w:rPr>
            <w:rPrChange w:id="1997" w:author="Hou, Jason" w:date="2026-01-29T09:52:00Z" w16du:dateUtc="2026-01-29T17:52:00Z">
              <w:rPr>
                <w:rFonts w:ascii="Times New Roman" w:hAnsi="Times New Roman"/>
              </w:rPr>
            </w:rPrChange>
          </w:rPr>
          <w:t xml:space="preserve">Statistical </w:t>
        </w:r>
        <w:r w:rsidR="00BC0BA4" w:rsidRPr="004425F3">
          <w:rPr>
            <w:rPrChange w:id="1998" w:author="Hou, Jason" w:date="2026-01-29T09:52:00Z" w16du:dateUtc="2026-01-29T17:52:00Z">
              <w:rPr>
                <w:rFonts w:ascii="Times New Roman" w:hAnsi="Times New Roman"/>
              </w:rPr>
            </w:rPrChange>
          </w:rPr>
          <w:t xml:space="preserve">comparison of incoming </w:t>
        </w:r>
        <w:r w:rsidR="00762C84" w:rsidRPr="004425F3">
          <w:rPr>
            <w:rPrChange w:id="1999" w:author="Hou, Jason" w:date="2026-01-29T09:52:00Z" w16du:dateUtc="2026-01-29T17:52:00Z">
              <w:rPr>
                <w:rFonts w:ascii="Times New Roman" w:hAnsi="Times New Roman"/>
              </w:rPr>
            </w:rPrChange>
          </w:rPr>
          <w:t xml:space="preserve">inputs/outputs against </w:t>
        </w:r>
        <w:r w:rsidR="004A2474" w:rsidRPr="004425F3">
          <w:rPr>
            <w:rPrChange w:id="2000" w:author="Hou, Jason" w:date="2026-01-29T09:52:00Z" w16du:dateUtc="2026-01-29T17:52:00Z">
              <w:rPr>
                <w:rFonts w:ascii="Times New Roman" w:hAnsi="Times New Roman"/>
              </w:rPr>
            </w:rPrChange>
          </w:rPr>
          <w:t xml:space="preserve">reference distribution </w:t>
        </w:r>
      </w:ins>
      <w:ins w:id="2001" w:author="Hou, Jason" w:date="2026-01-29T09:41:00Z" w16du:dateUtc="2026-01-29T17:41:00Z">
        <w:r w:rsidR="004A2474" w:rsidRPr="004425F3">
          <w:rPr>
            <w:rPrChange w:id="2002" w:author="Hou, Jason" w:date="2026-01-29T09:52:00Z" w16du:dateUtc="2026-01-29T17:52:00Z">
              <w:rPr>
                <w:rFonts w:ascii="Times New Roman" w:hAnsi="Times New Roman"/>
              </w:rPr>
            </w:rPrChange>
          </w:rPr>
          <w:t xml:space="preserve">(e.g., </w:t>
        </w:r>
      </w:ins>
      <w:ins w:id="2003" w:author="Hou, Jason" w:date="2025-12-04T09:46:00Z" w16du:dateUtc="2025-12-04T17:46:00Z">
        <w:r w:rsidR="00CD4EF7" w:rsidRPr="004425F3">
          <w:rPr>
            <w:rPrChange w:id="2004" w:author="Hou, Jason" w:date="2026-01-29T09:52:00Z" w16du:dateUtc="2026-01-29T17:52:00Z">
              <w:rPr>
                <w:rFonts w:ascii="Times New Roman" w:hAnsi="Times New Roman"/>
              </w:rPr>
            </w:rPrChange>
          </w:rPr>
          <w:t>Kolmogorov Smirnov test</w:t>
        </w:r>
      </w:ins>
      <w:ins w:id="2005" w:author="Hou, Jason" w:date="2025-12-04T09:47:00Z" w16du:dateUtc="2025-12-04T17:47:00Z">
        <w:r w:rsidR="000D6EBC" w:rsidRPr="004425F3">
          <w:rPr>
            <w:rPrChange w:id="2006" w:author="Hou, Jason" w:date="2026-01-29T09:52:00Z" w16du:dateUtc="2026-01-29T17:52:00Z">
              <w:rPr>
                <w:rFonts w:ascii="Times New Roman" w:hAnsi="Times New Roman"/>
              </w:rPr>
            </w:rPrChange>
          </w:rPr>
          <w:t>)</w:t>
        </w:r>
      </w:ins>
      <w:ins w:id="2007" w:author="Hou, Jason" w:date="2026-01-29T09:41:00Z" w16du:dateUtc="2026-01-29T17:41:00Z">
        <w:r w:rsidR="006F6E14" w:rsidRPr="004425F3">
          <w:rPr>
            <w:rPrChange w:id="2008" w:author="Hou, Jason" w:date="2026-01-29T09:52:00Z" w16du:dateUtc="2026-01-29T17:52:00Z">
              <w:rPr>
                <w:rFonts w:ascii="Times New Roman" w:hAnsi="Times New Roman"/>
              </w:rPr>
            </w:rPrChange>
          </w:rPr>
          <w:t>, where sig</w:t>
        </w:r>
      </w:ins>
      <w:ins w:id="2009" w:author="Hou, Jason" w:date="2025-12-04T09:47:00Z" w16du:dateUtc="2025-12-04T17:47:00Z">
        <w:r w:rsidR="00286CE8" w:rsidRPr="004425F3">
          <w:rPr>
            <w:rPrChange w:id="2010" w:author="Hou, Jason" w:date="2026-01-29T09:52:00Z" w16du:dateUtc="2026-01-29T17:52:00Z">
              <w:rPr>
                <w:rFonts w:ascii="Times New Roman" w:hAnsi="Times New Roman"/>
              </w:rPr>
            </w:rPrChange>
          </w:rPr>
          <w:t xml:space="preserve">nificant drift </w:t>
        </w:r>
        <w:r w:rsidR="00701176" w:rsidRPr="004425F3">
          <w:rPr>
            <w:rPrChange w:id="2011" w:author="Hou, Jason" w:date="2026-01-29T09:52:00Z" w16du:dateUtc="2026-01-29T17:52:00Z">
              <w:rPr>
                <w:rFonts w:ascii="Times New Roman" w:hAnsi="Times New Roman"/>
              </w:rPr>
            </w:rPrChange>
          </w:rPr>
          <w:t>(</w:t>
        </w:r>
      </w:ins>
      <w:ins w:id="2012" w:author="Hou, Jason" w:date="2026-01-29T09:41:00Z" w16du:dateUtc="2026-01-29T17:41:00Z">
        <w:r w:rsidR="00BA5371" w:rsidRPr="004425F3">
          <w:rPr>
            <w:rPrChange w:id="2013" w:author="Hou, Jason" w:date="2026-01-29T09:52:00Z" w16du:dateUtc="2026-01-29T17:52:00Z">
              <w:rPr>
                <w:rFonts w:ascii="Times New Roman" w:hAnsi="Times New Roman"/>
              </w:rPr>
            </w:rPrChange>
          </w:rPr>
          <w:t xml:space="preserve">e.g., </w:t>
        </w:r>
      </w:ins>
      <w:ins w:id="2014" w:author="Hou, Jason" w:date="2025-12-04T09:47:00Z" w16du:dateUtc="2025-12-04T17:47:00Z">
        <w:r w:rsidR="00701176" w:rsidRPr="004425F3">
          <w:rPr>
            <w:rPrChange w:id="2015" w:author="Hou, Jason" w:date="2026-01-29T09:52:00Z" w16du:dateUtc="2026-01-29T17:52:00Z">
              <w:rPr>
                <w:rFonts w:ascii="Times New Roman" w:hAnsi="Times New Roman"/>
              </w:rPr>
            </w:rPrChange>
          </w:rPr>
          <w:t>p</w:t>
        </w:r>
      </w:ins>
      <w:ins w:id="2016" w:author="Hou, Jason" w:date="2026-01-29T09:41:00Z" w16du:dateUtc="2026-01-29T17:41:00Z">
        <w:r w:rsidR="00BA5371" w:rsidRPr="004425F3">
          <w:rPr>
            <w:rPrChange w:id="2017" w:author="Hou, Jason" w:date="2026-01-29T09:52:00Z" w16du:dateUtc="2026-01-29T17:52:00Z">
              <w:rPr>
                <w:rFonts w:ascii="Times New Roman" w:hAnsi="Times New Roman"/>
              </w:rPr>
            </w:rPrChange>
          </w:rPr>
          <w:t xml:space="preserve"> </w:t>
        </w:r>
      </w:ins>
      <w:ins w:id="2018" w:author="Hou, Jason" w:date="2025-12-04T09:47:00Z" w16du:dateUtc="2025-12-04T17:47:00Z">
        <w:r w:rsidR="00701176" w:rsidRPr="004425F3">
          <w:rPr>
            <w:rPrChange w:id="2019" w:author="Hou, Jason" w:date="2026-01-29T09:52:00Z" w16du:dateUtc="2026-01-29T17:52:00Z">
              <w:rPr>
                <w:rFonts w:ascii="Times New Roman" w:hAnsi="Times New Roman"/>
              </w:rPr>
            </w:rPrChange>
          </w:rPr>
          <w:t>&lt;</w:t>
        </w:r>
      </w:ins>
      <w:ins w:id="2020" w:author="Hou, Jason" w:date="2026-01-29T09:41:00Z" w16du:dateUtc="2026-01-29T17:41:00Z">
        <w:r w:rsidR="00BA5371" w:rsidRPr="004425F3">
          <w:rPr>
            <w:rPrChange w:id="2021" w:author="Hou, Jason" w:date="2026-01-29T09:52:00Z" w16du:dateUtc="2026-01-29T17:52:00Z">
              <w:rPr>
                <w:rFonts w:ascii="Times New Roman" w:hAnsi="Times New Roman"/>
              </w:rPr>
            </w:rPrChange>
          </w:rPr>
          <w:t xml:space="preserve"> </w:t>
        </w:r>
      </w:ins>
      <w:ins w:id="2022" w:author="Hou, Jason" w:date="2025-12-04T09:47:00Z" w16du:dateUtc="2025-12-04T17:47:00Z">
        <w:r w:rsidR="00701176" w:rsidRPr="004425F3">
          <w:rPr>
            <w:rPrChange w:id="2023" w:author="Hou, Jason" w:date="2026-01-29T09:52:00Z" w16du:dateUtc="2026-01-29T17:52:00Z">
              <w:rPr>
                <w:rFonts w:ascii="Times New Roman" w:hAnsi="Times New Roman"/>
              </w:rPr>
            </w:rPrChange>
          </w:rPr>
          <w:t>0.01) would activate recalibration</w:t>
        </w:r>
      </w:ins>
      <w:ins w:id="2024" w:author="Hou, Jason" w:date="2026-01-29T09:42:00Z" w16du:dateUtc="2026-01-29T17:42:00Z">
        <w:r w:rsidR="0036034A" w:rsidRPr="004425F3">
          <w:rPr>
            <w:rPrChange w:id="2025" w:author="Hou, Jason" w:date="2026-01-29T09:52:00Z" w16du:dateUtc="2026-01-29T17:52:00Z">
              <w:rPr>
                <w:rFonts w:ascii="Times New Roman" w:hAnsi="Times New Roman"/>
              </w:rPr>
            </w:rPrChange>
          </w:rPr>
          <w:t>.</w:t>
        </w:r>
      </w:ins>
    </w:p>
    <w:p w14:paraId="385F9383" w14:textId="6CCD2A5B" w:rsidR="00845DED" w:rsidRPr="004425F3" w:rsidRDefault="005B4147" w:rsidP="00845DED">
      <w:pPr>
        <w:numPr>
          <w:ilvl w:val="2"/>
          <w:numId w:val="14"/>
        </w:numPr>
        <w:spacing w:before="100" w:beforeAutospacing="1" w:after="100" w:afterAutospacing="1"/>
        <w:ind w:left="360"/>
        <w:rPr>
          <w:rPrChange w:id="2026" w:author="Hou, Jason" w:date="2026-01-29T09:52:00Z" w16du:dateUtc="2026-01-29T17:52:00Z">
            <w:rPr>
              <w:rFonts w:ascii="Times New Roman" w:hAnsi="Times New Roman"/>
            </w:rPr>
          </w:rPrChange>
        </w:rPr>
      </w:pPr>
      <w:ins w:id="2027" w:author="Hou, Jason" w:date="2025-12-04T09:47:00Z" w16du:dateUtc="2025-12-04T17:47:00Z">
        <w:r w:rsidRPr="004425F3">
          <w:rPr>
            <w:rPrChange w:id="2028" w:author="Hou, Jason" w:date="2026-01-29T09:52:00Z" w16du:dateUtc="2026-01-29T17:52:00Z">
              <w:rPr>
                <w:rFonts w:ascii="Times New Roman" w:hAnsi="Times New Roman"/>
              </w:rPr>
            </w:rPrChange>
          </w:rPr>
          <w:t>Combined/comp</w:t>
        </w:r>
      </w:ins>
      <w:ins w:id="2029" w:author="Hou, Jason" w:date="2025-12-04T09:48:00Z" w16du:dateUtc="2025-12-04T17:48:00Z">
        <w:r w:rsidRPr="004425F3">
          <w:rPr>
            <w:rPrChange w:id="2030" w:author="Hou, Jason" w:date="2026-01-29T09:52:00Z" w16du:dateUtc="2026-01-29T17:52:00Z">
              <w:rPr>
                <w:rFonts w:ascii="Times New Roman" w:hAnsi="Times New Roman"/>
              </w:rPr>
            </w:rPrChange>
          </w:rPr>
          <w:t xml:space="preserve">osite gating logic by </w:t>
        </w:r>
        <w:r w:rsidR="00331952" w:rsidRPr="004425F3">
          <w:rPr>
            <w:rPrChange w:id="2031" w:author="Hou, Jason" w:date="2026-01-29T09:52:00Z" w16du:dateUtc="2026-01-29T17:52:00Z">
              <w:rPr>
                <w:rFonts w:ascii="Times New Roman" w:hAnsi="Times New Roman"/>
              </w:rPr>
            </w:rPrChange>
          </w:rPr>
          <w:t xml:space="preserve">integrating multiple signals </w:t>
        </w:r>
        <w:r w:rsidR="00BB1CBB" w:rsidRPr="004425F3">
          <w:rPr>
            <w:rPrChange w:id="2032" w:author="Hou, Jason" w:date="2026-01-29T09:52:00Z" w16du:dateUtc="2026-01-29T17:52:00Z">
              <w:rPr>
                <w:rFonts w:ascii="Times New Roman" w:hAnsi="Times New Roman"/>
              </w:rPr>
            </w:rPrChange>
          </w:rPr>
          <w:t>using Boolean or score-base</w:t>
        </w:r>
      </w:ins>
      <w:ins w:id="2033" w:author="Hou, Jason" w:date="2025-12-04T09:51:00Z" w16du:dateUtc="2025-12-04T17:51:00Z">
        <w:r w:rsidR="0017525C" w:rsidRPr="004425F3">
          <w:rPr>
            <w:rPrChange w:id="2034" w:author="Hou, Jason" w:date="2026-01-29T09:52:00Z" w16du:dateUtc="2026-01-29T17:52:00Z">
              <w:rPr>
                <w:rFonts w:ascii="Times New Roman" w:hAnsi="Times New Roman"/>
              </w:rPr>
            </w:rPrChange>
          </w:rPr>
          <w:t>d</w:t>
        </w:r>
      </w:ins>
      <w:ins w:id="2035" w:author="Hou, Jason" w:date="2025-12-04T09:48:00Z" w16du:dateUtc="2025-12-04T17:48:00Z">
        <w:r w:rsidR="00BB1CBB" w:rsidRPr="004425F3">
          <w:rPr>
            <w:rPrChange w:id="2036" w:author="Hou, Jason" w:date="2026-01-29T09:52:00Z" w16du:dateUtc="2026-01-29T17:52:00Z">
              <w:rPr>
                <w:rFonts w:ascii="Times New Roman" w:hAnsi="Times New Roman"/>
              </w:rPr>
            </w:rPrChange>
          </w:rPr>
          <w:t xml:space="preserve"> rule</w:t>
        </w:r>
        <w:r w:rsidR="00EF0638" w:rsidRPr="004425F3">
          <w:rPr>
            <w:rPrChange w:id="2037" w:author="Hou, Jason" w:date="2026-01-29T09:52:00Z" w16du:dateUtc="2026-01-29T17:52:00Z">
              <w:rPr>
                <w:rFonts w:ascii="Times New Roman" w:hAnsi="Times New Roman"/>
              </w:rPr>
            </w:rPrChange>
          </w:rPr>
          <w:t xml:space="preserve"> to trigger model updates </w:t>
        </w:r>
      </w:ins>
      <w:ins w:id="2038" w:author="Hou, Jason" w:date="2026-01-29T09:48:00Z" w16du:dateUtc="2026-01-29T17:48:00Z">
        <w:r w:rsidR="007562C3" w:rsidRPr="004425F3">
          <w:rPr>
            <w:rPrChange w:id="2039" w:author="Hou, Jason" w:date="2026-01-29T09:52:00Z" w16du:dateUtc="2026-01-29T17:52:00Z">
              <w:rPr>
                <w:rFonts w:ascii="Times New Roman" w:hAnsi="Times New Roman"/>
              </w:rPr>
            </w:rPrChange>
          </w:rPr>
          <w:t>while reducing false positive and improving lead time.</w:t>
        </w:r>
      </w:ins>
    </w:p>
    <w:p w14:paraId="3EECBA0C" w14:textId="1F296B02" w:rsidR="005B4BFB" w:rsidRPr="003063F1" w:rsidRDefault="00F61EBE" w:rsidP="3EDA9A6A">
      <w:pPr>
        <w:pStyle w:val="ListParagraph"/>
        <w:numPr>
          <w:ilvl w:val="0"/>
          <w:numId w:val="92"/>
        </w:numPr>
        <w:spacing w:beforeAutospacing="1" w:afterAutospacing="1"/>
        <w:rPr>
          <w:rFonts w:asciiTheme="majorHAnsi" w:eastAsiaTheme="majorEastAsia" w:hAnsiTheme="majorHAnsi"/>
          <w:rPrChange w:id="2040" w:author="Song, Xuehang" w:date="2025-10-09T06:52:00Z" w16du:dateUtc="2025-10-09T13:52:00Z">
            <w:rPr>
              <w:rFonts w:ascii="Times New Roman" w:hAnsi="Times New Roman"/>
            </w:rPr>
          </w:rPrChange>
        </w:rPr>
      </w:pPr>
      <w:del w:id="2041" w:author="Song, Xuehang" w:date="2025-12-11T09:28:00Z" w16du:dateUtc="2025-12-11T17:28:00Z">
        <w:r w:rsidRPr="003063F1">
          <w:rPr>
            <w:rFonts w:eastAsiaTheme="majorEastAsia"/>
            <w:b/>
            <w:rPrChange w:id="2042" w:author="Song, Xuehang" w:date="2025-12-11T09:29:00Z" w16du:dateUtc="2025-12-11T17:29:00Z">
              <w:rPr/>
            </w:rPrChange>
          </w:rPr>
          <w:delText xml:space="preserve"> </w:delText>
        </w:r>
      </w:del>
      <w:bookmarkStart w:id="2043" w:name="_Toc220495410"/>
      <w:ins w:id="2044" w:author="Song, Xuehang" w:date="2025-10-09T06:51:00Z">
        <w:r w:rsidR="00EA783E" w:rsidRPr="003063F1">
          <w:rPr>
            <w:rFonts w:asciiTheme="majorHAnsi" w:eastAsiaTheme="majorEastAsia" w:hAnsiTheme="majorHAnsi"/>
            <w:rPrChange w:id="2045" w:author="Song, Xuehang" w:date="2025-10-09T06:52:00Z" w16du:dateUtc="2025-10-09T13:52:00Z">
              <w:rPr>
                <w:rFonts w:ascii="Times New Roman" w:hAnsi="Times New Roman"/>
              </w:rPr>
            </w:rPrChange>
          </w:rPr>
          <w:t xml:space="preserve">Continual </w:t>
        </w:r>
      </w:ins>
      <w:ins w:id="2046" w:author="Song, Xuehang" w:date="2026-01-08T02:28:00Z" w16du:dateUtc="2026-01-08T10:28:00Z">
        <w:r w:rsidR="00414B76">
          <w:rPr>
            <w:rFonts w:eastAsiaTheme="majorEastAsia"/>
          </w:rPr>
          <w:t>L</w:t>
        </w:r>
      </w:ins>
      <w:ins w:id="2047" w:author="Song, Xuehang" w:date="2025-10-09T06:51:00Z">
        <w:r w:rsidR="00EA783E" w:rsidRPr="003063F1">
          <w:rPr>
            <w:rFonts w:asciiTheme="majorHAnsi" w:eastAsiaTheme="majorEastAsia" w:hAnsiTheme="majorHAnsi"/>
            <w:rPrChange w:id="2048" w:author="Song, Xuehang" w:date="2026-01-08T02:28:00Z" w16du:dateUtc="2026-01-08T10:28:00Z">
              <w:rPr>
                <w:rFonts w:ascii="Times New Roman" w:hAnsi="Times New Roman"/>
              </w:rPr>
            </w:rPrChange>
          </w:rPr>
          <w:t>earning</w:t>
        </w:r>
        <w:r w:rsidR="00EA783E" w:rsidRPr="003063F1">
          <w:rPr>
            <w:rFonts w:asciiTheme="majorHAnsi" w:eastAsiaTheme="majorEastAsia" w:hAnsiTheme="majorHAnsi"/>
            <w:rPrChange w:id="2049" w:author="Song, Xuehang" w:date="2025-10-09T06:52:00Z" w16du:dateUtc="2025-10-09T13:52:00Z">
              <w:rPr>
                <w:rFonts w:ascii="Times New Roman" w:hAnsi="Times New Roman"/>
              </w:rPr>
            </w:rPrChange>
          </w:rPr>
          <w:t xml:space="preserve"> </w:t>
        </w:r>
      </w:ins>
      <w:ins w:id="2050" w:author="Song, Xuehang" w:date="2025-10-09T06:52:00Z" w16du:dateUtc="2025-10-09T13:52:00Z">
        <w:r w:rsidR="00DD02FD" w:rsidRPr="003063F1">
          <w:rPr>
            <w:rFonts w:eastAsiaTheme="majorEastAsia"/>
            <w:b/>
            <w:rPrChange w:id="2051" w:author="Song, Xuehang" w:date="2025-12-11T09:29:00Z" w16du:dateUtc="2025-12-11T17:29:00Z">
              <w:rPr/>
            </w:rPrChange>
          </w:rPr>
          <w:t>(</w:t>
        </w:r>
      </w:ins>
      <w:ins w:id="2052" w:author="Song, Xuehang" w:date="2025-10-09T06:51:00Z">
        <w:r w:rsidR="00EA783E" w:rsidRPr="003063F1">
          <w:rPr>
            <w:rFonts w:asciiTheme="majorHAnsi" w:eastAsiaTheme="majorEastAsia" w:hAnsiTheme="majorHAnsi"/>
            <w:rPrChange w:id="2053" w:author="Song, Xuehang" w:date="2025-10-09T06:52:00Z" w16du:dateUtc="2025-10-09T13:52:00Z">
              <w:rPr>
                <w:rFonts w:ascii="Times New Roman" w:hAnsi="Times New Roman"/>
              </w:rPr>
            </w:rPrChange>
          </w:rPr>
          <w:t>Xuehang</w:t>
        </w:r>
      </w:ins>
      <w:ins w:id="2054" w:author="Song, Xuehang" w:date="2025-10-09T06:52:00Z" w16du:dateUtc="2025-10-09T13:52:00Z">
        <w:r w:rsidR="00DD02FD" w:rsidRPr="003063F1">
          <w:rPr>
            <w:rFonts w:eastAsiaTheme="majorEastAsia"/>
            <w:b/>
            <w:rPrChange w:id="2055" w:author="Song, Xuehang" w:date="2025-12-11T09:29:00Z" w16du:dateUtc="2025-12-11T17:29:00Z">
              <w:rPr/>
            </w:rPrChange>
          </w:rPr>
          <w:t>)</w:t>
        </w:r>
      </w:ins>
      <w:bookmarkEnd w:id="2043"/>
    </w:p>
    <w:p w14:paraId="7DA4E227" w14:textId="6B590993" w:rsidR="000B184D" w:rsidRDefault="000B184D">
      <w:pPr>
        <w:pStyle w:val="BodyText"/>
        <w:rPr>
          <w:ins w:id="2056" w:author="Song, Xuehang" w:date="2025-12-11T09:21:00Z" w16du:dateUtc="2025-12-11T17:21:00Z"/>
          <w:rFonts w:ascii="Times New Roman" w:hAnsi="Times New Roman"/>
        </w:rPr>
        <w:pPrChange w:id="2057" w:author="Song, Xuehang" w:date="2026-01-08T08:05:00Z" w16du:dateUtc="2026-01-08T16:05:00Z">
          <w:pPr>
            <w:spacing w:before="100" w:beforeAutospacing="1" w:after="100" w:afterAutospacing="1"/>
          </w:pPr>
        </w:pPrChange>
      </w:pPr>
      <w:ins w:id="2058" w:author="Song, Xuehang" w:date="2025-12-11T09:21:00Z" w16du:dateUtc="2025-12-11T17:21:00Z">
        <w:r w:rsidRPr="007029EB">
          <w:t>Continual learning for scientific surrogate models focuses on updating a model in response to gradual system change while preserving valid historical behavior. Mature approaches fall into two widely adopted categories: (1) regularization-based techniques, which constrain parameter updates to avoid overwriting previously important knowledge, and (2) replay-based techniques, which maintain stability by including a curated set of historical samples during updating. Elastic Weight Consolidation (Kirkpatrick et al., 2017) is a prototypical regularization strategy, penalizing deviations from weights identified as influential in previous training. Replay-based strategies are widely applied across engineering and environmental forecasting domains to reduce the risk of catastrophic forgetting when conditions shift incrementally (De Lange et al., 2021). Within the environmental modeling literature, sequential fine-tuning has repeatedly been shown to outperform static surrogates in non-stationary systems such as energy load forecasting (Hurtado et al., 2023) and long-horizon operational forecasting (Sayed et al., 2025). These same studies emphasize that frequent retraining is unnecessary—and often destabilizing—when well-designed continual learning mechanisms are in place. This aligns with findings in hydrologic surrogate modeling, where modest periodic updates informed by new hydrologic states and compact replay buffers maintain performance while avoiding the computational cost of full retraining (e.g., Asher et al., 2015; Wang et al., 2023). Taken together, the literature supports a conservative, stability-focused approach to continual learning that fits DOE operational requirements.</w:t>
        </w:r>
      </w:ins>
    </w:p>
    <w:p w14:paraId="3984EFAC" w14:textId="406A22FB" w:rsidR="000B184D" w:rsidRPr="00BE6D2B" w:rsidRDefault="000B184D">
      <w:pPr>
        <w:pStyle w:val="BodyText"/>
        <w:rPr>
          <w:ins w:id="2059" w:author="Song, Xuehang" w:date="2025-12-11T09:21:00Z" w16du:dateUtc="2025-12-11T17:21:00Z"/>
          <w:rFonts w:ascii="Times New Roman" w:hAnsi="Times New Roman"/>
        </w:rPr>
        <w:pPrChange w:id="2060" w:author="Song, Xuehang" w:date="2026-01-08T08:05:00Z" w16du:dateUtc="2026-01-08T16:05:00Z">
          <w:pPr>
            <w:spacing w:before="100" w:beforeAutospacing="1" w:after="100" w:afterAutospacing="1"/>
          </w:pPr>
        </w:pPrChange>
      </w:pPr>
      <w:ins w:id="2061" w:author="Song, Xuehang" w:date="2025-12-11T09:21:00Z" w16du:dateUtc="2025-12-11T17:21:00Z">
        <w:r w:rsidRPr="007029EB">
          <w:t>Fine-tuning is initiated only after documented indicators of drift demonstrate meaningful degradation—such as sustained increases in predictive error, divergence between modeled and observed temporal trends, or reduced empirical coverage of uncertainty intervals (e.g., under</w:t>
        </w:r>
      </w:ins>
      <w:ins w:id="2062" w:author="Song, Xuehang" w:date="2026-01-08T03:22:00Z" w16du:dateUtc="2026-01-08T11:22:00Z">
        <w:r w:rsidR="0018376A" w:rsidRPr="007029EB">
          <w:t xml:space="preserve"> </w:t>
        </w:r>
      </w:ins>
      <w:ins w:id="2063" w:author="Song, Xuehang" w:date="2025-12-11T09:21:00Z" w16du:dateUtc="2025-12-11T17:21:00Z">
        <w:r w:rsidRPr="007029EB">
          <w:t>coverage in UQ metrics). Once triggered, the update process proceeds through several structured steps.</w:t>
        </w:r>
      </w:ins>
    </w:p>
    <w:p w14:paraId="3BEB7CEA" w14:textId="77777777" w:rsidR="000B184D" w:rsidRPr="00BE6D2B" w:rsidRDefault="000B184D">
      <w:pPr>
        <w:pStyle w:val="BodyText"/>
        <w:numPr>
          <w:ilvl w:val="0"/>
          <w:numId w:val="76"/>
        </w:numPr>
        <w:rPr>
          <w:ins w:id="2064" w:author="Song, Xuehang" w:date="2025-12-11T09:21:00Z" w16du:dateUtc="2025-12-11T17:21:00Z"/>
          <w:rFonts w:ascii="Times New Roman" w:hAnsi="Times New Roman"/>
        </w:rPr>
        <w:pPrChange w:id="2065" w:author="Song, Xuehang" w:date="2026-01-08T08:05:00Z" w16du:dateUtc="2026-01-08T16:05:00Z">
          <w:pPr>
            <w:pStyle w:val="ListParagraph"/>
            <w:numPr>
              <w:numId w:val="39"/>
            </w:numPr>
            <w:spacing w:before="100" w:beforeAutospacing="1" w:after="100" w:afterAutospacing="1"/>
            <w:ind w:hanging="360"/>
          </w:pPr>
        </w:pPrChange>
      </w:pPr>
      <w:ins w:id="2066" w:author="Song, Xuehang" w:date="2025-12-11T09:21:00Z" w16du:dateUtc="2025-12-11T17:21:00Z">
        <w:r w:rsidRPr="00BE6D2B">
          <w:t>Assemble a compact update dataset consisting of (i) targeted physics simulations representing the changed regime, (ii) recent validated field observations, and (iii) a replay sample of historical cases, typically 70–75% of the batch, consistent with replay ratios shown effective in continual learning applications (De Lange et al., 2021).</w:t>
        </w:r>
      </w:ins>
    </w:p>
    <w:p w14:paraId="5423F845" w14:textId="77777777" w:rsidR="000B184D" w:rsidRPr="00BE6D2B" w:rsidRDefault="000B184D">
      <w:pPr>
        <w:pStyle w:val="BodyText"/>
        <w:numPr>
          <w:ilvl w:val="0"/>
          <w:numId w:val="76"/>
        </w:numPr>
        <w:rPr>
          <w:ins w:id="2067" w:author="Song, Xuehang" w:date="2025-12-11T09:21:00Z" w16du:dateUtc="2025-12-11T17:21:00Z"/>
          <w:rFonts w:ascii="Times New Roman" w:hAnsi="Times New Roman"/>
        </w:rPr>
        <w:pPrChange w:id="2068" w:author="Song, Xuehang" w:date="2026-01-08T08:05:00Z" w16du:dateUtc="2026-01-08T16:05:00Z">
          <w:pPr>
            <w:pStyle w:val="ListParagraph"/>
            <w:numPr>
              <w:numId w:val="39"/>
            </w:numPr>
            <w:spacing w:before="100" w:beforeAutospacing="1" w:after="100" w:afterAutospacing="1"/>
            <w:ind w:hanging="360"/>
          </w:pPr>
        </w:pPrChange>
      </w:pPr>
      <w:ins w:id="2069" w:author="Song, Xuehang" w:date="2025-12-11T09:21:00Z" w16du:dateUtc="2025-12-11T17:21:00Z">
        <w:r w:rsidRPr="00BE6D2B">
          <w:lastRenderedPageBreak/>
          <w:t>Freeze early encoder layers to preserve structural representations learned from the original physics-informed domain, while updating later layers using a small learning rate and a regularization penalty such as EWC or L2 anchoring, following recommendations from continual learning studies in dynamic engineering systems (Hurtado et al., 2023).</w:t>
        </w:r>
      </w:ins>
    </w:p>
    <w:p w14:paraId="02F8520D" w14:textId="77777777" w:rsidR="000B184D" w:rsidRPr="00BE6D2B" w:rsidRDefault="000B184D">
      <w:pPr>
        <w:pStyle w:val="BodyText"/>
        <w:numPr>
          <w:ilvl w:val="0"/>
          <w:numId w:val="76"/>
        </w:numPr>
        <w:rPr>
          <w:ins w:id="2070" w:author="Song, Xuehang" w:date="2025-12-11T09:21:00Z" w16du:dateUtc="2025-12-11T17:21:00Z"/>
          <w:rFonts w:ascii="Times New Roman" w:hAnsi="Times New Roman"/>
        </w:rPr>
        <w:pPrChange w:id="2071" w:author="Song, Xuehang" w:date="2026-01-08T08:05:00Z" w16du:dateUtc="2026-01-08T16:05:00Z">
          <w:pPr>
            <w:pStyle w:val="ListParagraph"/>
            <w:numPr>
              <w:numId w:val="39"/>
            </w:numPr>
            <w:spacing w:before="100" w:beforeAutospacing="1" w:after="100" w:afterAutospacing="1"/>
            <w:ind w:hanging="360"/>
          </w:pPr>
        </w:pPrChange>
      </w:pPr>
      <w:ins w:id="2072" w:author="Song, Xuehang" w:date="2025-12-11T09:21:00Z" w16du:dateUtc="2025-12-11T17:21:00Z">
        <w:r w:rsidRPr="00BE6D2B">
          <w:t>Monitor validation performance and stop early once improvements plateau, following best practices for stability in sequential fine-tuning.</w:t>
        </w:r>
      </w:ins>
    </w:p>
    <w:p w14:paraId="0B706E2E" w14:textId="77777777" w:rsidR="000B184D" w:rsidRPr="00BE6D2B" w:rsidRDefault="000B184D">
      <w:pPr>
        <w:pStyle w:val="BodyText"/>
        <w:numPr>
          <w:ilvl w:val="0"/>
          <w:numId w:val="76"/>
        </w:numPr>
        <w:rPr>
          <w:ins w:id="2073" w:author="Song, Xuehang" w:date="2025-12-11T09:21:00Z" w16du:dateUtc="2025-12-11T17:21:00Z"/>
          <w:rFonts w:ascii="Times New Roman" w:hAnsi="Times New Roman"/>
        </w:rPr>
        <w:pPrChange w:id="2074" w:author="Song, Xuehang" w:date="2026-01-08T08:05:00Z" w16du:dateUtc="2026-01-08T16:05:00Z">
          <w:pPr>
            <w:pStyle w:val="ListParagraph"/>
            <w:numPr>
              <w:numId w:val="39"/>
            </w:numPr>
            <w:spacing w:before="100" w:beforeAutospacing="1" w:after="100" w:afterAutospacing="1"/>
            <w:ind w:hanging="360"/>
          </w:pPr>
        </w:pPrChange>
      </w:pPr>
      <w:ins w:id="2075" w:author="Song, Xuehang" w:date="2025-12-11T09:21:00Z" w16du:dateUtc="2025-12-11T17:21:00Z">
        <w:r w:rsidRPr="00BE6D2B">
          <w:t xml:space="preserve">Recalibrate predictive uncertainty using held-out data or ensemble-based UQ methods to ensure that nominal intervals align with empirical coverage, consistent with uncertainty calibration practices in hydrology and geosciences (e.g., </w:t>
        </w:r>
        <w:r>
          <w:rPr>
            <w:rFonts w:ascii="Times New Roman" w:hAnsi="Times New Roman"/>
          </w:rPr>
          <w:t xml:space="preserve">Zhu et.al, </w:t>
        </w:r>
        <w:r w:rsidRPr="00BE6D2B">
          <w:rPr>
            <w:rFonts w:ascii="Times New Roman" w:hAnsi="Times New Roman"/>
          </w:rPr>
          <w:t xml:space="preserve"> 20</w:t>
        </w:r>
        <w:r>
          <w:rPr>
            <w:rFonts w:ascii="Times New Roman" w:hAnsi="Times New Roman"/>
          </w:rPr>
          <w:t>19</w:t>
        </w:r>
        <w:r w:rsidRPr="00BE6D2B">
          <w:rPr>
            <w:rFonts w:ascii="Times New Roman" w:hAnsi="Times New Roman"/>
          </w:rPr>
          <w:t>; Wen et al., 2021).</w:t>
        </w:r>
      </w:ins>
    </w:p>
    <w:p w14:paraId="733F89B1" w14:textId="77777777" w:rsidR="000B184D" w:rsidRDefault="000B184D" w:rsidP="001D67C6">
      <w:pPr>
        <w:pStyle w:val="BodyText"/>
        <w:numPr>
          <w:ilvl w:val="0"/>
          <w:numId w:val="76"/>
        </w:numPr>
        <w:rPr>
          <w:ins w:id="2076" w:author="Song, Xuehang" w:date="2025-12-11T09:21:00Z" w16du:dateUtc="2025-12-11T17:21:00Z"/>
          <w:rFonts w:ascii="Times New Roman" w:hAnsi="Times New Roman"/>
        </w:rPr>
      </w:pPr>
      <w:ins w:id="2077" w:author="Song, Xuehang" w:date="2025-12-11T09:21:00Z" w16du:dateUtc="2025-12-11T17:21:00Z">
        <w:r w:rsidRPr="00BE6D2B">
          <w:t>Prepare a governance package including pre-/post-update performance metrics, drift indicators, and updated uncertainty diagnostics. The surrogate is promoted to operational status only if acceptance criteria are met; otherwise, the system reverts to the prior model.</w:t>
        </w:r>
      </w:ins>
    </w:p>
    <w:p w14:paraId="1164116E" w14:textId="77777777" w:rsidR="00FF7C2D" w:rsidRDefault="00FF7C2D">
      <w:pPr>
        <w:pStyle w:val="BodyText"/>
        <w:ind w:left="720"/>
        <w:rPr>
          <w:ins w:id="2078" w:author="Song, Xuehang" w:date="2025-12-11T09:21:00Z" w16du:dateUtc="2025-12-11T17:21:00Z"/>
        </w:rPr>
        <w:pPrChange w:id="2079" w:author="Song, Xuehang" w:date="2026-01-08T02:28:00Z" w16du:dateUtc="2026-01-08T10:28:00Z">
          <w:pPr>
            <w:pStyle w:val="ListParagraph"/>
            <w:numPr>
              <w:numId w:val="41"/>
            </w:numPr>
            <w:spacing w:before="100" w:beforeAutospacing="1" w:after="100" w:afterAutospacing="1"/>
            <w:ind w:hanging="360"/>
          </w:pPr>
        </w:pPrChange>
      </w:pPr>
    </w:p>
    <w:p w14:paraId="679237DC" w14:textId="77777777" w:rsidR="000B184D" w:rsidRPr="00421006" w:rsidRDefault="000B184D" w:rsidP="000B184D">
      <w:pPr>
        <w:rPr>
          <w:ins w:id="2080" w:author="Song, Xuehang" w:date="2025-12-11T09:21:00Z" w16du:dateUtc="2025-12-11T17:21:00Z"/>
          <w:rFonts w:ascii="Times New Roman" w:hAnsi="Times New Roman"/>
          <w:iCs/>
          <w:color w:val="FF0000"/>
          <w:rPrChange w:id="2081" w:author="Song, Xuehang" w:date="2025-12-11T09:30:00Z" w16du:dateUtc="2025-12-11T17:30:00Z">
            <w:rPr>
              <w:ins w:id="2082" w:author="Song, Xuehang" w:date="2025-12-11T09:21:00Z" w16du:dateUtc="2025-12-11T17:21:00Z"/>
              <w:rFonts w:ascii="Times New Roman" w:hAnsi="Times New Roman"/>
            </w:rPr>
          </w:rPrChange>
        </w:rPr>
      </w:pPr>
      <w:ins w:id="2083" w:author="Song, Xuehang" w:date="2025-12-11T09:21:00Z" w16du:dateUtc="2025-12-11T17:21:00Z">
        <w:r w:rsidRPr="00421006">
          <w:rPr>
            <w:rFonts w:ascii="Times New Roman" w:hAnsi="Times New Roman"/>
            <w:iCs/>
            <w:color w:val="FF0000"/>
            <w:rPrChange w:id="2084" w:author="Song, Xuehang" w:date="2025-12-11T09:30:00Z" w16du:dateUtc="2025-12-11T17:30:00Z">
              <w:rPr>
                <w:rFonts w:ascii="Times New Roman" w:hAnsi="Times New Roman"/>
              </w:rPr>
            </w:rPrChange>
          </w:rPr>
          <w:t xml:space="preserve">Asher, M. J., Croke, B. F., Jakeman, A. J., &amp; Peeters, L. J. (2015). A review of surrogate models and their application to groundwater modeling. Water Resources Research, 51(8), 5957–5973. </w:t>
        </w:r>
        <w:r w:rsidRPr="00421006">
          <w:rPr>
            <w:rFonts w:ascii="Times New Roman" w:hAnsi="Times New Roman"/>
            <w:iCs/>
            <w:color w:val="FF0000"/>
            <w:rPrChange w:id="2085" w:author="Song, Xuehang" w:date="2025-12-11T09:30:00Z" w16du:dateUtc="2025-12-11T17:30:00Z">
              <w:rPr>
                <w:rFonts w:ascii="Times New Roman" w:hAnsi="Times New Roman"/>
              </w:rPr>
            </w:rPrChange>
          </w:rPr>
          <w:fldChar w:fldCharType="begin"/>
        </w:r>
        <w:r w:rsidRPr="00421006">
          <w:rPr>
            <w:rFonts w:ascii="Times New Roman" w:hAnsi="Times New Roman"/>
            <w:iCs/>
            <w:color w:val="FF0000"/>
            <w:rPrChange w:id="2086" w:author="Song, Xuehang" w:date="2025-12-11T09:30:00Z" w16du:dateUtc="2025-12-11T17:30:00Z">
              <w:rPr>
                <w:rFonts w:ascii="Times New Roman" w:hAnsi="Times New Roman"/>
              </w:rPr>
            </w:rPrChange>
          </w:rPr>
          <w:instrText>HYPERLINK "https://doi.org/10.1002/2015WR016967"</w:instrText>
        </w:r>
        <w:r w:rsidRPr="008840F3">
          <w:rPr>
            <w:rFonts w:ascii="Times New Roman" w:hAnsi="Times New Roman"/>
            <w:iCs/>
            <w:color w:val="FF0000"/>
          </w:rPr>
        </w:r>
        <w:r w:rsidRPr="00421006">
          <w:rPr>
            <w:rFonts w:ascii="Times New Roman" w:hAnsi="Times New Roman"/>
            <w:iCs/>
            <w:color w:val="FF0000"/>
            <w:rPrChange w:id="2087" w:author="Song, Xuehang" w:date="2025-12-11T09:30:00Z" w16du:dateUtc="2025-12-11T17:30:00Z">
              <w:rPr>
                <w:rFonts w:ascii="Times New Roman" w:hAnsi="Times New Roman"/>
              </w:rPr>
            </w:rPrChange>
          </w:rPr>
          <w:fldChar w:fldCharType="separate"/>
        </w:r>
        <w:r w:rsidRPr="00421006">
          <w:rPr>
            <w:rStyle w:val="Hyperlink"/>
            <w:rFonts w:ascii="Times New Roman" w:hAnsi="Times New Roman"/>
            <w:iCs/>
            <w:color w:val="FF0000"/>
            <w:rPrChange w:id="2088" w:author="Song, Xuehang" w:date="2025-12-11T09:30:00Z" w16du:dateUtc="2025-12-11T17:30:00Z">
              <w:rPr>
                <w:rStyle w:val="Hyperlink"/>
                <w:rFonts w:ascii="Times New Roman" w:hAnsi="Times New Roman"/>
              </w:rPr>
            </w:rPrChange>
          </w:rPr>
          <w:t>https://doi.org/10.1002/2015WR016967</w:t>
        </w:r>
        <w:r w:rsidRPr="00421006">
          <w:rPr>
            <w:rFonts w:ascii="Times New Roman" w:hAnsi="Times New Roman"/>
            <w:iCs/>
            <w:color w:val="FF0000"/>
            <w:rPrChange w:id="2089" w:author="Song, Xuehang" w:date="2025-12-11T09:30:00Z" w16du:dateUtc="2025-12-11T17:30:00Z">
              <w:rPr>
                <w:rFonts w:ascii="Times New Roman" w:hAnsi="Times New Roman"/>
              </w:rPr>
            </w:rPrChange>
          </w:rPr>
          <w:fldChar w:fldCharType="end"/>
        </w:r>
        <w:r w:rsidRPr="00421006">
          <w:rPr>
            <w:rFonts w:ascii="Times New Roman" w:hAnsi="Times New Roman"/>
            <w:iCs/>
            <w:color w:val="FF0000"/>
            <w:rPrChange w:id="2090" w:author="Song, Xuehang" w:date="2025-12-11T09:30:00Z" w16du:dateUtc="2025-12-11T17:30:00Z">
              <w:rPr>
                <w:rFonts w:ascii="Times New Roman" w:hAnsi="Times New Roman"/>
              </w:rPr>
            </w:rPrChange>
          </w:rPr>
          <w:t xml:space="preserve"> </w:t>
        </w:r>
      </w:ins>
    </w:p>
    <w:p w14:paraId="6F75EB7B" w14:textId="77777777" w:rsidR="000B184D" w:rsidRPr="00421006" w:rsidRDefault="000B184D" w:rsidP="000B184D">
      <w:pPr>
        <w:rPr>
          <w:ins w:id="2091" w:author="Song, Xuehang" w:date="2025-12-11T09:21:00Z" w16du:dateUtc="2025-12-11T17:21:00Z"/>
          <w:rFonts w:ascii="Times New Roman" w:hAnsi="Times New Roman"/>
          <w:iCs/>
          <w:color w:val="FF0000"/>
          <w:rPrChange w:id="2092" w:author="Song, Xuehang" w:date="2025-12-11T09:30:00Z" w16du:dateUtc="2025-12-11T17:30:00Z">
            <w:rPr>
              <w:ins w:id="2093" w:author="Song, Xuehang" w:date="2025-12-11T09:21:00Z" w16du:dateUtc="2025-12-11T17:21:00Z"/>
              <w:rFonts w:ascii="Times New Roman" w:hAnsi="Times New Roman"/>
            </w:rPr>
          </w:rPrChange>
        </w:rPr>
      </w:pPr>
      <w:ins w:id="2094" w:author="Song, Xuehang" w:date="2025-12-11T09:21:00Z" w16du:dateUtc="2025-12-11T17:21:00Z">
        <w:r w:rsidRPr="00421006">
          <w:rPr>
            <w:rFonts w:ascii="Times New Roman" w:hAnsi="Times New Roman"/>
            <w:iCs/>
            <w:color w:val="FF0000"/>
            <w:rPrChange w:id="2095" w:author="Song, Xuehang" w:date="2025-12-11T09:30:00Z" w16du:dateUtc="2025-12-11T17:30:00Z">
              <w:rPr>
                <w:rFonts w:ascii="Times New Roman" w:hAnsi="Times New Roman"/>
              </w:rPr>
            </w:rPrChange>
          </w:rPr>
          <w:t xml:space="preserve">De Lange, M., Aljundi, R., Masana, M., Parisot, S., Jia, X., Leonardis, A., Slabaugh, G., &amp; Tuytelaars, T. (2021). A continual learning survey: Defying forgetting in classification tasks. IEEE Transactions on Pattern Analysis and Machine Intelligence, 44(7), 3366–3385. </w:t>
        </w:r>
        <w:r w:rsidRPr="00421006">
          <w:rPr>
            <w:rFonts w:ascii="Times New Roman" w:hAnsi="Times New Roman"/>
            <w:iCs/>
            <w:color w:val="FF0000"/>
            <w:rPrChange w:id="2096" w:author="Song, Xuehang" w:date="2025-12-11T09:30:00Z" w16du:dateUtc="2025-12-11T17:30:00Z">
              <w:rPr>
                <w:rFonts w:ascii="Times New Roman" w:hAnsi="Times New Roman"/>
              </w:rPr>
            </w:rPrChange>
          </w:rPr>
          <w:fldChar w:fldCharType="begin"/>
        </w:r>
        <w:r w:rsidRPr="00421006">
          <w:rPr>
            <w:rFonts w:ascii="Times New Roman" w:hAnsi="Times New Roman"/>
            <w:iCs/>
            <w:color w:val="FF0000"/>
            <w:rPrChange w:id="2097" w:author="Song, Xuehang" w:date="2025-12-11T09:30:00Z" w16du:dateUtc="2025-12-11T17:30:00Z">
              <w:rPr>
                <w:rFonts w:ascii="Times New Roman" w:hAnsi="Times New Roman"/>
              </w:rPr>
            </w:rPrChange>
          </w:rPr>
          <w:instrText>HYPERLINK "https://doi.org/10.1109/TPAMI.2021.3057446"</w:instrText>
        </w:r>
        <w:r w:rsidRPr="008840F3">
          <w:rPr>
            <w:rFonts w:ascii="Times New Roman" w:hAnsi="Times New Roman"/>
            <w:iCs/>
            <w:color w:val="FF0000"/>
          </w:rPr>
        </w:r>
        <w:r w:rsidRPr="00421006">
          <w:rPr>
            <w:rFonts w:ascii="Times New Roman" w:hAnsi="Times New Roman"/>
            <w:iCs/>
            <w:color w:val="FF0000"/>
            <w:rPrChange w:id="2098" w:author="Song, Xuehang" w:date="2025-12-11T09:30:00Z" w16du:dateUtc="2025-12-11T17:30:00Z">
              <w:rPr>
                <w:rFonts w:ascii="Times New Roman" w:hAnsi="Times New Roman"/>
              </w:rPr>
            </w:rPrChange>
          </w:rPr>
          <w:fldChar w:fldCharType="separate"/>
        </w:r>
        <w:r w:rsidRPr="00421006">
          <w:rPr>
            <w:rStyle w:val="Hyperlink"/>
            <w:rFonts w:ascii="Times New Roman" w:hAnsi="Times New Roman"/>
            <w:iCs/>
            <w:color w:val="FF0000"/>
            <w:rPrChange w:id="2099" w:author="Song, Xuehang" w:date="2025-12-11T09:30:00Z" w16du:dateUtc="2025-12-11T17:30:00Z">
              <w:rPr>
                <w:rStyle w:val="Hyperlink"/>
                <w:rFonts w:ascii="Times New Roman" w:hAnsi="Times New Roman"/>
              </w:rPr>
            </w:rPrChange>
          </w:rPr>
          <w:t>https://doi.org/10.1109/TPAMI.2021.3057446</w:t>
        </w:r>
        <w:r w:rsidRPr="00421006">
          <w:rPr>
            <w:rFonts w:ascii="Times New Roman" w:hAnsi="Times New Roman"/>
            <w:iCs/>
            <w:color w:val="FF0000"/>
            <w:rPrChange w:id="2100" w:author="Song, Xuehang" w:date="2025-12-11T09:30:00Z" w16du:dateUtc="2025-12-11T17:30:00Z">
              <w:rPr>
                <w:rFonts w:ascii="Times New Roman" w:hAnsi="Times New Roman"/>
              </w:rPr>
            </w:rPrChange>
          </w:rPr>
          <w:fldChar w:fldCharType="end"/>
        </w:r>
        <w:r w:rsidRPr="00421006">
          <w:rPr>
            <w:rFonts w:ascii="Times New Roman" w:hAnsi="Times New Roman"/>
            <w:iCs/>
            <w:color w:val="FF0000"/>
            <w:rPrChange w:id="2101" w:author="Song, Xuehang" w:date="2025-12-11T09:30:00Z" w16du:dateUtc="2025-12-11T17:30:00Z">
              <w:rPr>
                <w:rFonts w:ascii="Times New Roman" w:hAnsi="Times New Roman"/>
              </w:rPr>
            </w:rPrChange>
          </w:rPr>
          <w:t xml:space="preserve"> </w:t>
        </w:r>
      </w:ins>
    </w:p>
    <w:p w14:paraId="19D7B17E" w14:textId="77777777" w:rsidR="000B184D" w:rsidRPr="00421006" w:rsidRDefault="000B184D" w:rsidP="000B184D">
      <w:pPr>
        <w:rPr>
          <w:ins w:id="2102" w:author="Song, Xuehang" w:date="2025-12-11T09:21:00Z" w16du:dateUtc="2025-12-11T17:21:00Z"/>
          <w:rFonts w:ascii="Times New Roman" w:hAnsi="Times New Roman"/>
          <w:iCs/>
          <w:color w:val="FF0000"/>
          <w:rPrChange w:id="2103" w:author="Song, Xuehang" w:date="2025-12-11T09:30:00Z" w16du:dateUtc="2025-12-11T17:30:00Z">
            <w:rPr>
              <w:ins w:id="2104" w:author="Song, Xuehang" w:date="2025-12-11T09:21:00Z" w16du:dateUtc="2025-12-11T17:21:00Z"/>
              <w:rFonts w:ascii="Times New Roman" w:hAnsi="Times New Roman"/>
            </w:rPr>
          </w:rPrChange>
        </w:rPr>
      </w:pPr>
      <w:ins w:id="2105" w:author="Song, Xuehang" w:date="2025-12-11T09:21:00Z" w16du:dateUtc="2025-12-11T17:21:00Z">
        <w:r w:rsidRPr="00421006">
          <w:rPr>
            <w:rFonts w:ascii="Times New Roman" w:hAnsi="Times New Roman"/>
            <w:iCs/>
            <w:color w:val="FF0000"/>
            <w:rPrChange w:id="2106" w:author="Song, Xuehang" w:date="2025-12-11T09:30:00Z" w16du:dateUtc="2025-12-11T17:30:00Z">
              <w:rPr>
                <w:rFonts w:ascii="Times New Roman" w:hAnsi="Times New Roman"/>
              </w:rPr>
            </w:rPrChange>
          </w:rPr>
          <w:t xml:space="preserve">Zhu, Y., Zabaras, N., Koutsourelakis, P.-S., &amp; Perdikaris, P. (2019). Physics-constrained deep learning for high-dimensional surrogate modeling and uncertainty quantification without labeled data. Journal of Computational Physics, 394, 56–81. </w:t>
        </w:r>
        <w:r w:rsidRPr="00421006">
          <w:rPr>
            <w:rFonts w:ascii="Times New Roman" w:hAnsi="Times New Roman"/>
            <w:iCs/>
            <w:color w:val="FF0000"/>
            <w:rPrChange w:id="2107" w:author="Song, Xuehang" w:date="2025-12-11T09:30:00Z" w16du:dateUtc="2025-12-11T17:30:00Z">
              <w:rPr>
                <w:rFonts w:ascii="Times New Roman" w:hAnsi="Times New Roman"/>
              </w:rPr>
            </w:rPrChange>
          </w:rPr>
          <w:fldChar w:fldCharType="begin"/>
        </w:r>
        <w:r w:rsidRPr="00421006">
          <w:rPr>
            <w:rFonts w:ascii="Times New Roman" w:hAnsi="Times New Roman"/>
            <w:iCs/>
            <w:color w:val="FF0000"/>
            <w:rPrChange w:id="2108" w:author="Song, Xuehang" w:date="2025-12-11T09:30:00Z" w16du:dateUtc="2025-12-11T17:30:00Z">
              <w:rPr>
                <w:rFonts w:ascii="Times New Roman" w:hAnsi="Times New Roman"/>
              </w:rPr>
            </w:rPrChange>
          </w:rPr>
          <w:instrText>HYPERLINK "https://doi.org/10.1016/j.jcp.2019.05.024"</w:instrText>
        </w:r>
        <w:r w:rsidRPr="008840F3">
          <w:rPr>
            <w:rFonts w:ascii="Times New Roman" w:hAnsi="Times New Roman"/>
            <w:iCs/>
            <w:color w:val="FF0000"/>
          </w:rPr>
        </w:r>
        <w:r w:rsidRPr="00421006">
          <w:rPr>
            <w:rFonts w:ascii="Times New Roman" w:hAnsi="Times New Roman"/>
            <w:iCs/>
            <w:color w:val="FF0000"/>
            <w:rPrChange w:id="2109" w:author="Song, Xuehang" w:date="2025-12-11T09:30:00Z" w16du:dateUtc="2025-12-11T17:30:00Z">
              <w:rPr>
                <w:rFonts w:ascii="Times New Roman" w:hAnsi="Times New Roman"/>
              </w:rPr>
            </w:rPrChange>
          </w:rPr>
          <w:fldChar w:fldCharType="separate"/>
        </w:r>
        <w:r w:rsidRPr="00421006">
          <w:rPr>
            <w:rStyle w:val="Hyperlink"/>
            <w:rFonts w:ascii="Times New Roman" w:hAnsi="Times New Roman"/>
            <w:iCs/>
            <w:color w:val="FF0000"/>
            <w:rPrChange w:id="2110" w:author="Song, Xuehang" w:date="2025-12-11T09:30:00Z" w16du:dateUtc="2025-12-11T17:30:00Z">
              <w:rPr>
                <w:rStyle w:val="Hyperlink"/>
                <w:rFonts w:ascii="Times New Roman" w:hAnsi="Times New Roman"/>
              </w:rPr>
            </w:rPrChange>
          </w:rPr>
          <w:t>https://doi.org/10.1016/j.jcp.2019.05.024</w:t>
        </w:r>
        <w:r w:rsidRPr="00421006">
          <w:rPr>
            <w:rFonts w:ascii="Times New Roman" w:hAnsi="Times New Roman"/>
            <w:iCs/>
            <w:color w:val="FF0000"/>
            <w:rPrChange w:id="2111" w:author="Song, Xuehang" w:date="2025-12-11T09:30:00Z" w16du:dateUtc="2025-12-11T17:30:00Z">
              <w:rPr>
                <w:rFonts w:ascii="Times New Roman" w:hAnsi="Times New Roman"/>
              </w:rPr>
            </w:rPrChange>
          </w:rPr>
          <w:fldChar w:fldCharType="end"/>
        </w:r>
      </w:ins>
    </w:p>
    <w:p w14:paraId="02C0E028" w14:textId="77777777" w:rsidR="000B184D" w:rsidRPr="00421006" w:rsidRDefault="000B184D" w:rsidP="000B184D">
      <w:pPr>
        <w:rPr>
          <w:ins w:id="2112" w:author="Song, Xuehang" w:date="2025-12-11T09:21:00Z" w16du:dateUtc="2025-12-11T17:21:00Z"/>
          <w:rFonts w:ascii="Times New Roman" w:hAnsi="Times New Roman"/>
          <w:iCs/>
          <w:color w:val="FF0000"/>
          <w:rPrChange w:id="2113" w:author="Song, Xuehang" w:date="2025-12-11T09:30:00Z" w16du:dateUtc="2025-12-11T17:30:00Z">
            <w:rPr>
              <w:ins w:id="2114" w:author="Song, Xuehang" w:date="2025-12-11T09:21:00Z" w16du:dateUtc="2025-12-11T17:21:00Z"/>
              <w:rFonts w:ascii="Times New Roman" w:hAnsi="Times New Roman"/>
            </w:rPr>
          </w:rPrChange>
        </w:rPr>
      </w:pPr>
      <w:ins w:id="2115" w:author="Song, Xuehang" w:date="2025-12-11T09:21:00Z" w16du:dateUtc="2025-12-11T17:21:00Z">
        <w:r w:rsidRPr="00421006">
          <w:rPr>
            <w:rFonts w:ascii="Times New Roman" w:hAnsi="Times New Roman"/>
            <w:iCs/>
            <w:color w:val="FF0000"/>
            <w:rPrChange w:id="2116" w:author="Song, Xuehang" w:date="2025-12-11T09:30:00Z" w16du:dateUtc="2025-12-11T17:30:00Z">
              <w:rPr>
                <w:rFonts w:ascii="Times New Roman" w:hAnsi="Times New Roman"/>
              </w:rPr>
            </w:rPrChange>
          </w:rPr>
          <w:t xml:space="preserve">Hurtado, J., Salvati, D., Semola, R., Bosio, M., &amp; Lomonaco, V. (2023). Continual learning for predictive maintenance: Overview and challenges. Intelligent Systems with Applications (arXiv:2301.12467). </w:t>
        </w:r>
      </w:ins>
    </w:p>
    <w:p w14:paraId="3C64068B" w14:textId="77777777" w:rsidR="000B184D" w:rsidRPr="00421006" w:rsidRDefault="000B184D" w:rsidP="000B184D">
      <w:pPr>
        <w:rPr>
          <w:ins w:id="2117" w:author="Song, Xuehang" w:date="2025-12-11T09:21:00Z" w16du:dateUtc="2025-12-11T17:21:00Z"/>
          <w:rFonts w:ascii="Times New Roman" w:hAnsi="Times New Roman"/>
          <w:iCs/>
          <w:color w:val="FF0000"/>
          <w:rPrChange w:id="2118" w:author="Song, Xuehang" w:date="2025-12-11T09:30:00Z" w16du:dateUtc="2025-12-11T17:30:00Z">
            <w:rPr>
              <w:ins w:id="2119" w:author="Song, Xuehang" w:date="2025-12-11T09:21:00Z" w16du:dateUtc="2025-12-11T17:21:00Z"/>
              <w:rFonts w:ascii="Times New Roman" w:hAnsi="Times New Roman"/>
            </w:rPr>
          </w:rPrChange>
        </w:rPr>
      </w:pPr>
      <w:ins w:id="2120" w:author="Song, Xuehang" w:date="2025-12-11T09:21:00Z" w16du:dateUtc="2025-12-11T17:21:00Z">
        <w:r w:rsidRPr="00421006">
          <w:rPr>
            <w:rFonts w:ascii="Times New Roman" w:hAnsi="Times New Roman"/>
            <w:iCs/>
            <w:color w:val="FF0000"/>
            <w:rPrChange w:id="2121" w:author="Song, Xuehang" w:date="2025-12-11T09:30:00Z" w16du:dateUtc="2025-12-11T17:30:00Z">
              <w:rPr>
                <w:rFonts w:ascii="Times New Roman" w:hAnsi="Times New Roman"/>
              </w:rPr>
            </w:rPrChange>
          </w:rPr>
          <w:t xml:space="preserve">Kirkpatrick, J., Pascanu, R., Rabinowitz, N., Veness, J., et al. (2017). Overcoming catastrophic forgetting in neural networks. Proceedings of the National Academy of Sciences, 114(13), 3521–3526. </w:t>
        </w:r>
        <w:r w:rsidRPr="00421006">
          <w:rPr>
            <w:rFonts w:ascii="Times New Roman" w:hAnsi="Times New Roman"/>
            <w:iCs/>
            <w:color w:val="FF0000"/>
            <w:rPrChange w:id="2122" w:author="Song, Xuehang" w:date="2025-12-11T09:30:00Z" w16du:dateUtc="2025-12-11T17:30:00Z">
              <w:rPr>
                <w:rFonts w:ascii="Times New Roman" w:hAnsi="Times New Roman"/>
              </w:rPr>
            </w:rPrChange>
          </w:rPr>
          <w:fldChar w:fldCharType="begin"/>
        </w:r>
        <w:r w:rsidRPr="00421006">
          <w:rPr>
            <w:rFonts w:ascii="Times New Roman" w:hAnsi="Times New Roman"/>
            <w:iCs/>
            <w:color w:val="FF0000"/>
            <w:rPrChange w:id="2123" w:author="Song, Xuehang" w:date="2025-12-11T09:30:00Z" w16du:dateUtc="2025-12-11T17:30:00Z">
              <w:rPr>
                <w:rFonts w:ascii="Times New Roman" w:hAnsi="Times New Roman"/>
              </w:rPr>
            </w:rPrChange>
          </w:rPr>
          <w:instrText>HYPERLINK "https://doi.org/10.1073/pnas.1611835114"</w:instrText>
        </w:r>
        <w:r w:rsidRPr="008840F3">
          <w:rPr>
            <w:rFonts w:ascii="Times New Roman" w:hAnsi="Times New Roman"/>
            <w:iCs/>
            <w:color w:val="FF0000"/>
          </w:rPr>
        </w:r>
        <w:r w:rsidRPr="00421006">
          <w:rPr>
            <w:rFonts w:ascii="Times New Roman" w:hAnsi="Times New Roman"/>
            <w:iCs/>
            <w:color w:val="FF0000"/>
            <w:rPrChange w:id="2124" w:author="Song, Xuehang" w:date="2025-12-11T09:30:00Z" w16du:dateUtc="2025-12-11T17:30:00Z">
              <w:rPr>
                <w:rFonts w:ascii="Times New Roman" w:hAnsi="Times New Roman"/>
              </w:rPr>
            </w:rPrChange>
          </w:rPr>
          <w:fldChar w:fldCharType="separate"/>
        </w:r>
        <w:r w:rsidRPr="00421006">
          <w:rPr>
            <w:rStyle w:val="Hyperlink"/>
            <w:rFonts w:ascii="Times New Roman" w:hAnsi="Times New Roman"/>
            <w:iCs/>
            <w:color w:val="FF0000"/>
            <w:rPrChange w:id="2125" w:author="Song, Xuehang" w:date="2025-12-11T09:30:00Z" w16du:dateUtc="2025-12-11T17:30:00Z">
              <w:rPr>
                <w:rStyle w:val="Hyperlink"/>
                <w:rFonts w:ascii="Times New Roman" w:hAnsi="Times New Roman"/>
              </w:rPr>
            </w:rPrChange>
          </w:rPr>
          <w:t>https://doi.org/10.1073/pnas.1611835114</w:t>
        </w:r>
        <w:r w:rsidRPr="00421006">
          <w:rPr>
            <w:rFonts w:ascii="Times New Roman" w:hAnsi="Times New Roman"/>
            <w:iCs/>
            <w:color w:val="FF0000"/>
            <w:rPrChange w:id="2126" w:author="Song, Xuehang" w:date="2025-12-11T09:30:00Z" w16du:dateUtc="2025-12-11T17:30:00Z">
              <w:rPr>
                <w:rFonts w:ascii="Times New Roman" w:hAnsi="Times New Roman"/>
              </w:rPr>
            </w:rPrChange>
          </w:rPr>
          <w:fldChar w:fldCharType="end"/>
        </w:r>
        <w:r w:rsidRPr="00421006">
          <w:rPr>
            <w:rFonts w:ascii="Times New Roman" w:hAnsi="Times New Roman"/>
            <w:iCs/>
            <w:color w:val="FF0000"/>
            <w:rPrChange w:id="2127" w:author="Song, Xuehang" w:date="2025-12-11T09:30:00Z" w16du:dateUtc="2025-12-11T17:30:00Z">
              <w:rPr>
                <w:rFonts w:ascii="Times New Roman" w:hAnsi="Times New Roman"/>
              </w:rPr>
            </w:rPrChange>
          </w:rPr>
          <w:t xml:space="preserve"> </w:t>
        </w:r>
      </w:ins>
    </w:p>
    <w:p w14:paraId="645BDC30" w14:textId="77777777" w:rsidR="000B184D" w:rsidRPr="00421006" w:rsidRDefault="000B184D" w:rsidP="000B184D">
      <w:pPr>
        <w:rPr>
          <w:ins w:id="2128" w:author="Song, Xuehang" w:date="2025-12-11T09:21:00Z" w16du:dateUtc="2025-12-11T17:21:00Z"/>
          <w:rFonts w:ascii="Times New Roman" w:hAnsi="Times New Roman"/>
          <w:iCs/>
          <w:color w:val="FF0000"/>
          <w:rPrChange w:id="2129" w:author="Song, Xuehang" w:date="2025-12-11T09:30:00Z" w16du:dateUtc="2025-12-11T17:30:00Z">
            <w:rPr>
              <w:ins w:id="2130" w:author="Song, Xuehang" w:date="2025-12-11T09:21:00Z" w16du:dateUtc="2025-12-11T17:21:00Z"/>
              <w:rFonts w:ascii="Times New Roman" w:hAnsi="Times New Roman"/>
            </w:rPr>
          </w:rPrChange>
        </w:rPr>
      </w:pPr>
      <w:ins w:id="2131" w:author="Song, Xuehang" w:date="2025-12-11T09:21:00Z" w16du:dateUtc="2025-12-11T17:21:00Z">
        <w:r w:rsidRPr="00421006">
          <w:rPr>
            <w:rFonts w:ascii="Times New Roman" w:hAnsi="Times New Roman"/>
            <w:iCs/>
            <w:color w:val="FF0000"/>
            <w:highlight w:val="yellow"/>
            <w:rPrChange w:id="2132" w:author="Song, Xuehang" w:date="2025-12-11T09:30:00Z" w16du:dateUtc="2025-12-11T17:30:00Z">
              <w:rPr>
                <w:rFonts w:ascii="Times New Roman" w:hAnsi="Times New Roman"/>
                <w:highlight w:val="yellow"/>
              </w:rPr>
            </w:rPrChange>
          </w:rPr>
          <w:t xml:space="preserve">Sayed, A. N., Himeur, Y., Varlamis, I., &amp; Bensaali, F. (2025). Continual learning for energy management systems: A review of methods and applications, and a case study. Applied Energy, 384, Article 125458. </w:t>
        </w:r>
        <w:r w:rsidRPr="00421006">
          <w:rPr>
            <w:rFonts w:ascii="Times New Roman" w:hAnsi="Times New Roman"/>
            <w:iCs/>
            <w:color w:val="FF0000"/>
            <w:highlight w:val="yellow"/>
            <w:rPrChange w:id="2133" w:author="Song, Xuehang" w:date="2025-12-11T09:30:00Z" w16du:dateUtc="2025-12-11T17:30:00Z">
              <w:rPr>
                <w:rFonts w:ascii="Times New Roman" w:hAnsi="Times New Roman"/>
                <w:highlight w:val="yellow"/>
              </w:rPr>
            </w:rPrChange>
          </w:rPr>
          <w:fldChar w:fldCharType="begin"/>
        </w:r>
        <w:r w:rsidRPr="00421006">
          <w:rPr>
            <w:rFonts w:ascii="Times New Roman" w:hAnsi="Times New Roman"/>
            <w:iCs/>
            <w:color w:val="FF0000"/>
            <w:highlight w:val="yellow"/>
            <w:rPrChange w:id="2134" w:author="Song, Xuehang" w:date="2025-12-11T09:30:00Z" w16du:dateUtc="2025-12-11T17:30:00Z">
              <w:rPr>
                <w:rFonts w:ascii="Times New Roman" w:hAnsi="Times New Roman"/>
                <w:highlight w:val="yellow"/>
              </w:rPr>
            </w:rPrChange>
          </w:rPr>
          <w:instrText>HYPERLINK "https://doi.org/10.1016/j.apenergy.2025.125458"</w:instrText>
        </w:r>
        <w:r w:rsidRPr="008840F3">
          <w:rPr>
            <w:rFonts w:ascii="Times New Roman" w:hAnsi="Times New Roman"/>
            <w:iCs/>
            <w:color w:val="FF0000"/>
            <w:highlight w:val="yellow"/>
          </w:rPr>
        </w:r>
        <w:r w:rsidRPr="00421006">
          <w:rPr>
            <w:rFonts w:ascii="Times New Roman" w:hAnsi="Times New Roman"/>
            <w:iCs/>
            <w:color w:val="FF0000"/>
            <w:highlight w:val="yellow"/>
            <w:rPrChange w:id="2135" w:author="Song, Xuehang" w:date="2025-12-11T09:30:00Z" w16du:dateUtc="2025-12-11T17:30:00Z">
              <w:rPr>
                <w:rFonts w:ascii="Times New Roman" w:hAnsi="Times New Roman"/>
                <w:highlight w:val="yellow"/>
              </w:rPr>
            </w:rPrChange>
          </w:rPr>
          <w:fldChar w:fldCharType="separate"/>
        </w:r>
        <w:r w:rsidRPr="00421006">
          <w:rPr>
            <w:rStyle w:val="Hyperlink"/>
            <w:rFonts w:ascii="Times New Roman" w:hAnsi="Times New Roman"/>
            <w:iCs/>
            <w:color w:val="FF0000"/>
            <w:highlight w:val="yellow"/>
            <w:rPrChange w:id="2136" w:author="Song, Xuehang" w:date="2025-12-11T09:30:00Z" w16du:dateUtc="2025-12-11T17:30:00Z">
              <w:rPr>
                <w:rStyle w:val="Hyperlink"/>
                <w:rFonts w:ascii="Times New Roman" w:hAnsi="Times New Roman"/>
                <w:highlight w:val="yellow"/>
              </w:rPr>
            </w:rPrChange>
          </w:rPr>
          <w:t>https://doi.org/10.1016/j.apenergy.2025.125458</w:t>
        </w:r>
        <w:r w:rsidRPr="00421006">
          <w:rPr>
            <w:rFonts w:ascii="Times New Roman" w:hAnsi="Times New Roman"/>
            <w:iCs/>
            <w:color w:val="FF0000"/>
            <w:highlight w:val="yellow"/>
            <w:rPrChange w:id="2137" w:author="Song, Xuehang" w:date="2025-12-11T09:30:00Z" w16du:dateUtc="2025-12-11T17:30:00Z">
              <w:rPr>
                <w:rFonts w:ascii="Times New Roman" w:hAnsi="Times New Roman"/>
                <w:highlight w:val="yellow"/>
              </w:rPr>
            </w:rPrChange>
          </w:rPr>
          <w:fldChar w:fldCharType="end"/>
        </w:r>
        <w:r w:rsidRPr="00421006">
          <w:rPr>
            <w:rFonts w:ascii="Times New Roman" w:hAnsi="Times New Roman"/>
            <w:iCs/>
            <w:color w:val="FF0000"/>
            <w:rPrChange w:id="2138" w:author="Song, Xuehang" w:date="2025-12-11T09:30:00Z" w16du:dateUtc="2025-12-11T17:30:00Z">
              <w:rPr>
                <w:rFonts w:ascii="Times New Roman" w:hAnsi="Times New Roman"/>
              </w:rPr>
            </w:rPrChange>
          </w:rPr>
          <w:t xml:space="preserve"> </w:t>
        </w:r>
      </w:ins>
    </w:p>
    <w:p w14:paraId="331AF82D" w14:textId="77777777" w:rsidR="000B184D" w:rsidRPr="00421006" w:rsidRDefault="000B184D" w:rsidP="000B184D">
      <w:pPr>
        <w:rPr>
          <w:ins w:id="2139" w:author="Song, Xuehang" w:date="2025-12-11T09:21:00Z" w16du:dateUtc="2025-12-11T17:21:00Z"/>
          <w:rFonts w:ascii="Times New Roman" w:hAnsi="Times New Roman"/>
          <w:iCs/>
          <w:color w:val="FF0000"/>
          <w:rPrChange w:id="2140" w:author="Song, Xuehang" w:date="2025-12-11T09:30:00Z" w16du:dateUtc="2025-12-11T17:30:00Z">
            <w:rPr>
              <w:ins w:id="2141" w:author="Song, Xuehang" w:date="2025-12-11T09:21:00Z" w16du:dateUtc="2025-12-11T17:21:00Z"/>
              <w:rFonts w:ascii="Times New Roman" w:hAnsi="Times New Roman"/>
            </w:rPr>
          </w:rPrChange>
        </w:rPr>
      </w:pPr>
      <w:ins w:id="2142" w:author="Song, Xuehang" w:date="2025-12-11T09:21:00Z" w16du:dateUtc="2025-12-11T17:21:00Z">
        <w:r w:rsidRPr="00421006">
          <w:rPr>
            <w:rFonts w:ascii="Times New Roman" w:hAnsi="Times New Roman"/>
            <w:iCs/>
            <w:color w:val="FF0000"/>
            <w:rPrChange w:id="2143" w:author="Song, Xuehang" w:date="2025-12-11T09:30:00Z" w16du:dateUtc="2025-12-11T17:30:00Z">
              <w:rPr>
                <w:rFonts w:ascii="Times New Roman" w:hAnsi="Times New Roman"/>
              </w:rPr>
            </w:rPrChange>
          </w:rPr>
          <w:t xml:space="preserve">Wen, G., Hay, C., &amp; Benson, S. (2021). CCSNet: : A deep learning modeling suite for CO2 Storage. Advances in Water Resources, 149, 104009. </w:t>
        </w:r>
        <w:r w:rsidRPr="00421006">
          <w:rPr>
            <w:rFonts w:ascii="Times New Roman" w:hAnsi="Times New Roman"/>
            <w:iCs/>
            <w:color w:val="FF0000"/>
            <w:rPrChange w:id="2144" w:author="Song, Xuehang" w:date="2025-12-11T09:30:00Z" w16du:dateUtc="2025-12-11T17:30:00Z">
              <w:rPr>
                <w:rFonts w:ascii="Times New Roman" w:hAnsi="Times New Roman"/>
              </w:rPr>
            </w:rPrChange>
          </w:rPr>
          <w:fldChar w:fldCharType="begin"/>
        </w:r>
        <w:r w:rsidRPr="00421006">
          <w:rPr>
            <w:rFonts w:ascii="Times New Roman" w:hAnsi="Times New Roman"/>
            <w:iCs/>
            <w:color w:val="FF0000"/>
            <w:rPrChange w:id="2145" w:author="Song, Xuehang" w:date="2025-12-11T09:30:00Z" w16du:dateUtc="2025-12-11T17:30:00Z">
              <w:rPr>
                <w:rFonts w:ascii="Times New Roman" w:hAnsi="Times New Roman"/>
              </w:rPr>
            </w:rPrChange>
          </w:rPr>
          <w:instrText>HYPERLINK "https://doi.org/10.1016/j.advwatres.2021.104009"</w:instrText>
        </w:r>
        <w:r w:rsidRPr="008840F3">
          <w:rPr>
            <w:rFonts w:ascii="Times New Roman" w:hAnsi="Times New Roman"/>
            <w:iCs/>
            <w:color w:val="FF0000"/>
          </w:rPr>
        </w:r>
        <w:r w:rsidRPr="00421006">
          <w:rPr>
            <w:rFonts w:ascii="Times New Roman" w:hAnsi="Times New Roman"/>
            <w:iCs/>
            <w:color w:val="FF0000"/>
            <w:rPrChange w:id="2146" w:author="Song, Xuehang" w:date="2025-12-11T09:30:00Z" w16du:dateUtc="2025-12-11T17:30:00Z">
              <w:rPr>
                <w:rFonts w:ascii="Times New Roman" w:hAnsi="Times New Roman"/>
              </w:rPr>
            </w:rPrChange>
          </w:rPr>
          <w:fldChar w:fldCharType="separate"/>
        </w:r>
        <w:r w:rsidRPr="00421006">
          <w:rPr>
            <w:rStyle w:val="Hyperlink"/>
            <w:rFonts w:ascii="Times New Roman" w:hAnsi="Times New Roman"/>
            <w:iCs/>
            <w:color w:val="FF0000"/>
            <w:rPrChange w:id="2147" w:author="Song, Xuehang" w:date="2025-12-11T09:30:00Z" w16du:dateUtc="2025-12-11T17:30:00Z">
              <w:rPr>
                <w:rStyle w:val="Hyperlink"/>
                <w:rFonts w:ascii="Times New Roman" w:hAnsi="Times New Roman"/>
              </w:rPr>
            </w:rPrChange>
          </w:rPr>
          <w:t>https://doi.org/10.1016/j.advwatres.2021.104009</w:t>
        </w:r>
        <w:r w:rsidRPr="00421006">
          <w:rPr>
            <w:rFonts w:ascii="Times New Roman" w:hAnsi="Times New Roman"/>
            <w:iCs/>
            <w:color w:val="FF0000"/>
            <w:rPrChange w:id="2148" w:author="Song, Xuehang" w:date="2025-12-11T09:30:00Z" w16du:dateUtc="2025-12-11T17:30:00Z">
              <w:rPr>
                <w:rFonts w:ascii="Times New Roman" w:hAnsi="Times New Roman"/>
              </w:rPr>
            </w:rPrChange>
          </w:rPr>
          <w:fldChar w:fldCharType="end"/>
        </w:r>
        <w:r w:rsidRPr="00421006">
          <w:rPr>
            <w:rFonts w:ascii="Times New Roman" w:hAnsi="Times New Roman"/>
            <w:iCs/>
            <w:color w:val="FF0000"/>
            <w:rPrChange w:id="2149" w:author="Song, Xuehang" w:date="2025-12-11T09:30:00Z" w16du:dateUtc="2025-12-11T17:30:00Z">
              <w:rPr>
                <w:rFonts w:ascii="Times New Roman" w:hAnsi="Times New Roman"/>
              </w:rPr>
            </w:rPrChange>
          </w:rPr>
          <w:t xml:space="preserve">   </w:t>
        </w:r>
      </w:ins>
    </w:p>
    <w:p w14:paraId="1DDD03B6" w14:textId="77777777" w:rsidR="000A4969" w:rsidRPr="001A77FD" w:rsidRDefault="000A4969" w:rsidP="000B184D">
      <w:pPr>
        <w:rPr>
          <w:ins w:id="2150" w:author="Song, Xuehang" w:date="2025-12-11T09:21:00Z" w16du:dateUtc="2025-12-11T17:21:00Z"/>
          <w:rFonts w:ascii="Times New Roman" w:hAnsi="Times New Roman"/>
          <w:i/>
          <w:rPrChange w:id="2151" w:author="Song, Xuehang" w:date="2025-12-11T09:30:00Z" w16du:dateUtc="2025-12-11T17:30:00Z">
            <w:rPr>
              <w:ins w:id="2152" w:author="Song, Xuehang" w:date="2025-12-11T09:21:00Z" w16du:dateUtc="2025-12-11T17:21:00Z"/>
              <w:rFonts w:ascii="Times New Roman" w:hAnsi="Times New Roman"/>
            </w:rPr>
          </w:rPrChange>
        </w:rPr>
      </w:pPr>
    </w:p>
    <w:p w14:paraId="6AD633D5" w14:textId="5ABEE509" w:rsidR="000F57DA" w:rsidRPr="00FF30CE" w:rsidRDefault="00F46C61">
      <w:pPr>
        <w:pStyle w:val="Heading3"/>
        <w:rPr>
          <w:ins w:id="2153" w:author="Song, Xuehang" w:date="2025-10-09T06:53:00Z" w16du:dateUtc="2025-10-09T13:53:00Z"/>
          <w:rFonts w:eastAsiaTheme="majorEastAsia"/>
          <w:b w:val="0"/>
          <w:color w:val="0F4761" w:themeColor="accent1" w:themeShade="BF"/>
          <w:rPrChange w:id="2154" w:author="Song, Xuehang" w:date="2025-12-11T09:29:00Z" w16du:dateUtc="2025-12-11T17:29:00Z">
            <w:rPr>
              <w:ins w:id="2155" w:author="Song, Xuehang" w:date="2025-10-09T06:53:00Z" w16du:dateUtc="2025-10-09T13:53:00Z"/>
              <w:b/>
            </w:rPr>
          </w:rPrChange>
        </w:rPr>
        <w:pPrChange w:id="2156" w:author="Song, Xuehang" w:date="2025-12-11T09:25:00Z" w16du:dateUtc="2025-12-11T17:25:00Z">
          <w:pPr>
            <w:spacing w:before="100" w:beforeAutospacing="1" w:after="100" w:afterAutospacing="1"/>
          </w:pPr>
        </w:pPrChange>
      </w:pPr>
      <w:bookmarkStart w:id="2157" w:name="_Toc220495411"/>
      <w:del w:id="2158" w:author="Song, Xuehang" w:date="2025-10-09T06:52:00Z" w16du:dateUtc="2025-10-09T13:52:00Z">
        <w:r w:rsidRPr="00FF30CE" w:rsidDel="00FF3C98">
          <w:rPr>
            <w:rFonts w:eastAsiaTheme="majorEastAsia"/>
            <w:rPrChange w:id="2159" w:author="Song, Xuehang" w:date="2025-12-11T09:29:00Z" w16du:dateUtc="2025-12-11T17:29:00Z">
              <w:rPr/>
            </w:rPrChange>
          </w:rPr>
          <w:delText>Continual learning (fine-tuning)</w:delText>
        </w:r>
        <w:r w:rsidR="00645EB6" w:rsidRPr="00FF30CE" w:rsidDel="00FF3C98">
          <w:rPr>
            <w:rFonts w:eastAsiaTheme="majorEastAsia"/>
            <w:rPrChange w:id="2160" w:author="Song, Xuehang" w:date="2025-12-11T09:29:00Z" w16du:dateUtc="2025-12-11T17:29:00Z">
              <w:rPr/>
            </w:rPrChange>
          </w:rPr>
          <w:delText xml:space="preserve"> (</w:delText>
        </w:r>
        <w:r w:rsidR="00645EB6" w:rsidRPr="00FF30CE" w:rsidDel="00FF3C98">
          <w:rPr>
            <w:rFonts w:eastAsiaTheme="majorEastAsia"/>
            <w:rPrChange w:id="2161" w:author="Song, Xuehang" w:date="2025-12-11T09:29:00Z" w16du:dateUtc="2025-12-11T17:29:00Z">
              <w:rPr>
                <w:highlight w:val="yellow"/>
              </w:rPr>
            </w:rPrChange>
          </w:rPr>
          <w:delText>Xueh</w:delText>
        </w:r>
        <w:r w:rsidR="00451EB2" w:rsidRPr="00FF30CE" w:rsidDel="00FF3C98">
          <w:rPr>
            <w:rFonts w:eastAsiaTheme="majorEastAsia"/>
            <w:rPrChange w:id="2162" w:author="Song, Xuehang" w:date="2025-12-11T09:29:00Z" w16du:dateUtc="2025-12-11T17:29:00Z">
              <w:rPr>
                <w:highlight w:val="yellow"/>
              </w:rPr>
            </w:rPrChange>
          </w:rPr>
          <w:delText>a</w:delText>
        </w:r>
        <w:r w:rsidR="00645EB6" w:rsidRPr="00FF30CE" w:rsidDel="00FF3C98">
          <w:rPr>
            <w:rFonts w:eastAsiaTheme="majorEastAsia"/>
            <w:rPrChange w:id="2163" w:author="Song, Xuehang" w:date="2025-12-11T09:29:00Z" w16du:dateUtc="2025-12-11T17:29:00Z">
              <w:rPr>
                <w:highlight w:val="yellow"/>
              </w:rPr>
            </w:rPrChange>
          </w:rPr>
          <w:delText>ng</w:delText>
        </w:r>
        <w:r w:rsidRPr="00FF30CE" w:rsidDel="00FF3C98">
          <w:rPr>
            <w:rFonts w:eastAsiaTheme="majorEastAsia"/>
            <w:rPrChange w:id="2164" w:author="Song, Xuehang" w:date="2025-12-11T09:29:00Z" w16du:dateUtc="2025-12-11T17:29:00Z">
              <w:rPr/>
            </w:rPrChange>
          </w:rPr>
          <w:delText>):</w:delText>
        </w:r>
      </w:del>
      <w:del w:id="2165" w:author="Song, Xuehang" w:date="2025-10-23T05:05:00Z" w16du:dateUtc="2025-10-23T12:05:00Z">
        <w:r w:rsidRPr="00FF30CE" w:rsidDel="00726B29">
          <w:rPr>
            <w:rFonts w:eastAsiaTheme="majorEastAsia"/>
            <w:kern w:val="2"/>
            <w14:ligatures w14:val="standardContextual"/>
            <w:rPrChange w:id="2166" w:author="Song, Xuehang" w:date="2025-10-09T06:52:00Z" w16du:dateUtc="2025-10-09T13:52:00Z">
              <w:rPr>
                <w:rFonts w:ascii="Times New Roman" w:hAnsi="Times New Roman"/>
              </w:rPr>
            </w:rPrChange>
          </w:rPr>
          <w:delText>.</w:delText>
        </w:r>
      </w:del>
      <w:del w:id="2167" w:author="Song, Xuehang" w:date="2025-12-11T09:28:00Z" w16du:dateUtc="2025-12-11T17:28:00Z">
        <w:r w:rsidR="00951ABC" w:rsidRPr="00FF30CE">
          <w:rPr>
            <w:rFonts w:eastAsiaTheme="majorEastAsia"/>
            <w:rPrChange w:id="2168" w:author="Song, Xuehang" w:date="2025-12-11T09:29:00Z" w16du:dateUtc="2025-12-11T17:29:00Z">
              <w:rPr>
                <w:b/>
              </w:rPr>
            </w:rPrChange>
          </w:rPr>
          <w:delText xml:space="preserve"> </w:delText>
        </w:r>
      </w:del>
      <w:ins w:id="2169" w:author="Song, Xuehang" w:date="2025-10-09T06:53:00Z" w16du:dateUtc="2025-10-09T13:53:00Z">
        <w:r w:rsidR="00490EDE" w:rsidRPr="00FF30CE">
          <w:rPr>
            <w:rFonts w:eastAsiaTheme="majorEastAsia"/>
            <w:rPrChange w:id="2170" w:author="Song, Xuehang" w:date="2025-12-11T09:29:00Z" w16du:dateUtc="2025-12-11T17:29:00Z">
              <w:rPr>
                <w:b/>
              </w:rPr>
            </w:rPrChange>
          </w:rPr>
          <w:t>Active</w:t>
        </w:r>
        <w:r w:rsidR="000F57DA" w:rsidRPr="00FF30CE">
          <w:rPr>
            <w:rFonts w:eastAsiaTheme="majorEastAsia"/>
            <w:rPrChange w:id="2171" w:author="Song, Xuehang" w:date="2025-12-11T09:29:00Z" w16du:dateUtc="2025-12-11T17:29:00Z">
              <w:rPr>
                <w:b/>
              </w:rPr>
            </w:rPrChange>
          </w:rPr>
          <w:t xml:space="preserve"> </w:t>
        </w:r>
      </w:ins>
      <w:ins w:id="2172" w:author="Song, Xuehang" w:date="2026-01-08T03:23:00Z" w16du:dateUtc="2026-01-08T11:23:00Z">
        <w:r w:rsidR="007029EB">
          <w:rPr>
            <w:rFonts w:eastAsiaTheme="majorEastAsia"/>
          </w:rPr>
          <w:t>L</w:t>
        </w:r>
      </w:ins>
      <w:ins w:id="2173" w:author="Song, Xuehang" w:date="2025-10-09T06:53:00Z" w16du:dateUtc="2025-10-09T13:53:00Z">
        <w:r w:rsidR="000F57DA" w:rsidRPr="00FF30CE">
          <w:rPr>
            <w:rFonts w:eastAsiaTheme="majorEastAsia"/>
            <w:rPrChange w:id="2174" w:author="Song, Xuehang" w:date="2025-12-11T09:29:00Z" w16du:dateUtc="2025-12-11T17:29:00Z">
              <w:rPr>
                <w:rFonts w:eastAsiaTheme="minorEastAsia" w:cstheme="minorBidi"/>
                <w:b/>
                <w:szCs w:val="24"/>
              </w:rPr>
            </w:rPrChange>
          </w:rPr>
          <w:t>earning</w:t>
        </w:r>
        <w:r w:rsidR="000F57DA" w:rsidRPr="00FF30CE">
          <w:rPr>
            <w:rFonts w:eastAsiaTheme="majorEastAsia"/>
            <w:rPrChange w:id="2175" w:author="Song, Xuehang" w:date="2025-12-11T09:29:00Z" w16du:dateUtc="2025-12-11T17:29:00Z">
              <w:rPr>
                <w:b/>
              </w:rPr>
            </w:rPrChange>
          </w:rPr>
          <w:t xml:space="preserve">  (Xuehang)</w:t>
        </w:r>
        <w:bookmarkEnd w:id="2157"/>
      </w:ins>
    </w:p>
    <w:p w14:paraId="1F615875" w14:textId="0A3B6E0A" w:rsidR="005D005E" w:rsidRDefault="005D005E">
      <w:pPr>
        <w:pStyle w:val="BodyText"/>
        <w:rPr>
          <w:ins w:id="2176" w:author="Song, Xuehang" w:date="2025-12-11T09:21:00Z" w16du:dateUtc="2025-12-11T17:21:00Z"/>
          <w:rFonts w:ascii="Times New Roman" w:hAnsi="Times New Roman"/>
        </w:rPr>
        <w:pPrChange w:id="2177" w:author="Song, Xuehang" w:date="2026-01-08T08:05:00Z" w16du:dateUtc="2026-01-08T16:05:00Z">
          <w:pPr>
            <w:spacing w:before="100" w:beforeAutospacing="1" w:after="100" w:afterAutospacing="1"/>
          </w:pPr>
        </w:pPrChange>
      </w:pPr>
      <w:ins w:id="2178" w:author="Song, Xuehang" w:date="2025-12-11T09:21:00Z" w16du:dateUtc="2025-12-11T17:21:00Z">
        <w:r w:rsidRPr="00347385">
          <w:t>Active learning identifies new physics simulations that provide the highest expected improvement in surrogate accuracy, stability, or uncertainty reduction. Mature approaches include uncertainty sampling, which selects simulations at locations with high predictive variance (Settles, 2009), and error-based sampling, which targets regions where model–observation residuals are large or persistent (Cohn et al., 1</w:t>
        </w:r>
        <w:r w:rsidRPr="00101B85">
          <w:rPr>
            <w:rFonts w:ascii="Times New Roman" w:hAnsi="Times New Roman"/>
          </w:rPr>
          <w:t>996). These strategies have been widely used in groundwater inversion, contaminant transport modeling, and CO₂ storage forecasting, where simulation costs are high and surrogate models must be continually refined (Wang et al., 2023). Recent hydrologic literature emphasizes the value of selecting simulations near the “vicinity of the solution manifold,” where small corrections yield substantial improvements in predictive fidelit</w:t>
        </w:r>
        <w:r>
          <w:rPr>
            <w:rFonts w:ascii="Times New Roman" w:hAnsi="Times New Roman"/>
          </w:rPr>
          <w:t>y</w:t>
        </w:r>
        <w:r w:rsidRPr="00101B85">
          <w:rPr>
            <w:rFonts w:ascii="Times New Roman" w:hAnsi="Times New Roman"/>
          </w:rPr>
          <w:t xml:space="preserve">. Diversity constraints—such as spatial </w:t>
        </w:r>
        <w:r w:rsidRPr="00101B85">
          <w:rPr>
            <w:rFonts w:ascii="Times New Roman" w:hAnsi="Times New Roman"/>
          </w:rPr>
          <w:lastRenderedPageBreak/>
          <w:t>dispersion, stratigraphic coverage, or forcing variability—are also well-established and shown to prevent sampling redundancy while enhancing surrogate generalization (Wen et al., 2021). These approaches are simple, interpretable, and well aligned with DOE’s operational context, where transparency and governance are essential.</w:t>
        </w:r>
      </w:ins>
    </w:p>
    <w:p w14:paraId="748B3DDE" w14:textId="77777777" w:rsidR="005D005E" w:rsidRDefault="005D005E">
      <w:pPr>
        <w:pStyle w:val="BodyText"/>
        <w:rPr>
          <w:ins w:id="2179" w:author="Song, Xuehang" w:date="2025-12-11T09:21:00Z" w16du:dateUtc="2025-12-11T17:21:00Z"/>
          <w:rFonts w:ascii="Times New Roman" w:hAnsi="Times New Roman"/>
        </w:rPr>
        <w:pPrChange w:id="2180" w:author="Song, Xuehang" w:date="2026-01-08T08:05:00Z" w16du:dateUtc="2026-01-08T16:05:00Z">
          <w:pPr>
            <w:spacing w:before="100" w:beforeAutospacing="1" w:after="100" w:afterAutospacing="1"/>
          </w:pPr>
        </w:pPrChange>
      </w:pPr>
      <w:ins w:id="2181" w:author="Song, Xuehang" w:date="2025-12-11T09:21:00Z" w16du:dateUtc="2025-12-11T17:21:00Z">
        <w:r w:rsidRPr="00347385">
          <w:rPr>
            <w:rPrChange w:id="2182" w:author="Song, Xuehang" w:date="2026-01-08T08:05:00Z" w16du:dateUtc="2026-01-08T16:05:00Z">
              <w:rPr>
                <w:rFonts w:ascii="Times New Roman" w:hAnsi="Times New Roman"/>
              </w:rPr>
            </w:rPrChange>
          </w:rPr>
          <w:t>Active learning is invoked only when a quarterly update is justified by monitoring diagnostics. Once activated, the process progresses through the following structured steps</w:t>
        </w:r>
        <w:r w:rsidRPr="00EB7318">
          <w:rPr>
            <w:rFonts w:ascii="Times New Roman" w:hAnsi="Times New Roman"/>
          </w:rPr>
          <w:t>.</w:t>
        </w:r>
      </w:ins>
    </w:p>
    <w:p w14:paraId="1CD164C9" w14:textId="77777777" w:rsidR="005D005E" w:rsidRPr="00641E72" w:rsidRDefault="005D005E">
      <w:pPr>
        <w:pStyle w:val="BodyText"/>
        <w:numPr>
          <w:ilvl w:val="0"/>
          <w:numId w:val="81"/>
        </w:numPr>
        <w:rPr>
          <w:ins w:id="2183" w:author="Song, Xuehang" w:date="2025-12-11T09:21:00Z" w16du:dateUtc="2025-12-11T17:21:00Z"/>
          <w:rFonts w:ascii="Times New Roman" w:hAnsi="Times New Roman"/>
        </w:rPr>
        <w:pPrChange w:id="2184" w:author="Song, Xuehang" w:date="2026-01-08T08:05:00Z" w16du:dateUtc="2026-01-08T16:05:00Z">
          <w:pPr>
            <w:pStyle w:val="ListParagraph"/>
            <w:numPr>
              <w:numId w:val="40"/>
            </w:numPr>
            <w:spacing w:before="100" w:beforeAutospacing="1" w:after="100" w:afterAutospacing="1"/>
            <w:ind w:hanging="360"/>
          </w:pPr>
        </w:pPrChange>
      </w:pPr>
      <w:ins w:id="2185" w:author="Song, Xuehang" w:date="2025-12-11T09:21:00Z" w16du:dateUtc="2025-12-11T17:21:00Z">
        <w:r w:rsidRPr="00641E72">
          <w:t>Generate a candidate pool of operationally relevant simulation scenarios representing the current regime and near-term management options (e.g., pumping schedules, well reconfigurations).</w:t>
        </w:r>
      </w:ins>
    </w:p>
    <w:p w14:paraId="281445AB" w14:textId="77777777" w:rsidR="005D005E" w:rsidRPr="00641E72" w:rsidRDefault="005D005E">
      <w:pPr>
        <w:pStyle w:val="BodyText"/>
        <w:numPr>
          <w:ilvl w:val="0"/>
          <w:numId w:val="81"/>
        </w:numPr>
        <w:rPr>
          <w:ins w:id="2186" w:author="Song, Xuehang" w:date="2025-12-11T09:21:00Z" w16du:dateUtc="2025-12-11T17:21:00Z"/>
          <w:rFonts w:ascii="Times New Roman" w:hAnsi="Times New Roman"/>
        </w:rPr>
        <w:pPrChange w:id="2187" w:author="Song, Xuehang" w:date="2026-01-08T08:05:00Z" w16du:dateUtc="2026-01-08T16:05:00Z">
          <w:pPr>
            <w:pStyle w:val="ListParagraph"/>
            <w:numPr>
              <w:numId w:val="40"/>
            </w:numPr>
            <w:spacing w:before="100" w:beforeAutospacing="1" w:after="100" w:afterAutospacing="1"/>
            <w:ind w:hanging="360"/>
          </w:pPr>
        </w:pPrChange>
      </w:pPr>
      <w:ins w:id="2188" w:author="Song, Xuehang" w:date="2025-12-11T09:21:00Z" w16du:dateUtc="2025-12-11T17:21:00Z">
        <w:r w:rsidRPr="00641E72">
          <w:t>Score candidates using uncertainty and error metrics, including predictive variance, credible interval width, and residual patterns relative to recent field observations, consistent with methods applied in hydrologic surrogate refinement (Wang et al., 2023).</w:t>
        </w:r>
      </w:ins>
    </w:p>
    <w:p w14:paraId="2CC17203" w14:textId="77777777" w:rsidR="005D005E" w:rsidRPr="00641E72" w:rsidRDefault="005D005E">
      <w:pPr>
        <w:pStyle w:val="BodyText"/>
        <w:numPr>
          <w:ilvl w:val="0"/>
          <w:numId w:val="81"/>
        </w:numPr>
        <w:rPr>
          <w:ins w:id="2189" w:author="Song, Xuehang" w:date="2025-12-11T09:21:00Z" w16du:dateUtc="2025-12-11T17:21:00Z"/>
          <w:rFonts w:ascii="Times New Roman" w:hAnsi="Times New Roman"/>
        </w:rPr>
        <w:pPrChange w:id="2190" w:author="Song, Xuehang" w:date="2026-01-08T08:05:00Z" w16du:dateUtc="2026-01-08T16:05:00Z">
          <w:pPr>
            <w:pStyle w:val="ListParagraph"/>
            <w:numPr>
              <w:numId w:val="40"/>
            </w:numPr>
            <w:spacing w:before="100" w:beforeAutospacing="1" w:after="100" w:afterAutospacing="1"/>
            <w:ind w:hanging="360"/>
          </w:pPr>
        </w:pPrChange>
      </w:pPr>
      <w:ins w:id="2191" w:author="Song, Xuehang" w:date="2025-12-11T09:21:00Z" w16du:dateUtc="2025-12-11T17:21:00Z">
        <w:r w:rsidRPr="00641E72">
          <w:t>Apply diversity constraints to ensure selected scenarios span hydraulic gradients, hydrostratigraphic units, and forcing conditions rather than clustering in redundant areas.</w:t>
        </w:r>
      </w:ins>
    </w:p>
    <w:p w14:paraId="143F9C1C" w14:textId="77777777" w:rsidR="005D005E" w:rsidRPr="00641E72" w:rsidRDefault="005D005E">
      <w:pPr>
        <w:pStyle w:val="BodyText"/>
        <w:numPr>
          <w:ilvl w:val="0"/>
          <w:numId w:val="81"/>
        </w:numPr>
        <w:rPr>
          <w:ins w:id="2192" w:author="Song, Xuehang" w:date="2025-12-11T09:21:00Z" w16du:dateUtc="2025-12-11T17:21:00Z"/>
          <w:rFonts w:ascii="Times New Roman" w:hAnsi="Times New Roman"/>
        </w:rPr>
        <w:pPrChange w:id="2193" w:author="Song, Xuehang" w:date="2026-01-08T08:05:00Z" w16du:dateUtc="2026-01-08T16:05:00Z">
          <w:pPr>
            <w:pStyle w:val="ListParagraph"/>
            <w:numPr>
              <w:numId w:val="40"/>
            </w:numPr>
            <w:spacing w:before="100" w:beforeAutospacing="1" w:after="100" w:afterAutospacing="1"/>
            <w:ind w:hanging="360"/>
          </w:pPr>
        </w:pPrChange>
      </w:pPr>
      <w:ins w:id="2194" w:author="Song, Xuehang" w:date="2025-12-11T09:21:00Z" w16du:dateUtc="2025-12-11T17:21:00Z">
        <w:r w:rsidRPr="00641E72">
          <w:t>Select 6–10 high-value simulations that collectively maximize expected information gain, consistent with batch active learning recommendations in environmental modeling (Vesselinov et al., 2017).</w:t>
        </w:r>
      </w:ins>
    </w:p>
    <w:p w14:paraId="6754886E" w14:textId="77777777" w:rsidR="005D005E" w:rsidRPr="00641E72" w:rsidRDefault="005D005E">
      <w:pPr>
        <w:pStyle w:val="BodyText"/>
        <w:numPr>
          <w:ilvl w:val="0"/>
          <w:numId w:val="81"/>
        </w:numPr>
        <w:rPr>
          <w:ins w:id="2195" w:author="Song, Xuehang" w:date="2025-12-11T09:21:00Z" w16du:dateUtc="2025-12-11T17:21:00Z"/>
          <w:rFonts w:ascii="Times New Roman" w:hAnsi="Times New Roman"/>
        </w:rPr>
        <w:pPrChange w:id="2196" w:author="Song, Xuehang" w:date="2026-01-08T08:05:00Z" w16du:dateUtc="2026-01-08T16:05:00Z">
          <w:pPr>
            <w:pStyle w:val="ListParagraph"/>
            <w:numPr>
              <w:numId w:val="40"/>
            </w:numPr>
            <w:spacing w:before="100" w:beforeAutospacing="1" w:after="100" w:afterAutospacing="1"/>
            <w:ind w:hanging="360"/>
          </w:pPr>
        </w:pPrChange>
      </w:pPr>
      <w:ins w:id="2197" w:author="Song, Xuehang" w:date="2025-12-11T09:21:00Z" w16du:dateUtc="2025-12-11T17:21:00Z">
        <w:r w:rsidRPr="00641E72">
          <w:t>Document simulation rationale, including expected uncertainty reduction and operational relevance.</w:t>
        </w:r>
      </w:ins>
    </w:p>
    <w:p w14:paraId="3102CEE3" w14:textId="77777777" w:rsidR="005D005E" w:rsidRPr="00F74DCF" w:rsidRDefault="005D005E" w:rsidP="00AE7F77">
      <w:pPr>
        <w:pStyle w:val="BodyText"/>
        <w:numPr>
          <w:ilvl w:val="0"/>
          <w:numId w:val="81"/>
        </w:numPr>
        <w:rPr>
          <w:ins w:id="2198" w:author="Song, Xuehang" w:date="2025-12-11T09:21:00Z" w16du:dateUtc="2025-12-11T17:21:00Z"/>
          <w:rFonts w:ascii="Times New Roman" w:hAnsi="Times New Roman"/>
        </w:rPr>
      </w:pPr>
      <w:ins w:id="2199" w:author="Song, Xuehang" w:date="2025-12-11T09:21:00Z" w16du:dateUtc="2025-12-11T17:21:00Z">
        <w:r w:rsidRPr="00641E72">
          <w:t>Execute selected simulations and incorporate results directly into the fine-tuning batch described in Section 3.2.3, ensuring integration with continual learning and drift mitigation mechanisms.</w:t>
        </w:r>
      </w:ins>
    </w:p>
    <w:p w14:paraId="54A2779C" w14:textId="77777777" w:rsidR="00267063" w:rsidRPr="00F74DCF" w:rsidRDefault="00267063">
      <w:pPr>
        <w:pStyle w:val="BodyText"/>
        <w:rPr>
          <w:ins w:id="2200" w:author="Song, Xuehang" w:date="2025-12-11T09:21:00Z" w16du:dateUtc="2025-12-11T17:21:00Z"/>
        </w:rPr>
        <w:pPrChange w:id="2201" w:author="Song, Xuehang" w:date="2026-01-08T03:24:00Z" w16du:dateUtc="2026-01-08T11:24:00Z">
          <w:pPr>
            <w:pStyle w:val="ListParagraph"/>
            <w:numPr>
              <w:numId w:val="42"/>
            </w:numPr>
            <w:spacing w:before="100" w:beforeAutospacing="1" w:after="100" w:afterAutospacing="1"/>
            <w:ind w:hanging="360"/>
          </w:pPr>
        </w:pPrChange>
      </w:pPr>
    </w:p>
    <w:p w14:paraId="2AC53AE7" w14:textId="77777777" w:rsidR="005D005E" w:rsidRPr="00347385" w:rsidRDefault="005D005E" w:rsidP="005D005E">
      <w:pPr>
        <w:rPr>
          <w:ins w:id="2202" w:author="Song, Xuehang" w:date="2025-12-11T09:21:00Z" w16du:dateUtc="2025-12-11T17:21:00Z"/>
          <w:rFonts w:ascii="Times New Roman" w:hAnsi="Times New Roman"/>
          <w:color w:val="FF0000"/>
          <w:rPrChange w:id="2203" w:author="Song, Xuehang" w:date="2026-01-08T08:05:00Z" w16du:dateUtc="2026-01-08T16:05:00Z">
            <w:rPr>
              <w:ins w:id="2204" w:author="Song, Xuehang" w:date="2025-12-11T09:21:00Z" w16du:dateUtc="2025-12-11T17:21:00Z"/>
              <w:rFonts w:ascii="Times New Roman" w:hAnsi="Times New Roman"/>
            </w:rPr>
          </w:rPrChange>
        </w:rPr>
      </w:pPr>
      <w:ins w:id="2205" w:author="Song, Xuehang" w:date="2025-12-11T09:21:00Z" w16du:dateUtc="2025-12-11T17:21:00Z">
        <w:r w:rsidRPr="00347385">
          <w:rPr>
            <w:rFonts w:ascii="Times New Roman" w:hAnsi="Times New Roman"/>
            <w:color w:val="FF0000"/>
            <w:rPrChange w:id="2206" w:author="Song, Xuehang" w:date="2026-01-08T08:05:00Z" w16du:dateUtc="2026-01-08T16:05:00Z">
              <w:rPr>
                <w:rFonts w:ascii="Times New Roman" w:hAnsi="Times New Roman"/>
              </w:rPr>
            </w:rPrChange>
          </w:rPr>
          <w:t xml:space="preserve">Cohn, D., Ghahramani, Z., &amp; Jordan, M. (1996). Active learning with statistical models. Journal of Artificial Intelligence Research, 4, 129–145. </w:t>
        </w:r>
        <w:r w:rsidRPr="00347385">
          <w:rPr>
            <w:rFonts w:ascii="Times New Roman" w:hAnsi="Times New Roman"/>
            <w:color w:val="FF0000"/>
            <w:rPrChange w:id="2207" w:author="Song, Xuehang" w:date="2026-01-08T08:05:00Z" w16du:dateUtc="2026-01-08T16:05:00Z">
              <w:rPr>
                <w:rFonts w:ascii="Times New Roman" w:hAnsi="Times New Roman"/>
              </w:rPr>
            </w:rPrChange>
          </w:rPr>
          <w:fldChar w:fldCharType="begin"/>
        </w:r>
        <w:r w:rsidRPr="00347385">
          <w:rPr>
            <w:rFonts w:ascii="Times New Roman" w:hAnsi="Times New Roman"/>
            <w:color w:val="FF0000"/>
            <w:rPrChange w:id="2208" w:author="Song, Xuehang" w:date="2026-01-08T08:05:00Z" w16du:dateUtc="2026-01-08T16:05:00Z">
              <w:rPr>
                <w:rFonts w:ascii="Times New Roman" w:hAnsi="Times New Roman"/>
              </w:rPr>
            </w:rPrChange>
          </w:rPr>
          <w:instrText>HYPERLINK "https://doi.org/10.1613/jair.295"</w:instrText>
        </w:r>
        <w:r w:rsidRPr="008840F3">
          <w:rPr>
            <w:rFonts w:ascii="Times New Roman" w:hAnsi="Times New Roman"/>
            <w:color w:val="FF0000"/>
          </w:rPr>
        </w:r>
        <w:r w:rsidRPr="00347385">
          <w:rPr>
            <w:rFonts w:ascii="Times New Roman" w:hAnsi="Times New Roman"/>
            <w:color w:val="FF0000"/>
            <w:rPrChange w:id="2209" w:author="Song, Xuehang" w:date="2026-01-08T08:05:00Z" w16du:dateUtc="2026-01-08T16:05:00Z">
              <w:rPr>
                <w:rFonts w:ascii="Times New Roman" w:hAnsi="Times New Roman"/>
              </w:rPr>
            </w:rPrChange>
          </w:rPr>
          <w:fldChar w:fldCharType="separate"/>
        </w:r>
        <w:r w:rsidRPr="00347385">
          <w:rPr>
            <w:rStyle w:val="Hyperlink"/>
            <w:rFonts w:ascii="Times New Roman" w:hAnsi="Times New Roman"/>
            <w:color w:val="FF0000"/>
            <w:rPrChange w:id="2210" w:author="Song, Xuehang" w:date="2026-01-08T08:05:00Z" w16du:dateUtc="2026-01-08T16:05:00Z">
              <w:rPr>
                <w:rStyle w:val="Hyperlink"/>
                <w:rFonts w:ascii="Times New Roman" w:hAnsi="Times New Roman"/>
              </w:rPr>
            </w:rPrChange>
          </w:rPr>
          <w:t>https://doi.org/10.1613/jair.295</w:t>
        </w:r>
        <w:r w:rsidRPr="00347385">
          <w:rPr>
            <w:rFonts w:ascii="Times New Roman" w:hAnsi="Times New Roman"/>
            <w:color w:val="FF0000"/>
            <w:rPrChange w:id="2211" w:author="Song, Xuehang" w:date="2026-01-08T08:05:00Z" w16du:dateUtc="2026-01-08T16:05:00Z">
              <w:rPr>
                <w:rFonts w:ascii="Times New Roman" w:hAnsi="Times New Roman"/>
              </w:rPr>
            </w:rPrChange>
          </w:rPr>
          <w:fldChar w:fldCharType="end"/>
        </w:r>
        <w:r w:rsidRPr="00347385">
          <w:rPr>
            <w:rFonts w:ascii="Times New Roman" w:hAnsi="Times New Roman"/>
            <w:color w:val="FF0000"/>
            <w:rPrChange w:id="2212" w:author="Song, Xuehang" w:date="2026-01-08T08:05:00Z" w16du:dateUtc="2026-01-08T16:05:00Z">
              <w:rPr>
                <w:rFonts w:ascii="Times New Roman" w:hAnsi="Times New Roman"/>
              </w:rPr>
            </w:rPrChange>
          </w:rPr>
          <w:t xml:space="preserve"> </w:t>
        </w:r>
      </w:ins>
    </w:p>
    <w:p w14:paraId="6B7186D5" w14:textId="77777777" w:rsidR="005D005E" w:rsidRPr="00347385" w:rsidRDefault="005D005E" w:rsidP="005D005E">
      <w:pPr>
        <w:rPr>
          <w:ins w:id="2213" w:author="Song, Xuehang" w:date="2025-12-11T09:21:00Z" w16du:dateUtc="2025-12-11T17:21:00Z"/>
          <w:rFonts w:ascii="Times New Roman" w:hAnsi="Times New Roman"/>
          <w:color w:val="FF0000"/>
          <w:rPrChange w:id="2214" w:author="Song, Xuehang" w:date="2026-01-08T08:05:00Z" w16du:dateUtc="2026-01-08T16:05:00Z">
            <w:rPr>
              <w:ins w:id="2215" w:author="Song, Xuehang" w:date="2025-12-11T09:21:00Z" w16du:dateUtc="2025-12-11T17:21:00Z"/>
              <w:rFonts w:ascii="Times New Roman" w:hAnsi="Times New Roman"/>
            </w:rPr>
          </w:rPrChange>
        </w:rPr>
      </w:pPr>
      <w:ins w:id="2216" w:author="Song, Xuehang" w:date="2025-12-11T09:21:00Z" w16du:dateUtc="2025-12-11T17:21:00Z">
        <w:r w:rsidRPr="00347385">
          <w:rPr>
            <w:rFonts w:ascii="Times New Roman" w:hAnsi="Times New Roman"/>
            <w:color w:val="FF0000"/>
            <w:rPrChange w:id="2217" w:author="Song, Xuehang" w:date="2026-01-08T08:05:00Z" w16du:dateUtc="2026-01-08T16:05:00Z">
              <w:rPr>
                <w:rFonts w:ascii="Times New Roman" w:hAnsi="Times New Roman"/>
              </w:rPr>
            </w:rPrChange>
          </w:rPr>
          <w:t>Settles, B. (2009). Active learning literature survey. University of Wisconsin–Madison, Computer Sciences Technical Report 1648.</w:t>
        </w:r>
        <w:r w:rsidRPr="00347385">
          <w:rPr>
            <w:rFonts w:ascii="Times New Roman" w:hAnsi="Times New Roman"/>
            <w:color w:val="FF0000"/>
            <w:rPrChange w:id="2218" w:author="Song, Xuehang" w:date="2026-01-08T08:05:00Z" w16du:dateUtc="2026-01-08T16:05:00Z">
              <w:rPr>
                <w:rFonts w:ascii="Times New Roman" w:hAnsi="Times New Roman"/>
              </w:rPr>
            </w:rPrChange>
          </w:rPr>
          <w:br/>
        </w:r>
        <w:r w:rsidRPr="00347385">
          <w:rPr>
            <w:rFonts w:ascii="Times New Roman" w:hAnsi="Times New Roman"/>
            <w:color w:val="FF0000"/>
            <w:rPrChange w:id="2219" w:author="Song, Xuehang" w:date="2026-01-08T08:05:00Z" w16du:dateUtc="2026-01-08T16:05:00Z">
              <w:rPr>
                <w:rFonts w:ascii="Times New Roman" w:hAnsi="Times New Roman"/>
              </w:rPr>
            </w:rPrChange>
          </w:rPr>
          <w:fldChar w:fldCharType="begin"/>
        </w:r>
        <w:r w:rsidRPr="00347385">
          <w:rPr>
            <w:rFonts w:ascii="Times New Roman" w:hAnsi="Times New Roman"/>
            <w:color w:val="FF0000"/>
            <w:rPrChange w:id="2220" w:author="Song, Xuehang" w:date="2026-01-08T08:05:00Z" w16du:dateUtc="2026-01-08T16:05:00Z">
              <w:rPr>
                <w:rFonts w:ascii="Times New Roman" w:hAnsi="Times New Roman"/>
              </w:rPr>
            </w:rPrChange>
          </w:rPr>
          <w:instrText>HYPERLINK "https://minds.wisconsin.edu/handle/1793/60660"</w:instrText>
        </w:r>
        <w:r w:rsidRPr="008840F3">
          <w:rPr>
            <w:rFonts w:ascii="Times New Roman" w:hAnsi="Times New Roman"/>
            <w:color w:val="FF0000"/>
          </w:rPr>
        </w:r>
        <w:r w:rsidRPr="00347385">
          <w:rPr>
            <w:rFonts w:ascii="Times New Roman" w:hAnsi="Times New Roman"/>
            <w:color w:val="FF0000"/>
            <w:rPrChange w:id="2221" w:author="Song, Xuehang" w:date="2026-01-08T08:05:00Z" w16du:dateUtc="2026-01-08T16:05:00Z">
              <w:rPr>
                <w:rFonts w:ascii="Times New Roman" w:hAnsi="Times New Roman"/>
              </w:rPr>
            </w:rPrChange>
          </w:rPr>
          <w:fldChar w:fldCharType="separate"/>
        </w:r>
        <w:r w:rsidRPr="00347385">
          <w:rPr>
            <w:rStyle w:val="Hyperlink"/>
            <w:rFonts w:ascii="Times New Roman" w:hAnsi="Times New Roman"/>
            <w:color w:val="FF0000"/>
            <w:rPrChange w:id="2222" w:author="Song, Xuehang" w:date="2026-01-08T08:05:00Z" w16du:dateUtc="2026-01-08T16:05:00Z">
              <w:rPr>
                <w:rStyle w:val="Hyperlink"/>
                <w:rFonts w:ascii="Times New Roman" w:hAnsi="Times New Roman"/>
              </w:rPr>
            </w:rPrChange>
          </w:rPr>
          <w:t>https://minds.wisconsin.edu/handle/1793/60660</w:t>
        </w:r>
        <w:r w:rsidRPr="00347385">
          <w:rPr>
            <w:rFonts w:ascii="Times New Roman" w:hAnsi="Times New Roman"/>
            <w:color w:val="FF0000"/>
            <w:rPrChange w:id="2223" w:author="Song, Xuehang" w:date="2026-01-08T08:05:00Z" w16du:dateUtc="2026-01-08T16:05:00Z">
              <w:rPr>
                <w:rFonts w:ascii="Times New Roman" w:hAnsi="Times New Roman"/>
              </w:rPr>
            </w:rPrChange>
          </w:rPr>
          <w:fldChar w:fldCharType="end"/>
        </w:r>
        <w:r w:rsidRPr="00347385">
          <w:rPr>
            <w:rFonts w:ascii="Times New Roman" w:hAnsi="Times New Roman"/>
            <w:color w:val="FF0000"/>
            <w:rPrChange w:id="2224" w:author="Song, Xuehang" w:date="2026-01-08T08:05:00Z" w16du:dateUtc="2026-01-08T16:05:00Z">
              <w:rPr>
                <w:rFonts w:ascii="Times New Roman" w:hAnsi="Times New Roman"/>
              </w:rPr>
            </w:rPrChange>
          </w:rPr>
          <w:t xml:space="preserve"> </w:t>
        </w:r>
      </w:ins>
    </w:p>
    <w:p w14:paraId="7D4E8E30" w14:textId="77777777" w:rsidR="005D005E" w:rsidRPr="00347385" w:rsidRDefault="005D005E" w:rsidP="005D005E">
      <w:pPr>
        <w:rPr>
          <w:ins w:id="2225" w:author="Song, Xuehang" w:date="2025-12-11T09:21:00Z" w16du:dateUtc="2025-12-11T17:21:00Z"/>
          <w:rFonts w:ascii="Times New Roman" w:hAnsi="Times New Roman"/>
          <w:color w:val="FF0000"/>
          <w:rPrChange w:id="2226" w:author="Song, Xuehang" w:date="2026-01-08T08:05:00Z" w16du:dateUtc="2026-01-08T16:05:00Z">
            <w:rPr>
              <w:ins w:id="2227" w:author="Song, Xuehang" w:date="2025-12-11T09:21:00Z" w16du:dateUtc="2025-12-11T17:21:00Z"/>
              <w:rFonts w:ascii="Times New Roman" w:hAnsi="Times New Roman"/>
            </w:rPr>
          </w:rPrChange>
        </w:rPr>
      </w:pPr>
      <w:ins w:id="2228" w:author="Song, Xuehang" w:date="2025-12-11T09:21:00Z" w16du:dateUtc="2025-12-11T17:21:00Z">
        <w:r w:rsidRPr="00347385">
          <w:rPr>
            <w:rFonts w:ascii="Times New Roman" w:hAnsi="Times New Roman"/>
            <w:color w:val="FF0000"/>
            <w:rPrChange w:id="2229" w:author="Song, Xuehang" w:date="2026-01-08T08:05:00Z" w16du:dateUtc="2026-01-08T16:05:00Z">
              <w:rPr>
                <w:rFonts w:ascii="Times New Roman" w:hAnsi="Times New Roman"/>
              </w:rPr>
            </w:rPrChange>
          </w:rPr>
          <w:t xml:space="preserve">Wang, J., Chang, H., &amp; Zhang, D. (2023). Inverse Modeling for Subsurface Flow Based on Deep Learning Surrogates and Active Learning Strategies. Water Resources Research, 59(5), e2022WR033644. </w:t>
        </w:r>
        <w:r w:rsidRPr="00347385">
          <w:rPr>
            <w:rFonts w:ascii="Times New Roman" w:hAnsi="Times New Roman"/>
            <w:color w:val="FF0000"/>
            <w:rPrChange w:id="2230" w:author="Song, Xuehang" w:date="2026-01-08T08:05:00Z" w16du:dateUtc="2026-01-08T16:05:00Z">
              <w:rPr>
                <w:rFonts w:ascii="Times New Roman" w:hAnsi="Times New Roman"/>
              </w:rPr>
            </w:rPrChange>
          </w:rPr>
          <w:fldChar w:fldCharType="begin"/>
        </w:r>
        <w:r w:rsidRPr="00347385">
          <w:rPr>
            <w:rFonts w:ascii="Times New Roman" w:hAnsi="Times New Roman"/>
            <w:color w:val="FF0000"/>
            <w:rPrChange w:id="2231" w:author="Song, Xuehang" w:date="2026-01-08T08:05:00Z" w16du:dateUtc="2026-01-08T16:05:00Z">
              <w:rPr>
                <w:rFonts w:ascii="Times New Roman" w:hAnsi="Times New Roman"/>
              </w:rPr>
            </w:rPrChange>
          </w:rPr>
          <w:instrText>HYPERLINK "https://doi.org/10.1029/2022WR033644" \t "_new"</w:instrText>
        </w:r>
        <w:r w:rsidRPr="008840F3">
          <w:rPr>
            <w:rFonts w:ascii="Times New Roman" w:hAnsi="Times New Roman"/>
            <w:color w:val="FF0000"/>
          </w:rPr>
        </w:r>
        <w:r w:rsidRPr="00347385">
          <w:rPr>
            <w:rFonts w:ascii="Times New Roman" w:hAnsi="Times New Roman"/>
            <w:color w:val="FF0000"/>
            <w:rPrChange w:id="2232" w:author="Song, Xuehang" w:date="2026-01-08T08:05:00Z" w16du:dateUtc="2026-01-08T16:05:00Z">
              <w:rPr>
                <w:rFonts w:ascii="Times New Roman" w:hAnsi="Times New Roman"/>
              </w:rPr>
            </w:rPrChange>
          </w:rPr>
          <w:fldChar w:fldCharType="separate"/>
        </w:r>
        <w:r w:rsidRPr="00347385">
          <w:rPr>
            <w:rFonts w:ascii="Times New Roman" w:hAnsi="Times New Roman"/>
            <w:color w:val="FF0000"/>
            <w:rPrChange w:id="2233" w:author="Song, Xuehang" w:date="2026-01-08T08:05:00Z" w16du:dateUtc="2026-01-08T16:05:00Z">
              <w:rPr>
                <w:rFonts w:ascii="Times New Roman" w:hAnsi="Times New Roman"/>
              </w:rPr>
            </w:rPrChange>
          </w:rPr>
          <w:t>https://doi.org/10.1029/2022WR033644</w:t>
        </w:r>
        <w:r w:rsidRPr="00347385">
          <w:rPr>
            <w:rFonts w:ascii="Times New Roman" w:hAnsi="Times New Roman"/>
            <w:color w:val="FF0000"/>
            <w:rPrChange w:id="2234" w:author="Song, Xuehang" w:date="2026-01-08T08:05:00Z" w16du:dateUtc="2026-01-08T16:05:00Z">
              <w:rPr>
                <w:rFonts w:ascii="Times New Roman" w:hAnsi="Times New Roman"/>
              </w:rPr>
            </w:rPrChange>
          </w:rPr>
          <w:fldChar w:fldCharType="end"/>
        </w:r>
        <w:r w:rsidRPr="00347385">
          <w:rPr>
            <w:rFonts w:ascii="Times New Roman" w:hAnsi="Times New Roman"/>
            <w:color w:val="FF0000"/>
            <w:rPrChange w:id="2235" w:author="Song, Xuehang" w:date="2026-01-08T08:05:00Z" w16du:dateUtc="2026-01-08T16:05:00Z">
              <w:rPr>
                <w:rFonts w:ascii="Times New Roman" w:hAnsi="Times New Roman"/>
              </w:rPr>
            </w:rPrChange>
          </w:rPr>
          <w:t xml:space="preserve"> </w:t>
        </w:r>
      </w:ins>
    </w:p>
    <w:p w14:paraId="49B1CE88" w14:textId="77777777" w:rsidR="005D005E" w:rsidRPr="00347385" w:rsidRDefault="005D005E" w:rsidP="005D005E">
      <w:pPr>
        <w:rPr>
          <w:ins w:id="2236" w:author="Song, Xuehang" w:date="2025-12-11T09:21:00Z" w16du:dateUtc="2025-12-11T17:21:00Z"/>
          <w:rFonts w:ascii="Times New Roman" w:hAnsi="Times New Roman"/>
          <w:color w:val="FF0000"/>
          <w:rPrChange w:id="2237" w:author="Song, Xuehang" w:date="2026-01-08T08:05:00Z" w16du:dateUtc="2026-01-08T16:05:00Z">
            <w:rPr>
              <w:ins w:id="2238" w:author="Song, Xuehang" w:date="2025-12-11T09:21:00Z" w16du:dateUtc="2025-12-11T17:21:00Z"/>
              <w:rFonts w:ascii="Times New Roman" w:hAnsi="Times New Roman"/>
            </w:rPr>
          </w:rPrChange>
        </w:rPr>
      </w:pPr>
      <w:ins w:id="2239" w:author="Song, Xuehang" w:date="2025-12-11T09:21:00Z" w16du:dateUtc="2025-12-11T17:21:00Z">
        <w:r w:rsidRPr="00347385">
          <w:rPr>
            <w:rFonts w:ascii="Times New Roman" w:hAnsi="Times New Roman"/>
            <w:color w:val="FF0000"/>
            <w:rPrChange w:id="2240" w:author="Song, Xuehang" w:date="2026-01-08T08:05:00Z" w16du:dateUtc="2026-01-08T16:05:00Z">
              <w:rPr>
                <w:rFonts w:ascii="Times New Roman" w:hAnsi="Times New Roman"/>
              </w:rPr>
            </w:rPrChange>
          </w:rPr>
          <w:t>Wen, G., Hay, C., &amp; Benson, S. (2021). CCSNet: : A deep learning modeling suite for CO</w:t>
        </w:r>
      </w:ins>
    </w:p>
    <w:p w14:paraId="454D246D" w14:textId="77777777" w:rsidR="005D005E" w:rsidRPr="00347385" w:rsidRDefault="005D005E" w:rsidP="005D005E">
      <w:pPr>
        <w:rPr>
          <w:ins w:id="2241" w:author="Song, Xuehang" w:date="2025-12-11T09:21:00Z" w16du:dateUtc="2025-12-11T17:21:00Z"/>
          <w:rFonts w:ascii="Times New Roman" w:hAnsi="Times New Roman"/>
          <w:color w:val="FF0000"/>
          <w:rPrChange w:id="2242" w:author="Song, Xuehang" w:date="2026-01-08T08:05:00Z" w16du:dateUtc="2026-01-08T16:05:00Z">
            <w:rPr>
              <w:ins w:id="2243" w:author="Song, Xuehang" w:date="2025-12-11T09:21:00Z" w16du:dateUtc="2025-12-11T17:21:00Z"/>
              <w:rFonts w:ascii="Times New Roman" w:hAnsi="Times New Roman"/>
            </w:rPr>
          </w:rPrChange>
        </w:rPr>
      </w:pPr>
      <w:ins w:id="2244" w:author="Song, Xuehang" w:date="2025-12-11T09:21:00Z" w16du:dateUtc="2025-12-11T17:21:00Z">
        <w:r w:rsidRPr="00347385">
          <w:rPr>
            <w:rFonts w:ascii="Times New Roman" w:hAnsi="Times New Roman"/>
            <w:color w:val="FF0000"/>
            <w:rPrChange w:id="2245" w:author="Song, Xuehang" w:date="2026-01-08T08:05:00Z" w16du:dateUtc="2026-01-08T16:05:00Z">
              <w:rPr>
                <w:rFonts w:ascii="Times New Roman" w:hAnsi="Times New Roman"/>
              </w:rPr>
            </w:rPrChange>
          </w:rPr>
          <w:t xml:space="preserve"> Storage. Advances in Water Resources, 149, 104009. </w:t>
        </w:r>
        <w:r w:rsidRPr="00347385">
          <w:rPr>
            <w:rFonts w:ascii="Times New Roman" w:hAnsi="Times New Roman"/>
            <w:color w:val="FF0000"/>
            <w:rPrChange w:id="2246" w:author="Song, Xuehang" w:date="2026-01-08T08:05:00Z" w16du:dateUtc="2026-01-08T16:05:00Z">
              <w:rPr>
                <w:rFonts w:ascii="Times New Roman" w:hAnsi="Times New Roman"/>
              </w:rPr>
            </w:rPrChange>
          </w:rPr>
          <w:fldChar w:fldCharType="begin"/>
        </w:r>
        <w:r w:rsidRPr="00347385">
          <w:rPr>
            <w:rFonts w:ascii="Times New Roman" w:hAnsi="Times New Roman"/>
            <w:color w:val="FF0000"/>
            <w:rPrChange w:id="2247" w:author="Song, Xuehang" w:date="2026-01-08T08:05:00Z" w16du:dateUtc="2026-01-08T16:05:00Z">
              <w:rPr>
                <w:rFonts w:ascii="Times New Roman" w:hAnsi="Times New Roman"/>
              </w:rPr>
            </w:rPrChange>
          </w:rPr>
          <w:instrText>HYPERLINK "https://doi.org/10.1016/j.advwatres.2021.104009" \t "_new"</w:instrText>
        </w:r>
        <w:r w:rsidRPr="008840F3">
          <w:rPr>
            <w:rFonts w:ascii="Times New Roman" w:hAnsi="Times New Roman"/>
            <w:color w:val="FF0000"/>
          </w:rPr>
        </w:r>
        <w:r w:rsidRPr="00347385">
          <w:rPr>
            <w:rFonts w:ascii="Times New Roman" w:hAnsi="Times New Roman"/>
            <w:color w:val="FF0000"/>
            <w:rPrChange w:id="2248" w:author="Song, Xuehang" w:date="2026-01-08T08:05:00Z" w16du:dateUtc="2026-01-08T16:05:00Z">
              <w:rPr>
                <w:rFonts w:ascii="Times New Roman" w:hAnsi="Times New Roman"/>
              </w:rPr>
            </w:rPrChange>
          </w:rPr>
          <w:fldChar w:fldCharType="separate"/>
        </w:r>
        <w:r w:rsidRPr="00347385">
          <w:rPr>
            <w:rFonts w:ascii="Times New Roman" w:hAnsi="Times New Roman"/>
            <w:color w:val="FF0000"/>
            <w:rPrChange w:id="2249" w:author="Song, Xuehang" w:date="2026-01-08T08:05:00Z" w16du:dateUtc="2026-01-08T16:05:00Z">
              <w:rPr>
                <w:rFonts w:ascii="Times New Roman" w:hAnsi="Times New Roman"/>
              </w:rPr>
            </w:rPrChange>
          </w:rPr>
          <w:t>https://doi.org/10.1016/j.advwatres.2021.104009</w:t>
        </w:r>
        <w:r w:rsidRPr="00347385">
          <w:rPr>
            <w:rFonts w:ascii="Times New Roman" w:hAnsi="Times New Roman"/>
            <w:color w:val="FF0000"/>
            <w:rPrChange w:id="2250" w:author="Song, Xuehang" w:date="2026-01-08T08:05:00Z" w16du:dateUtc="2026-01-08T16:05:00Z">
              <w:rPr>
                <w:rFonts w:ascii="Times New Roman" w:hAnsi="Times New Roman"/>
              </w:rPr>
            </w:rPrChange>
          </w:rPr>
          <w:fldChar w:fldCharType="end"/>
        </w:r>
        <w:r w:rsidRPr="00347385">
          <w:rPr>
            <w:rFonts w:ascii="Times New Roman" w:hAnsi="Times New Roman"/>
            <w:color w:val="FF0000"/>
            <w:rPrChange w:id="2251" w:author="Song, Xuehang" w:date="2026-01-08T08:05:00Z" w16du:dateUtc="2026-01-08T16:05:00Z">
              <w:rPr>
                <w:rFonts w:ascii="Times New Roman" w:hAnsi="Times New Roman"/>
              </w:rPr>
            </w:rPrChange>
          </w:rPr>
          <w:t xml:space="preserve"> </w:t>
        </w:r>
      </w:ins>
    </w:p>
    <w:p w14:paraId="5E6275F2" w14:textId="04E27B9D" w:rsidR="00E01097" w:rsidRPr="008F022E" w:rsidRDefault="00565BCF">
      <w:pPr>
        <w:pStyle w:val="Heading3"/>
        <w:rPr>
          <w:rFonts w:eastAsiaTheme="majorEastAsia"/>
          <w:rPrChange w:id="2252" w:author="Song, Xuehang" w:date="2025-10-09T06:53:00Z" w16du:dateUtc="2025-10-09T13:53:00Z">
            <w:rPr>
              <w:rFonts w:ascii="Times New Roman" w:hAnsi="Times New Roman"/>
            </w:rPr>
          </w:rPrChange>
        </w:rPr>
        <w:pPrChange w:id="2253" w:author="Song, Xuehang" w:date="2025-10-09T07:12:00Z" w16du:dateUtc="2025-10-09T14:12:00Z">
          <w:pPr>
            <w:numPr>
              <w:ilvl w:val="1"/>
              <w:numId w:val="14"/>
            </w:numPr>
            <w:tabs>
              <w:tab w:val="num" w:pos="1440"/>
            </w:tabs>
            <w:spacing w:before="100" w:beforeAutospacing="1" w:after="100" w:afterAutospacing="1"/>
            <w:ind w:left="1440" w:hanging="360"/>
          </w:pPr>
        </w:pPrChange>
      </w:pPr>
      <w:bookmarkStart w:id="2254" w:name="_Toc220495412"/>
      <w:commentRangeStart w:id="2255"/>
      <w:ins w:id="2256" w:author="Song, Xuehang" w:date="2025-10-09T06:53:00Z" w16du:dateUtc="2025-10-09T13:53:00Z">
        <w:r w:rsidRPr="008F022E">
          <w:rPr>
            <w:rFonts w:eastAsiaTheme="majorEastAsia"/>
            <w:rPrChange w:id="2257" w:author="Song, Xuehang" w:date="2025-10-09T06:53:00Z" w16du:dateUtc="2025-10-09T13:53:00Z">
              <w:rPr>
                <w:rFonts w:ascii="Times New Roman" w:hAnsi="Times New Roman"/>
              </w:rPr>
            </w:rPrChange>
          </w:rPr>
          <w:t xml:space="preserve">Multi-fidelity </w:t>
        </w:r>
      </w:ins>
      <w:ins w:id="2258" w:author="Song, Xuehang" w:date="2025-12-11T09:29:00Z" w16du:dateUtc="2025-12-11T17:29:00Z">
        <w:r w:rsidR="00756637" w:rsidRPr="008F022E">
          <w:rPr>
            <w:rPrChange w:id="2259" w:author="Song, Xuehang" w:date="2026-01-08T08:05:00Z" w16du:dateUtc="2026-01-08T16:05:00Z">
              <w:rPr>
                <w:rFonts w:ascii="Times New Roman" w:hAnsi="Times New Roman"/>
                <w:b/>
                <w:bCs/>
              </w:rPr>
            </w:rPrChange>
          </w:rPr>
          <w:t>D</w:t>
        </w:r>
      </w:ins>
      <w:ins w:id="2260" w:author="Song, Xuehang" w:date="2025-10-09T06:53:00Z" w16du:dateUtc="2025-10-09T13:53:00Z">
        <w:r w:rsidRPr="008F022E">
          <w:rPr>
            <w:rFonts w:eastAsiaTheme="majorEastAsia"/>
            <w:rPrChange w:id="2261" w:author="Song, Xuehang" w:date="2025-12-11T09:28:00Z" w16du:dateUtc="2025-12-11T17:28:00Z">
              <w:rPr>
                <w:rFonts w:ascii="Times New Roman" w:hAnsi="Times New Roman"/>
              </w:rPr>
            </w:rPrChange>
          </w:rPr>
          <w:t xml:space="preserve">ata </w:t>
        </w:r>
      </w:ins>
      <w:ins w:id="2262" w:author="Song, Xuehang" w:date="2025-12-11T09:29:00Z" w16du:dateUtc="2025-12-11T17:29:00Z">
        <w:r w:rsidR="00756637" w:rsidRPr="008F022E">
          <w:rPr>
            <w:rPrChange w:id="2263" w:author="Song, Xuehang" w:date="2026-01-08T08:05:00Z" w16du:dateUtc="2026-01-08T16:05:00Z">
              <w:rPr>
                <w:rFonts w:ascii="Times New Roman" w:hAnsi="Times New Roman"/>
                <w:b/>
                <w:bCs/>
              </w:rPr>
            </w:rPrChange>
          </w:rPr>
          <w:t>F</w:t>
        </w:r>
      </w:ins>
      <w:ins w:id="2264" w:author="Song, Xuehang" w:date="2025-10-09T06:53:00Z" w16du:dateUtc="2025-10-09T13:53:00Z">
        <w:r w:rsidRPr="008F022E">
          <w:rPr>
            <w:rFonts w:eastAsiaTheme="majorEastAsia"/>
            <w:rPrChange w:id="2265" w:author="Song, Xuehang" w:date="2025-12-11T09:28:00Z" w16du:dateUtc="2025-12-11T17:28:00Z">
              <w:rPr>
                <w:rFonts w:ascii="Times New Roman" w:hAnsi="Times New Roman"/>
              </w:rPr>
            </w:rPrChange>
          </w:rPr>
          <w:t>usion</w:t>
        </w:r>
      </w:ins>
      <w:ins w:id="2266" w:author="Song, Xuehang" w:date="2025-10-09T06:54:00Z" w16du:dateUtc="2025-10-09T13:54:00Z">
        <w:r w:rsidR="005A265F" w:rsidRPr="008F022E">
          <w:rPr>
            <w:rFonts w:eastAsiaTheme="majorEastAsia"/>
            <w:rPrChange w:id="2267" w:author="Song, Xuehang" w:date="2025-12-11T09:29:00Z" w16du:dateUtc="2025-12-11T17:29:00Z">
              <w:rPr>
                <w:rFonts w:ascii="Times New Roman" w:hAnsi="Times New Roman"/>
                <w:b/>
                <w:bCs/>
              </w:rPr>
            </w:rPrChange>
          </w:rPr>
          <w:t xml:space="preserve"> </w:t>
        </w:r>
        <w:r w:rsidR="006F77A7" w:rsidRPr="008F022E">
          <w:rPr>
            <w:rFonts w:eastAsiaTheme="majorEastAsia"/>
            <w:rPrChange w:id="2268" w:author="Song, Xuehang" w:date="2025-12-11T09:29:00Z" w16du:dateUtc="2025-12-11T17:29:00Z">
              <w:rPr>
                <w:rFonts w:ascii="Times New Roman" w:hAnsi="Times New Roman"/>
                <w:b/>
                <w:bCs/>
              </w:rPr>
            </w:rPrChange>
          </w:rPr>
          <w:t>(</w:t>
        </w:r>
        <w:r w:rsidR="006F77A7" w:rsidRPr="008F022E">
          <w:rPr>
            <w:rFonts w:eastAsiaTheme="majorEastAsia"/>
            <w:rPrChange w:id="2269" w:author="Song, Xuehang" w:date="2026-01-08T03:25:00Z" w16du:dateUtc="2026-01-08T11:25:00Z">
              <w:rPr>
                <w:rFonts w:ascii="Times New Roman" w:hAnsi="Times New Roman"/>
                <w:b/>
                <w:bCs/>
              </w:rPr>
            </w:rPrChange>
          </w:rPr>
          <w:t>Jason</w:t>
        </w:r>
      </w:ins>
      <w:ins w:id="2270" w:author="Song, Xuehang" w:date="2026-01-08T03:26:00Z" w16du:dateUtc="2026-01-08T11:26:00Z">
        <w:r w:rsidR="007C2AD0">
          <w:rPr>
            <w:rFonts w:eastAsiaTheme="majorEastAsia"/>
          </w:rPr>
          <w:t xml:space="preserve">, </w:t>
        </w:r>
      </w:ins>
      <w:ins w:id="2271" w:author="Song, Xuehang" w:date="2025-10-09T06:54:00Z" w16du:dateUtc="2025-10-09T13:54:00Z">
        <w:r w:rsidR="006F77A7" w:rsidRPr="004F3C4C">
          <w:rPr>
            <w:rFonts w:eastAsiaTheme="majorEastAsia"/>
          </w:rPr>
          <w:t>Xuehang</w:t>
        </w:r>
        <w:r w:rsidR="006F77A7" w:rsidRPr="008F022E">
          <w:rPr>
            <w:rFonts w:eastAsiaTheme="majorEastAsia"/>
            <w:rPrChange w:id="2272" w:author="Song, Xuehang" w:date="2026-01-08T03:25:00Z" w16du:dateUtc="2026-01-08T11:25:00Z">
              <w:rPr>
                <w:rFonts w:ascii="Times New Roman" w:hAnsi="Times New Roman"/>
                <w:b/>
                <w:bCs/>
              </w:rPr>
            </w:rPrChange>
          </w:rPr>
          <w:t>):</w:t>
        </w:r>
      </w:ins>
      <w:commentRangeEnd w:id="2255"/>
      <w:ins w:id="2273" w:author="Song, Xuehang" w:date="2026-01-08T03:27:00Z" w16du:dateUtc="2026-01-08T11:27:00Z">
        <w:r w:rsidR="009A02CE" w:rsidRPr="008F022E">
          <w:rPr>
            <w:rStyle w:val="CommentReference"/>
            <w:rFonts w:eastAsiaTheme="majorEastAsia"/>
            <w:sz w:val="24"/>
            <w:szCs w:val="22"/>
            <w:rPrChange w:id="2274" w:author="Song, Xuehang" w:date="2026-01-29T09:29:00Z" w16du:dateUtc="2026-01-29T17:29:00Z">
              <w:rPr>
                <w:rStyle w:val="CommentReference"/>
                <w:b/>
              </w:rPr>
            </w:rPrChange>
          </w:rPr>
          <w:commentReference w:id="2255"/>
        </w:r>
      </w:ins>
      <w:bookmarkEnd w:id="2254"/>
    </w:p>
    <w:p w14:paraId="5A904359" w14:textId="5FD09168" w:rsidR="00262A5C" w:rsidRDefault="00262A5C">
      <w:pPr>
        <w:pStyle w:val="BodyText"/>
        <w:rPr>
          <w:ins w:id="2275" w:author="Song, Xuehang" w:date="2025-12-11T09:21:00Z" w16du:dateUtc="2025-12-11T17:21:00Z"/>
          <w:rFonts w:ascii="Times New Roman" w:hAnsi="Times New Roman"/>
        </w:rPr>
        <w:pPrChange w:id="2276" w:author="Song, Xuehang" w:date="2026-01-08T08:05:00Z" w16du:dateUtc="2026-01-08T16:05:00Z">
          <w:pPr>
            <w:spacing w:before="100" w:beforeAutospacing="1" w:after="100" w:afterAutospacing="1"/>
          </w:pPr>
        </w:pPrChange>
      </w:pPr>
      <w:ins w:id="2277" w:author="Song, Xuehang" w:date="2025-12-11T09:21:00Z" w16du:dateUtc="2025-12-11T17:21:00Z">
        <w:r w:rsidRPr="00090EFA">
          <w:t xml:space="preserve">Multi-fidelity modeling enhances surrogate accuracy and computational efficiency by combining inexpensive low-fidelity simulations with high-fidelity simulations and field observations. Two mature strategies dominate the literature: (1) autoregressive Gaussian-process and co-Kriging models, which treat high-fidelity outputs as corrected versions of low-fidelity predictions (Kennedy &amp; O’Hagan, 2000; Le Gratiet, 2013), and (2) neural discrepancy models, which learn nonlinear </w:t>
        </w:r>
        <w:r w:rsidRPr="00090EFA">
          <w:lastRenderedPageBreak/>
          <w:t>mappings between fidelity levels (Perdikaris et al., 2017, CMAME). In groundwater flow and reactive transport applications, low-fidelity simulations (e.g., coarse-grid PFLOTRAN or MODFLOW models) provide broad characterization of system variability, while fine-grid simulations or field observations anchor localized accuracy (Asher et al., 2015). Recent advances include physics-aware multi-fidelity networks (Wen et al., 2021) and transfer learning approaches in which surrogates are pre-trained on large low-fidelity ensembles and fine-tuned using a smaller high-fidelity subset (Tang et al., 2022), achieving strong performance with orders of magnitude reduction in simulation cost. These methods integrate naturally with active learning and continual learning, enabling scalable refinement even under evolving operational regimes</w:t>
        </w:r>
        <w:r w:rsidRPr="006A7951">
          <w:rPr>
            <w:rFonts w:ascii="Times New Roman" w:hAnsi="Times New Roman"/>
          </w:rPr>
          <w:t>.</w:t>
        </w:r>
      </w:ins>
    </w:p>
    <w:p w14:paraId="6B74A477" w14:textId="77777777" w:rsidR="00262A5C" w:rsidRPr="00DF5EA2" w:rsidRDefault="00262A5C">
      <w:pPr>
        <w:pStyle w:val="BodyText"/>
        <w:rPr>
          <w:ins w:id="2278" w:author="Song, Xuehang" w:date="2025-12-11T09:21:00Z" w16du:dateUtc="2025-12-11T17:21:00Z"/>
          <w:rFonts w:ascii="Times New Roman" w:hAnsi="Times New Roman"/>
        </w:rPr>
        <w:pPrChange w:id="2279" w:author="Song, Xuehang" w:date="2026-01-08T08:05:00Z" w16du:dateUtc="2026-01-08T16:05:00Z">
          <w:pPr>
            <w:spacing w:before="100" w:beforeAutospacing="1" w:after="100" w:afterAutospacing="1"/>
          </w:pPr>
        </w:pPrChange>
      </w:pPr>
      <w:ins w:id="2280" w:author="Song, Xuehang" w:date="2025-12-11T09:21:00Z" w16du:dateUtc="2025-12-11T17:21:00Z">
        <w:r w:rsidRPr="00905578">
          <w:t>The multi-fidelity fusion procedure integrates coarse simulations, fine simulations, and field data through a structured workflow.</w:t>
        </w:r>
      </w:ins>
    </w:p>
    <w:p w14:paraId="74D66216" w14:textId="77777777" w:rsidR="00262A5C" w:rsidRPr="00900DF2" w:rsidRDefault="00262A5C">
      <w:pPr>
        <w:pStyle w:val="BodyText"/>
        <w:numPr>
          <w:ilvl w:val="0"/>
          <w:numId w:val="82"/>
        </w:numPr>
        <w:rPr>
          <w:ins w:id="2281" w:author="Song, Xuehang" w:date="2025-12-11T09:21:00Z" w16du:dateUtc="2025-12-11T17:21:00Z"/>
          <w:rFonts w:ascii="Times New Roman" w:hAnsi="Times New Roman"/>
        </w:rPr>
        <w:pPrChange w:id="2282" w:author="Song, Xuehang" w:date="2026-01-08T08:05:00Z" w16du:dateUtc="2026-01-08T16:05:00Z">
          <w:pPr>
            <w:pStyle w:val="ListParagraph"/>
            <w:numPr>
              <w:numId w:val="41"/>
            </w:numPr>
            <w:spacing w:before="100" w:beforeAutospacing="1" w:after="100" w:afterAutospacing="1"/>
            <w:ind w:hanging="360"/>
          </w:pPr>
        </w:pPrChange>
      </w:pPr>
      <w:ins w:id="2283" w:author="Song, Xuehang" w:date="2025-12-11T09:21:00Z" w16du:dateUtc="2025-12-11T17:21:00Z">
        <w:r w:rsidRPr="00900DF2">
          <w:t>Identify fidelity levels and align datasets, ensuring spatial, temporal, and unit consistency across LF, HF, and observational sources.</w:t>
        </w:r>
      </w:ins>
    </w:p>
    <w:p w14:paraId="5F7DE5BE" w14:textId="77777777" w:rsidR="00262A5C" w:rsidRPr="00900DF2" w:rsidRDefault="00262A5C">
      <w:pPr>
        <w:pStyle w:val="BodyText"/>
        <w:numPr>
          <w:ilvl w:val="0"/>
          <w:numId w:val="82"/>
        </w:numPr>
        <w:rPr>
          <w:ins w:id="2284" w:author="Song, Xuehang" w:date="2025-12-11T09:21:00Z" w16du:dateUtc="2025-12-11T17:21:00Z"/>
          <w:rFonts w:ascii="Times New Roman" w:hAnsi="Times New Roman"/>
        </w:rPr>
        <w:pPrChange w:id="2285" w:author="Song, Xuehang" w:date="2026-01-08T08:05:00Z" w16du:dateUtc="2026-01-08T16:05:00Z">
          <w:pPr>
            <w:pStyle w:val="ListParagraph"/>
            <w:numPr>
              <w:numId w:val="41"/>
            </w:numPr>
            <w:spacing w:before="100" w:beforeAutospacing="1" w:after="100" w:afterAutospacing="1"/>
            <w:ind w:hanging="360"/>
          </w:pPr>
        </w:pPrChange>
      </w:pPr>
      <w:ins w:id="2286" w:author="Song, Xuehang" w:date="2025-12-11T09:21:00Z" w16du:dateUtc="2025-12-11T17:21:00Z">
        <w:r w:rsidRPr="00900DF2">
          <w:t>Pre-train surrogate models on low-fidelity simulations, exploiting their broad coverage of the parameter and operational space.</w:t>
        </w:r>
      </w:ins>
    </w:p>
    <w:p w14:paraId="7BE39EAF" w14:textId="77777777" w:rsidR="00262A5C" w:rsidRPr="00900DF2" w:rsidRDefault="00262A5C">
      <w:pPr>
        <w:pStyle w:val="BodyText"/>
        <w:numPr>
          <w:ilvl w:val="0"/>
          <w:numId w:val="82"/>
        </w:numPr>
        <w:rPr>
          <w:ins w:id="2287" w:author="Song, Xuehang" w:date="2025-12-11T09:21:00Z" w16du:dateUtc="2025-12-11T17:21:00Z"/>
          <w:rFonts w:ascii="Times New Roman" w:hAnsi="Times New Roman"/>
        </w:rPr>
        <w:pPrChange w:id="2288" w:author="Song, Xuehang" w:date="2026-01-08T08:05:00Z" w16du:dateUtc="2026-01-08T16:05:00Z">
          <w:pPr>
            <w:pStyle w:val="ListParagraph"/>
            <w:numPr>
              <w:numId w:val="41"/>
            </w:numPr>
            <w:spacing w:before="100" w:beforeAutospacing="1" w:after="100" w:afterAutospacing="1"/>
            <w:ind w:hanging="360"/>
          </w:pPr>
        </w:pPrChange>
      </w:pPr>
      <w:ins w:id="2289" w:author="Song, Xuehang" w:date="2025-12-11T09:21:00Z" w16du:dateUtc="2025-12-11T17:21:00Z">
        <w:r w:rsidRPr="00900DF2">
          <w:t>Introduce high-fidelity data—simulation or observational—and train a discrepancy model or co-Kriging structure so that predictions inherit LF global structure and HF local accuracy (Kennedy &amp; O’Hagan, 2000; Perdikaris et al., 2017).</w:t>
        </w:r>
      </w:ins>
    </w:p>
    <w:p w14:paraId="664B98A8" w14:textId="77777777" w:rsidR="00262A5C" w:rsidRPr="00900DF2" w:rsidRDefault="00262A5C">
      <w:pPr>
        <w:pStyle w:val="BodyText"/>
        <w:numPr>
          <w:ilvl w:val="0"/>
          <w:numId w:val="82"/>
        </w:numPr>
        <w:rPr>
          <w:ins w:id="2290" w:author="Song, Xuehang" w:date="2025-12-11T09:21:00Z" w16du:dateUtc="2025-12-11T17:21:00Z"/>
          <w:rFonts w:ascii="Times New Roman" w:hAnsi="Times New Roman"/>
        </w:rPr>
        <w:pPrChange w:id="2291" w:author="Song, Xuehang" w:date="2026-01-08T08:05:00Z" w16du:dateUtc="2026-01-08T16:05:00Z">
          <w:pPr>
            <w:pStyle w:val="ListParagraph"/>
            <w:numPr>
              <w:numId w:val="41"/>
            </w:numPr>
            <w:spacing w:before="100" w:beforeAutospacing="1" w:after="100" w:afterAutospacing="1"/>
            <w:ind w:hanging="360"/>
          </w:pPr>
        </w:pPrChange>
      </w:pPr>
      <w:ins w:id="2292" w:author="Song, Xuehang" w:date="2025-12-11T09:21:00Z" w16du:dateUtc="2025-12-11T17:21:00Z">
        <w:r w:rsidRPr="00900DF2">
          <w:t>Quantify fidelity-conditioned uncertainty, expanding intervals where only LF information is available and narrowing them where HF evidence supports confidence, consistent with UQ strategies in Wen et al. (2021).</w:t>
        </w:r>
      </w:ins>
    </w:p>
    <w:p w14:paraId="7D2C533F" w14:textId="77777777" w:rsidR="00262A5C" w:rsidRPr="00900DF2" w:rsidRDefault="00262A5C">
      <w:pPr>
        <w:pStyle w:val="BodyText"/>
        <w:numPr>
          <w:ilvl w:val="0"/>
          <w:numId w:val="82"/>
        </w:numPr>
        <w:rPr>
          <w:ins w:id="2293" w:author="Song, Xuehang" w:date="2025-12-11T09:21:00Z" w16du:dateUtc="2025-12-11T17:21:00Z"/>
          <w:rFonts w:ascii="Times New Roman" w:hAnsi="Times New Roman"/>
        </w:rPr>
        <w:pPrChange w:id="2294" w:author="Song, Xuehang" w:date="2026-01-08T08:05:00Z" w16du:dateUtc="2026-01-08T16:05:00Z">
          <w:pPr>
            <w:pStyle w:val="ListParagraph"/>
            <w:numPr>
              <w:numId w:val="41"/>
            </w:numPr>
            <w:spacing w:before="100" w:beforeAutospacing="1" w:after="100" w:afterAutospacing="1"/>
            <w:ind w:hanging="360"/>
          </w:pPr>
        </w:pPrChange>
      </w:pPr>
      <w:ins w:id="2295" w:author="Song, Xuehang" w:date="2025-12-11T09:21:00Z" w16du:dateUtc="2025-12-11T17:21:00Z">
        <w:r w:rsidRPr="00900DF2">
          <w:t>Validate fused predictions against withheld HF runs or independent observational periods to confirm improved performance over single-fidelity surrogates.</w:t>
        </w:r>
      </w:ins>
    </w:p>
    <w:p w14:paraId="28829F82" w14:textId="77777777" w:rsidR="00262A5C" w:rsidRDefault="00262A5C">
      <w:pPr>
        <w:pStyle w:val="BodyText"/>
        <w:numPr>
          <w:ilvl w:val="0"/>
          <w:numId w:val="82"/>
        </w:numPr>
        <w:rPr>
          <w:ins w:id="2296" w:author="Song, Xuehang" w:date="2025-12-11T09:21:00Z" w16du:dateUtc="2025-12-11T17:21:00Z"/>
          <w:rFonts w:ascii="Times New Roman" w:hAnsi="Times New Roman"/>
        </w:rPr>
        <w:pPrChange w:id="2297" w:author="Song, Xuehang" w:date="2026-01-08T08:05:00Z" w16du:dateUtc="2026-01-08T16:05:00Z">
          <w:pPr>
            <w:pStyle w:val="ListParagraph"/>
            <w:numPr>
              <w:numId w:val="41"/>
            </w:numPr>
            <w:spacing w:before="100" w:beforeAutospacing="1" w:after="100" w:afterAutospacing="1"/>
            <w:ind w:hanging="360"/>
          </w:pPr>
        </w:pPrChange>
      </w:pPr>
      <w:ins w:id="2298" w:author="Song, Xuehang" w:date="2025-12-11T09:21:00Z" w16du:dateUtc="2025-12-11T17:21:00Z">
        <w:r w:rsidRPr="00900DF2">
          <w:t>Integrate the fused surrogate into the continual learning loop, enabling more accurate drift detection, better-informed active learning selection, and more stable fine-tuning updates.</w:t>
        </w:r>
      </w:ins>
    </w:p>
    <w:p w14:paraId="714F1F83" w14:textId="77777777" w:rsidR="00FC7EAE" w:rsidRDefault="00FC7EAE" w:rsidP="00262A5C">
      <w:pPr>
        <w:rPr>
          <w:ins w:id="2299" w:author="Song, Xuehang" w:date="2026-01-08T03:26:00Z" w16du:dateUtc="2026-01-08T11:26:00Z"/>
          <w:rFonts w:ascii="Times New Roman" w:hAnsi="Times New Roman"/>
        </w:rPr>
      </w:pPr>
    </w:p>
    <w:p w14:paraId="362E0F60" w14:textId="4A3F1681" w:rsidR="00262A5C" w:rsidRPr="002C44D1" w:rsidRDefault="00262A5C" w:rsidP="00262A5C">
      <w:pPr>
        <w:rPr>
          <w:ins w:id="2300" w:author="Song, Xuehang" w:date="2025-12-11T09:21:00Z" w16du:dateUtc="2025-12-11T17:21:00Z"/>
          <w:rFonts w:ascii="Times New Roman" w:hAnsi="Times New Roman"/>
          <w:color w:val="FF0000"/>
          <w:rPrChange w:id="2301" w:author="Song, Xuehang" w:date="2026-01-08T08:05:00Z" w16du:dateUtc="2026-01-08T16:05:00Z">
            <w:rPr>
              <w:ins w:id="2302" w:author="Song, Xuehang" w:date="2025-12-11T09:21:00Z" w16du:dateUtc="2025-12-11T17:21:00Z"/>
              <w:rFonts w:ascii="Times New Roman" w:hAnsi="Times New Roman"/>
            </w:rPr>
          </w:rPrChange>
        </w:rPr>
      </w:pPr>
      <w:ins w:id="2303" w:author="Song, Xuehang" w:date="2025-12-11T09:21:00Z" w16du:dateUtc="2025-12-11T17:21:00Z">
        <w:r w:rsidRPr="002C44D1">
          <w:rPr>
            <w:rFonts w:ascii="Times New Roman" w:hAnsi="Times New Roman"/>
            <w:color w:val="FF0000"/>
            <w:rPrChange w:id="2304" w:author="Song, Xuehang" w:date="2026-01-08T08:05:00Z" w16du:dateUtc="2026-01-08T16:05:00Z">
              <w:rPr>
                <w:rFonts w:ascii="Times New Roman" w:hAnsi="Times New Roman"/>
              </w:rPr>
            </w:rPrChange>
          </w:rPr>
          <w:t xml:space="preserve">Asher, M. J., Croke, B. F., Jakeman, A. J., &amp; Peeters, L. J. (2015). A review of surrogate models and their application to groundwater modeling. Water Resources Research, 51(8), 5957–5973. </w:t>
        </w:r>
        <w:r w:rsidRPr="002C44D1">
          <w:rPr>
            <w:rFonts w:ascii="Times New Roman" w:hAnsi="Times New Roman"/>
            <w:color w:val="FF0000"/>
            <w:rPrChange w:id="2305" w:author="Song, Xuehang" w:date="2026-01-08T08:05:00Z" w16du:dateUtc="2026-01-08T16:05:00Z">
              <w:rPr>
                <w:rFonts w:ascii="Times New Roman" w:hAnsi="Times New Roman"/>
              </w:rPr>
            </w:rPrChange>
          </w:rPr>
          <w:fldChar w:fldCharType="begin"/>
        </w:r>
        <w:r w:rsidRPr="002C44D1">
          <w:rPr>
            <w:rFonts w:ascii="Times New Roman" w:hAnsi="Times New Roman"/>
            <w:color w:val="FF0000"/>
            <w:rPrChange w:id="2306" w:author="Song, Xuehang" w:date="2026-01-08T08:05:00Z" w16du:dateUtc="2026-01-08T16:05:00Z">
              <w:rPr>
                <w:rFonts w:ascii="Times New Roman" w:hAnsi="Times New Roman"/>
              </w:rPr>
            </w:rPrChange>
          </w:rPr>
          <w:instrText>HYPERLINK "https://doi.org/10.1002/2015WR016967"</w:instrText>
        </w:r>
        <w:r w:rsidRPr="008840F3">
          <w:rPr>
            <w:rFonts w:ascii="Times New Roman" w:hAnsi="Times New Roman"/>
            <w:color w:val="FF0000"/>
          </w:rPr>
        </w:r>
        <w:r w:rsidRPr="002C44D1">
          <w:rPr>
            <w:rFonts w:ascii="Times New Roman" w:hAnsi="Times New Roman"/>
            <w:color w:val="FF0000"/>
            <w:rPrChange w:id="2307" w:author="Song, Xuehang" w:date="2026-01-08T08:05:00Z" w16du:dateUtc="2026-01-08T16:05:00Z">
              <w:rPr>
                <w:rFonts w:ascii="Times New Roman" w:hAnsi="Times New Roman"/>
              </w:rPr>
            </w:rPrChange>
          </w:rPr>
          <w:fldChar w:fldCharType="separate"/>
        </w:r>
        <w:r w:rsidRPr="002C44D1">
          <w:rPr>
            <w:rStyle w:val="Hyperlink"/>
            <w:rFonts w:ascii="Times New Roman" w:hAnsi="Times New Roman"/>
            <w:color w:val="FF0000"/>
            <w:rPrChange w:id="2308" w:author="Song, Xuehang" w:date="2026-01-08T08:05:00Z" w16du:dateUtc="2026-01-08T16:05:00Z">
              <w:rPr>
                <w:rStyle w:val="Hyperlink"/>
                <w:rFonts w:ascii="Times New Roman" w:hAnsi="Times New Roman"/>
              </w:rPr>
            </w:rPrChange>
          </w:rPr>
          <w:t>https://doi.org/10.1002/2015WR016967</w:t>
        </w:r>
        <w:r w:rsidRPr="002C44D1">
          <w:rPr>
            <w:rFonts w:ascii="Times New Roman" w:hAnsi="Times New Roman"/>
            <w:color w:val="FF0000"/>
            <w:rPrChange w:id="2309" w:author="Song, Xuehang" w:date="2026-01-08T08:05:00Z" w16du:dateUtc="2026-01-08T16:05:00Z">
              <w:rPr>
                <w:rFonts w:ascii="Times New Roman" w:hAnsi="Times New Roman"/>
              </w:rPr>
            </w:rPrChange>
          </w:rPr>
          <w:fldChar w:fldCharType="end"/>
        </w:r>
        <w:r w:rsidRPr="002C44D1">
          <w:rPr>
            <w:rFonts w:ascii="Times New Roman" w:hAnsi="Times New Roman"/>
            <w:color w:val="FF0000"/>
            <w:rPrChange w:id="2310" w:author="Song, Xuehang" w:date="2026-01-08T08:05:00Z" w16du:dateUtc="2026-01-08T16:05:00Z">
              <w:rPr>
                <w:rFonts w:ascii="Times New Roman" w:hAnsi="Times New Roman"/>
              </w:rPr>
            </w:rPrChange>
          </w:rPr>
          <w:t xml:space="preserve"> </w:t>
        </w:r>
      </w:ins>
    </w:p>
    <w:p w14:paraId="2010A4DA" w14:textId="77777777" w:rsidR="00262A5C" w:rsidRPr="002C44D1" w:rsidRDefault="00262A5C" w:rsidP="00262A5C">
      <w:pPr>
        <w:rPr>
          <w:ins w:id="2311" w:author="Song, Xuehang" w:date="2025-12-11T09:21:00Z" w16du:dateUtc="2025-12-11T17:21:00Z"/>
          <w:rFonts w:ascii="Times New Roman" w:hAnsi="Times New Roman"/>
          <w:color w:val="FF0000"/>
          <w:rPrChange w:id="2312" w:author="Song, Xuehang" w:date="2026-01-08T08:05:00Z" w16du:dateUtc="2026-01-08T16:05:00Z">
            <w:rPr>
              <w:ins w:id="2313" w:author="Song, Xuehang" w:date="2025-12-11T09:21:00Z" w16du:dateUtc="2025-12-11T17:21:00Z"/>
              <w:rFonts w:ascii="Times New Roman" w:hAnsi="Times New Roman"/>
            </w:rPr>
          </w:rPrChange>
        </w:rPr>
      </w:pPr>
      <w:ins w:id="2314" w:author="Song, Xuehang" w:date="2025-12-11T09:21:00Z" w16du:dateUtc="2025-12-11T17:21:00Z">
        <w:r w:rsidRPr="002C44D1">
          <w:rPr>
            <w:rFonts w:ascii="Times New Roman" w:hAnsi="Times New Roman"/>
            <w:color w:val="FF0000"/>
            <w:rPrChange w:id="2315" w:author="Song, Xuehang" w:date="2026-01-08T08:05:00Z" w16du:dateUtc="2026-01-08T16:05:00Z">
              <w:rPr>
                <w:rFonts w:ascii="Times New Roman" w:hAnsi="Times New Roman"/>
              </w:rPr>
            </w:rPrChange>
          </w:rPr>
          <w:t xml:space="preserve">Kennedy, M. C., &amp; O’Hagan, A. (2000). Predicting the output from a complex computer code when fast approximations are available. Journal of the Royal Statistical Society: Series B, 62(3), 425–464. </w:t>
        </w:r>
        <w:r w:rsidRPr="002C44D1">
          <w:rPr>
            <w:rFonts w:ascii="Times New Roman" w:hAnsi="Times New Roman"/>
            <w:color w:val="FF0000"/>
            <w:rPrChange w:id="2316" w:author="Song, Xuehang" w:date="2026-01-08T08:05:00Z" w16du:dateUtc="2026-01-08T16:05:00Z">
              <w:rPr>
                <w:rFonts w:ascii="Times New Roman" w:hAnsi="Times New Roman"/>
              </w:rPr>
            </w:rPrChange>
          </w:rPr>
          <w:fldChar w:fldCharType="begin"/>
        </w:r>
        <w:r w:rsidRPr="002C44D1">
          <w:rPr>
            <w:rFonts w:ascii="Times New Roman" w:hAnsi="Times New Roman"/>
            <w:color w:val="FF0000"/>
            <w:rPrChange w:id="2317" w:author="Song, Xuehang" w:date="2026-01-08T08:05:00Z" w16du:dateUtc="2026-01-08T16:05:00Z">
              <w:rPr>
                <w:rFonts w:ascii="Times New Roman" w:hAnsi="Times New Roman"/>
              </w:rPr>
            </w:rPrChange>
          </w:rPr>
          <w:instrText>HYPERLINK "https://doi.org/10.1111/1467-9868.00293"</w:instrText>
        </w:r>
        <w:r w:rsidRPr="008840F3">
          <w:rPr>
            <w:rFonts w:ascii="Times New Roman" w:hAnsi="Times New Roman"/>
            <w:color w:val="FF0000"/>
          </w:rPr>
        </w:r>
        <w:r w:rsidRPr="002C44D1">
          <w:rPr>
            <w:rFonts w:ascii="Times New Roman" w:hAnsi="Times New Roman"/>
            <w:color w:val="FF0000"/>
            <w:rPrChange w:id="2318" w:author="Song, Xuehang" w:date="2026-01-08T08:05:00Z" w16du:dateUtc="2026-01-08T16:05:00Z">
              <w:rPr>
                <w:rFonts w:ascii="Times New Roman" w:hAnsi="Times New Roman"/>
              </w:rPr>
            </w:rPrChange>
          </w:rPr>
          <w:fldChar w:fldCharType="separate"/>
        </w:r>
        <w:r w:rsidRPr="002C44D1">
          <w:rPr>
            <w:rStyle w:val="Hyperlink"/>
            <w:rFonts w:ascii="Times New Roman" w:hAnsi="Times New Roman"/>
            <w:color w:val="FF0000"/>
            <w:rPrChange w:id="2319" w:author="Song, Xuehang" w:date="2026-01-08T08:05:00Z" w16du:dateUtc="2026-01-08T16:05:00Z">
              <w:rPr>
                <w:rStyle w:val="Hyperlink"/>
                <w:rFonts w:ascii="Times New Roman" w:hAnsi="Times New Roman"/>
              </w:rPr>
            </w:rPrChange>
          </w:rPr>
          <w:t>https://doi.org/10.1111/1467-9868.00293</w:t>
        </w:r>
        <w:r w:rsidRPr="002C44D1">
          <w:rPr>
            <w:rFonts w:ascii="Times New Roman" w:hAnsi="Times New Roman"/>
            <w:color w:val="FF0000"/>
            <w:rPrChange w:id="2320" w:author="Song, Xuehang" w:date="2026-01-08T08:05:00Z" w16du:dateUtc="2026-01-08T16:05:00Z">
              <w:rPr>
                <w:rFonts w:ascii="Times New Roman" w:hAnsi="Times New Roman"/>
              </w:rPr>
            </w:rPrChange>
          </w:rPr>
          <w:fldChar w:fldCharType="end"/>
        </w:r>
        <w:r w:rsidRPr="002C44D1">
          <w:rPr>
            <w:rFonts w:ascii="Times New Roman" w:hAnsi="Times New Roman"/>
            <w:color w:val="FF0000"/>
            <w:rPrChange w:id="2321" w:author="Song, Xuehang" w:date="2026-01-08T08:05:00Z" w16du:dateUtc="2026-01-08T16:05:00Z">
              <w:rPr>
                <w:rFonts w:ascii="Times New Roman" w:hAnsi="Times New Roman"/>
              </w:rPr>
            </w:rPrChange>
          </w:rPr>
          <w:t xml:space="preserve"> </w:t>
        </w:r>
      </w:ins>
    </w:p>
    <w:p w14:paraId="399103E8" w14:textId="77777777" w:rsidR="00262A5C" w:rsidRPr="002C44D1" w:rsidRDefault="00262A5C" w:rsidP="00262A5C">
      <w:pPr>
        <w:rPr>
          <w:ins w:id="2322" w:author="Song, Xuehang" w:date="2025-12-11T09:21:00Z" w16du:dateUtc="2025-12-11T17:21:00Z"/>
          <w:rFonts w:ascii="Times New Roman" w:hAnsi="Times New Roman"/>
          <w:color w:val="FF0000"/>
          <w:rPrChange w:id="2323" w:author="Song, Xuehang" w:date="2026-01-08T08:05:00Z" w16du:dateUtc="2026-01-08T16:05:00Z">
            <w:rPr>
              <w:ins w:id="2324" w:author="Song, Xuehang" w:date="2025-12-11T09:21:00Z" w16du:dateUtc="2025-12-11T17:21:00Z"/>
              <w:rFonts w:ascii="Times New Roman" w:hAnsi="Times New Roman"/>
            </w:rPr>
          </w:rPrChange>
        </w:rPr>
      </w:pPr>
      <w:ins w:id="2325" w:author="Song, Xuehang" w:date="2025-12-11T09:21:00Z" w16du:dateUtc="2025-12-11T17:21:00Z">
        <w:r w:rsidRPr="002C44D1">
          <w:rPr>
            <w:rFonts w:ascii="Times New Roman" w:hAnsi="Times New Roman"/>
            <w:color w:val="FF0000"/>
            <w:rPrChange w:id="2326" w:author="Song, Xuehang" w:date="2026-01-08T08:05:00Z" w16du:dateUtc="2026-01-08T16:05:00Z">
              <w:rPr>
                <w:rFonts w:ascii="Times New Roman" w:hAnsi="Times New Roman"/>
              </w:rPr>
            </w:rPrChange>
          </w:rPr>
          <w:t xml:space="preserve">Le Gratiet, L. (2013). Multi-fidelity Gaussian process regression for computer experiments. Computational Statistics &amp; Data Analysis, 66, 147–159. </w:t>
        </w:r>
        <w:r w:rsidRPr="002C44D1">
          <w:rPr>
            <w:rFonts w:ascii="Times New Roman" w:hAnsi="Times New Roman"/>
            <w:color w:val="FF0000"/>
            <w:rPrChange w:id="2327" w:author="Song, Xuehang" w:date="2026-01-08T08:05:00Z" w16du:dateUtc="2026-01-08T16:05:00Z">
              <w:rPr>
                <w:rFonts w:ascii="Times New Roman" w:hAnsi="Times New Roman"/>
              </w:rPr>
            </w:rPrChange>
          </w:rPr>
          <w:fldChar w:fldCharType="begin"/>
        </w:r>
        <w:r w:rsidRPr="002C44D1">
          <w:rPr>
            <w:rFonts w:ascii="Times New Roman" w:hAnsi="Times New Roman"/>
            <w:color w:val="FF0000"/>
            <w:rPrChange w:id="2328" w:author="Song, Xuehang" w:date="2026-01-08T08:05:00Z" w16du:dateUtc="2026-01-08T16:05:00Z">
              <w:rPr>
                <w:rFonts w:ascii="Times New Roman" w:hAnsi="Times New Roman"/>
              </w:rPr>
            </w:rPrChange>
          </w:rPr>
          <w:instrText>HYPERLINK "https://doi.org/10.1016/j.csda.2013.03.018"</w:instrText>
        </w:r>
        <w:r w:rsidRPr="008840F3">
          <w:rPr>
            <w:rFonts w:ascii="Times New Roman" w:hAnsi="Times New Roman"/>
            <w:color w:val="FF0000"/>
          </w:rPr>
        </w:r>
        <w:r w:rsidRPr="002C44D1">
          <w:rPr>
            <w:rFonts w:ascii="Times New Roman" w:hAnsi="Times New Roman"/>
            <w:color w:val="FF0000"/>
            <w:rPrChange w:id="2329" w:author="Song, Xuehang" w:date="2026-01-08T08:05:00Z" w16du:dateUtc="2026-01-08T16:05:00Z">
              <w:rPr>
                <w:rFonts w:ascii="Times New Roman" w:hAnsi="Times New Roman"/>
              </w:rPr>
            </w:rPrChange>
          </w:rPr>
          <w:fldChar w:fldCharType="separate"/>
        </w:r>
        <w:r w:rsidRPr="002C44D1">
          <w:rPr>
            <w:rStyle w:val="Hyperlink"/>
            <w:rFonts w:ascii="Times New Roman" w:hAnsi="Times New Roman"/>
            <w:color w:val="FF0000"/>
            <w:rPrChange w:id="2330" w:author="Song, Xuehang" w:date="2026-01-08T08:05:00Z" w16du:dateUtc="2026-01-08T16:05:00Z">
              <w:rPr>
                <w:rStyle w:val="Hyperlink"/>
                <w:rFonts w:ascii="Times New Roman" w:hAnsi="Times New Roman"/>
              </w:rPr>
            </w:rPrChange>
          </w:rPr>
          <w:t>https://doi.org/10.1016/j.csda.2013.03.018</w:t>
        </w:r>
        <w:r w:rsidRPr="002C44D1">
          <w:rPr>
            <w:rFonts w:ascii="Times New Roman" w:hAnsi="Times New Roman"/>
            <w:color w:val="FF0000"/>
            <w:rPrChange w:id="2331" w:author="Song, Xuehang" w:date="2026-01-08T08:05:00Z" w16du:dateUtc="2026-01-08T16:05:00Z">
              <w:rPr>
                <w:rFonts w:ascii="Times New Roman" w:hAnsi="Times New Roman"/>
              </w:rPr>
            </w:rPrChange>
          </w:rPr>
          <w:fldChar w:fldCharType="end"/>
        </w:r>
        <w:r w:rsidRPr="002C44D1">
          <w:rPr>
            <w:rFonts w:ascii="Times New Roman" w:hAnsi="Times New Roman"/>
            <w:color w:val="FF0000"/>
            <w:rPrChange w:id="2332" w:author="Song, Xuehang" w:date="2026-01-08T08:05:00Z" w16du:dateUtc="2026-01-08T16:05:00Z">
              <w:rPr>
                <w:rFonts w:ascii="Times New Roman" w:hAnsi="Times New Roman"/>
              </w:rPr>
            </w:rPrChange>
          </w:rPr>
          <w:t xml:space="preserve"> </w:t>
        </w:r>
      </w:ins>
    </w:p>
    <w:p w14:paraId="0B4FA46A" w14:textId="77777777" w:rsidR="00262A5C" w:rsidRPr="002C44D1" w:rsidRDefault="00262A5C" w:rsidP="00262A5C">
      <w:pPr>
        <w:rPr>
          <w:ins w:id="2333" w:author="Song, Xuehang" w:date="2025-12-11T09:21:00Z" w16du:dateUtc="2025-12-11T17:21:00Z"/>
          <w:rFonts w:ascii="Times New Roman" w:hAnsi="Times New Roman"/>
          <w:color w:val="FF0000"/>
          <w:rPrChange w:id="2334" w:author="Song, Xuehang" w:date="2026-01-08T08:05:00Z" w16du:dateUtc="2026-01-08T16:05:00Z">
            <w:rPr>
              <w:ins w:id="2335" w:author="Song, Xuehang" w:date="2025-12-11T09:21:00Z" w16du:dateUtc="2025-12-11T17:21:00Z"/>
              <w:rFonts w:ascii="Times New Roman" w:hAnsi="Times New Roman"/>
            </w:rPr>
          </w:rPrChange>
        </w:rPr>
      </w:pPr>
      <w:ins w:id="2336" w:author="Song, Xuehang" w:date="2025-12-11T09:21:00Z" w16du:dateUtc="2025-12-11T17:21:00Z">
        <w:r w:rsidRPr="002C44D1">
          <w:rPr>
            <w:rFonts w:ascii="Times New Roman" w:hAnsi="Times New Roman"/>
            <w:color w:val="FF0000"/>
            <w:rPrChange w:id="2337" w:author="Song, Xuehang" w:date="2026-01-08T08:05:00Z" w16du:dateUtc="2026-01-08T16:05:00Z">
              <w:rPr>
                <w:rFonts w:ascii="Times New Roman" w:hAnsi="Times New Roman"/>
              </w:rPr>
            </w:rPrChange>
          </w:rPr>
          <w:t xml:space="preserve">Perdikaris, P., Raissi, M., Damianou, A., Lawrence, N., &amp; Karniadakis, G. E. (2017). Nonlinear information fusion algorithms for data-efficient multi-fidelity modeling. Proceedings of the Royal Society A: Mathematical, Physica. </w:t>
        </w:r>
        <w:r w:rsidRPr="002C44D1">
          <w:rPr>
            <w:rFonts w:ascii="Times New Roman" w:hAnsi="Times New Roman"/>
            <w:color w:val="FF0000"/>
            <w:rPrChange w:id="2338" w:author="Song, Xuehang" w:date="2026-01-08T08:05:00Z" w16du:dateUtc="2026-01-08T16:05:00Z">
              <w:rPr>
                <w:rFonts w:ascii="Times New Roman" w:hAnsi="Times New Roman"/>
              </w:rPr>
            </w:rPrChange>
          </w:rPr>
          <w:fldChar w:fldCharType="begin"/>
        </w:r>
        <w:r w:rsidRPr="002C44D1">
          <w:rPr>
            <w:rFonts w:ascii="Times New Roman" w:hAnsi="Times New Roman"/>
            <w:color w:val="FF0000"/>
            <w:rPrChange w:id="2339" w:author="Song, Xuehang" w:date="2026-01-08T08:05:00Z" w16du:dateUtc="2026-01-08T16:05:00Z">
              <w:rPr>
                <w:rFonts w:ascii="Times New Roman" w:hAnsi="Times New Roman"/>
              </w:rPr>
            </w:rPrChange>
          </w:rPr>
          <w:instrText>HYPERLINK "https://doi.org/10.1098/rspa.2016.0751" \t "_blank"</w:instrText>
        </w:r>
        <w:r w:rsidRPr="008840F3">
          <w:rPr>
            <w:rFonts w:ascii="Times New Roman" w:hAnsi="Times New Roman"/>
            <w:color w:val="FF0000"/>
          </w:rPr>
        </w:r>
        <w:r w:rsidRPr="002C44D1">
          <w:rPr>
            <w:rFonts w:ascii="Times New Roman" w:hAnsi="Times New Roman"/>
            <w:color w:val="FF0000"/>
            <w:rPrChange w:id="2340" w:author="Song, Xuehang" w:date="2026-01-08T08:05:00Z" w16du:dateUtc="2026-01-08T16:05:00Z">
              <w:rPr>
                <w:rFonts w:ascii="Times New Roman" w:hAnsi="Times New Roman"/>
              </w:rPr>
            </w:rPrChange>
          </w:rPr>
          <w:fldChar w:fldCharType="separate"/>
        </w:r>
        <w:r w:rsidRPr="002C44D1">
          <w:rPr>
            <w:rStyle w:val="Hyperlink"/>
            <w:rFonts w:ascii="Times New Roman" w:hAnsi="Times New Roman"/>
            <w:color w:val="FF0000"/>
            <w:rPrChange w:id="2341" w:author="Song, Xuehang" w:date="2026-01-08T08:05:00Z" w16du:dateUtc="2026-01-08T16:05:00Z">
              <w:rPr>
                <w:rStyle w:val="Hyperlink"/>
                <w:rFonts w:ascii="Times New Roman" w:hAnsi="Times New Roman"/>
              </w:rPr>
            </w:rPrChange>
          </w:rPr>
          <w:t>https://doi.org/10.1098/rspa.2016.0751</w:t>
        </w:r>
        <w:r w:rsidRPr="002C44D1">
          <w:rPr>
            <w:rFonts w:ascii="Times New Roman" w:hAnsi="Times New Roman"/>
            <w:color w:val="FF0000"/>
            <w:rPrChange w:id="2342" w:author="Song, Xuehang" w:date="2026-01-08T08:05:00Z" w16du:dateUtc="2026-01-08T16:05:00Z">
              <w:rPr>
                <w:rFonts w:ascii="Times New Roman" w:hAnsi="Times New Roman"/>
              </w:rPr>
            </w:rPrChange>
          </w:rPr>
          <w:fldChar w:fldCharType="end"/>
        </w:r>
      </w:ins>
    </w:p>
    <w:p w14:paraId="096334C7" w14:textId="77777777" w:rsidR="00262A5C" w:rsidRPr="002C44D1" w:rsidRDefault="00262A5C" w:rsidP="00262A5C">
      <w:pPr>
        <w:rPr>
          <w:ins w:id="2343" w:author="Song, Xuehang" w:date="2025-12-11T09:21:00Z" w16du:dateUtc="2025-12-11T17:21:00Z"/>
          <w:rFonts w:ascii="Times New Roman" w:hAnsi="Times New Roman"/>
          <w:color w:val="FF0000"/>
          <w:rPrChange w:id="2344" w:author="Song, Xuehang" w:date="2026-01-08T08:05:00Z" w16du:dateUtc="2026-01-08T16:05:00Z">
            <w:rPr>
              <w:ins w:id="2345" w:author="Song, Xuehang" w:date="2025-12-11T09:21:00Z" w16du:dateUtc="2025-12-11T17:21:00Z"/>
              <w:rFonts w:ascii="Times New Roman" w:hAnsi="Times New Roman"/>
            </w:rPr>
          </w:rPrChange>
        </w:rPr>
      </w:pPr>
      <w:ins w:id="2346" w:author="Song, Xuehang" w:date="2025-12-11T09:21:00Z" w16du:dateUtc="2025-12-11T17:21:00Z">
        <w:r w:rsidRPr="002C44D1">
          <w:rPr>
            <w:rFonts w:ascii="Times New Roman" w:hAnsi="Times New Roman"/>
            <w:color w:val="FF0000"/>
            <w:rPrChange w:id="2347" w:author="Song, Xuehang" w:date="2026-01-08T08:05:00Z" w16du:dateUtc="2026-01-08T16:05:00Z">
              <w:rPr>
                <w:rFonts w:ascii="Times New Roman" w:hAnsi="Times New Roman"/>
              </w:rPr>
            </w:rPrChange>
          </w:rPr>
          <w:t xml:space="preserve">Tang, M., Ju, Y., &amp; Durlofsky, L. J. (2022). Multi-fidelity surrogate modeling for CO₂ storage optimization under uncertainty. International Journal of Greenhouse Gas Control, 118, 103692. </w:t>
        </w:r>
        <w:r w:rsidRPr="002C44D1">
          <w:rPr>
            <w:rFonts w:ascii="Times New Roman" w:hAnsi="Times New Roman"/>
            <w:color w:val="FF0000"/>
            <w:rPrChange w:id="2348" w:author="Song, Xuehang" w:date="2026-01-08T08:05:00Z" w16du:dateUtc="2026-01-08T16:05:00Z">
              <w:rPr>
                <w:rFonts w:ascii="Times New Roman" w:hAnsi="Times New Roman"/>
              </w:rPr>
            </w:rPrChange>
          </w:rPr>
          <w:fldChar w:fldCharType="begin"/>
        </w:r>
        <w:r w:rsidRPr="002C44D1">
          <w:rPr>
            <w:rFonts w:ascii="Times New Roman" w:hAnsi="Times New Roman"/>
            <w:color w:val="FF0000"/>
            <w:rPrChange w:id="2349" w:author="Song, Xuehang" w:date="2026-01-08T08:05:00Z" w16du:dateUtc="2026-01-08T16:05:00Z">
              <w:rPr>
                <w:rFonts w:ascii="Times New Roman" w:hAnsi="Times New Roman"/>
              </w:rPr>
            </w:rPrChange>
          </w:rPr>
          <w:instrText>HYPERLINK "https://doi.org/10.1016/j.ijggc.2022.103692"</w:instrText>
        </w:r>
        <w:r w:rsidRPr="008840F3">
          <w:rPr>
            <w:rFonts w:ascii="Times New Roman" w:hAnsi="Times New Roman"/>
            <w:color w:val="FF0000"/>
          </w:rPr>
        </w:r>
        <w:r w:rsidRPr="002C44D1">
          <w:rPr>
            <w:rFonts w:ascii="Times New Roman" w:hAnsi="Times New Roman"/>
            <w:color w:val="FF0000"/>
            <w:rPrChange w:id="2350" w:author="Song, Xuehang" w:date="2026-01-08T08:05:00Z" w16du:dateUtc="2026-01-08T16:05:00Z">
              <w:rPr>
                <w:rFonts w:ascii="Times New Roman" w:hAnsi="Times New Roman"/>
              </w:rPr>
            </w:rPrChange>
          </w:rPr>
          <w:fldChar w:fldCharType="separate"/>
        </w:r>
        <w:r w:rsidRPr="002C44D1">
          <w:rPr>
            <w:rStyle w:val="Hyperlink"/>
            <w:rFonts w:ascii="Times New Roman" w:hAnsi="Times New Roman"/>
            <w:color w:val="FF0000"/>
            <w:rPrChange w:id="2351" w:author="Song, Xuehang" w:date="2026-01-08T08:05:00Z" w16du:dateUtc="2026-01-08T16:05:00Z">
              <w:rPr>
                <w:rStyle w:val="Hyperlink"/>
                <w:rFonts w:ascii="Times New Roman" w:hAnsi="Times New Roman"/>
              </w:rPr>
            </w:rPrChange>
          </w:rPr>
          <w:t>https://doi.org/10.1016/j.ijggc.2022.103692</w:t>
        </w:r>
        <w:r w:rsidRPr="002C44D1">
          <w:rPr>
            <w:rFonts w:ascii="Times New Roman" w:hAnsi="Times New Roman"/>
            <w:color w:val="FF0000"/>
            <w:rPrChange w:id="2352" w:author="Song, Xuehang" w:date="2026-01-08T08:05:00Z" w16du:dateUtc="2026-01-08T16:05:00Z">
              <w:rPr>
                <w:rFonts w:ascii="Times New Roman" w:hAnsi="Times New Roman"/>
              </w:rPr>
            </w:rPrChange>
          </w:rPr>
          <w:fldChar w:fldCharType="end"/>
        </w:r>
        <w:r w:rsidRPr="002C44D1">
          <w:rPr>
            <w:rFonts w:ascii="Times New Roman" w:hAnsi="Times New Roman"/>
            <w:color w:val="FF0000"/>
            <w:rPrChange w:id="2353" w:author="Song, Xuehang" w:date="2026-01-08T08:05:00Z" w16du:dateUtc="2026-01-08T16:05:00Z">
              <w:rPr>
                <w:rFonts w:ascii="Times New Roman" w:hAnsi="Times New Roman"/>
              </w:rPr>
            </w:rPrChange>
          </w:rPr>
          <w:t xml:space="preserve"> </w:t>
        </w:r>
      </w:ins>
    </w:p>
    <w:p w14:paraId="3DEC6799" w14:textId="77777777" w:rsidR="00262A5C" w:rsidRPr="002C44D1" w:rsidRDefault="00262A5C" w:rsidP="00262A5C">
      <w:pPr>
        <w:rPr>
          <w:ins w:id="2354" w:author="Song, Xuehang" w:date="2025-12-11T09:21:00Z" w16du:dateUtc="2025-12-11T17:21:00Z"/>
          <w:rFonts w:ascii="Times New Roman" w:hAnsi="Times New Roman"/>
          <w:color w:val="FF0000"/>
          <w:rPrChange w:id="2355" w:author="Song, Xuehang" w:date="2026-01-08T08:05:00Z" w16du:dateUtc="2026-01-08T16:05:00Z">
            <w:rPr>
              <w:ins w:id="2356" w:author="Song, Xuehang" w:date="2025-12-11T09:21:00Z" w16du:dateUtc="2025-12-11T17:21:00Z"/>
              <w:rFonts w:ascii="Times New Roman" w:hAnsi="Times New Roman"/>
            </w:rPr>
          </w:rPrChange>
        </w:rPr>
      </w:pPr>
      <w:ins w:id="2357" w:author="Song, Xuehang" w:date="2025-12-11T09:21:00Z" w16du:dateUtc="2025-12-11T17:21:00Z">
        <w:r w:rsidRPr="002C44D1">
          <w:rPr>
            <w:rFonts w:ascii="Times New Roman" w:hAnsi="Times New Roman"/>
            <w:color w:val="FF0000"/>
            <w:rPrChange w:id="2358" w:author="Song, Xuehang" w:date="2026-01-08T08:05:00Z" w16du:dateUtc="2026-01-08T16:05:00Z">
              <w:rPr>
                <w:rFonts w:ascii="Times New Roman" w:hAnsi="Times New Roman"/>
              </w:rPr>
            </w:rPrChange>
          </w:rPr>
          <w:lastRenderedPageBreak/>
          <w:t xml:space="preserve">Wen, G., Hay, C., &amp; Benson, S. (2021). CCSNet: Deep learning surrogate for coupled flow–geomechanics in geologic carbon storage. Advances in Water Resources, 149, 104009. </w:t>
        </w:r>
        <w:r w:rsidRPr="002C44D1">
          <w:rPr>
            <w:rFonts w:ascii="Times New Roman" w:hAnsi="Times New Roman"/>
            <w:color w:val="FF0000"/>
            <w:rPrChange w:id="2359" w:author="Song, Xuehang" w:date="2026-01-08T08:05:00Z" w16du:dateUtc="2026-01-08T16:05:00Z">
              <w:rPr>
                <w:rFonts w:ascii="Times New Roman" w:hAnsi="Times New Roman"/>
              </w:rPr>
            </w:rPrChange>
          </w:rPr>
          <w:fldChar w:fldCharType="begin"/>
        </w:r>
        <w:r w:rsidRPr="002C44D1">
          <w:rPr>
            <w:rFonts w:ascii="Times New Roman" w:hAnsi="Times New Roman"/>
            <w:color w:val="FF0000"/>
            <w:rPrChange w:id="2360" w:author="Song, Xuehang" w:date="2026-01-08T08:05:00Z" w16du:dateUtc="2026-01-08T16:05:00Z">
              <w:rPr>
                <w:rFonts w:ascii="Times New Roman" w:hAnsi="Times New Roman"/>
              </w:rPr>
            </w:rPrChange>
          </w:rPr>
          <w:instrText>HYPERLINK "https://doi.org/10.1016/j.advwatres.2021.104009"</w:instrText>
        </w:r>
        <w:r w:rsidRPr="008840F3">
          <w:rPr>
            <w:rFonts w:ascii="Times New Roman" w:hAnsi="Times New Roman"/>
            <w:color w:val="FF0000"/>
          </w:rPr>
        </w:r>
        <w:r w:rsidRPr="002C44D1">
          <w:rPr>
            <w:rFonts w:ascii="Times New Roman" w:hAnsi="Times New Roman"/>
            <w:color w:val="FF0000"/>
            <w:rPrChange w:id="2361" w:author="Song, Xuehang" w:date="2026-01-08T08:05:00Z" w16du:dateUtc="2026-01-08T16:05:00Z">
              <w:rPr>
                <w:rFonts w:ascii="Times New Roman" w:hAnsi="Times New Roman"/>
              </w:rPr>
            </w:rPrChange>
          </w:rPr>
          <w:fldChar w:fldCharType="separate"/>
        </w:r>
        <w:r w:rsidRPr="002C44D1">
          <w:rPr>
            <w:rStyle w:val="Hyperlink"/>
            <w:rFonts w:ascii="Times New Roman" w:hAnsi="Times New Roman"/>
            <w:color w:val="FF0000"/>
            <w:rPrChange w:id="2362" w:author="Song, Xuehang" w:date="2026-01-08T08:05:00Z" w16du:dateUtc="2026-01-08T16:05:00Z">
              <w:rPr>
                <w:rStyle w:val="Hyperlink"/>
                <w:rFonts w:ascii="Times New Roman" w:hAnsi="Times New Roman"/>
              </w:rPr>
            </w:rPrChange>
          </w:rPr>
          <w:t>https://doi.org/10.1016/j.advwatres.2021.104009</w:t>
        </w:r>
        <w:r w:rsidRPr="002C44D1">
          <w:rPr>
            <w:rFonts w:ascii="Times New Roman" w:hAnsi="Times New Roman"/>
            <w:color w:val="FF0000"/>
            <w:rPrChange w:id="2363" w:author="Song, Xuehang" w:date="2026-01-08T08:05:00Z" w16du:dateUtc="2026-01-08T16:05:00Z">
              <w:rPr>
                <w:rFonts w:ascii="Times New Roman" w:hAnsi="Times New Roman"/>
              </w:rPr>
            </w:rPrChange>
          </w:rPr>
          <w:fldChar w:fldCharType="end"/>
        </w:r>
        <w:r w:rsidRPr="002C44D1">
          <w:rPr>
            <w:rFonts w:ascii="Times New Roman" w:hAnsi="Times New Roman"/>
            <w:color w:val="FF0000"/>
            <w:rPrChange w:id="2364" w:author="Song, Xuehang" w:date="2026-01-08T08:05:00Z" w16du:dateUtc="2026-01-08T16:05:00Z">
              <w:rPr>
                <w:rFonts w:ascii="Times New Roman" w:hAnsi="Times New Roman"/>
              </w:rPr>
            </w:rPrChange>
          </w:rPr>
          <w:t xml:space="preserve"> </w:t>
        </w:r>
      </w:ins>
    </w:p>
    <w:p w14:paraId="314F1FFD" w14:textId="77777777" w:rsidR="00262A5C" w:rsidRPr="002C44D1" w:rsidRDefault="00262A5C" w:rsidP="00262A5C">
      <w:pPr>
        <w:rPr>
          <w:ins w:id="2365" w:author="Song, Xuehang" w:date="2025-12-11T09:21:00Z" w16du:dateUtc="2025-12-11T17:21:00Z"/>
          <w:rFonts w:ascii="Times New Roman" w:hAnsi="Times New Roman"/>
          <w:color w:val="FF0000"/>
          <w:rPrChange w:id="2366" w:author="Song, Xuehang" w:date="2026-01-08T08:05:00Z" w16du:dateUtc="2026-01-08T16:05:00Z">
            <w:rPr>
              <w:ins w:id="2367" w:author="Song, Xuehang" w:date="2025-12-11T09:21:00Z" w16du:dateUtc="2025-12-11T17:21:00Z"/>
              <w:rFonts w:ascii="Times New Roman" w:hAnsi="Times New Roman"/>
            </w:rPr>
          </w:rPrChange>
        </w:rPr>
      </w:pPr>
      <w:ins w:id="2368" w:author="Song, Xuehang" w:date="2025-12-11T09:21:00Z" w16du:dateUtc="2025-12-11T17:21:00Z">
        <w:r w:rsidRPr="002C44D1">
          <w:rPr>
            <w:rFonts w:ascii="Times New Roman" w:hAnsi="Times New Roman"/>
            <w:color w:val="FF0000"/>
            <w:rPrChange w:id="2369" w:author="Song, Xuehang" w:date="2026-01-08T08:05:00Z" w16du:dateUtc="2026-01-08T16:05:00Z">
              <w:rPr>
                <w:rFonts w:ascii="Times New Roman" w:hAnsi="Times New Roman"/>
              </w:rPr>
            </w:rPrChange>
          </w:rPr>
          <w:t xml:space="preserve">Geneva, N., &amp; Zabaras, N. (2020). </w:t>
        </w:r>
        <w:r w:rsidRPr="002C44D1">
          <w:rPr>
            <w:rFonts w:ascii="Times New Roman" w:hAnsi="Times New Roman"/>
            <w:i/>
            <w:iCs/>
            <w:color w:val="FF0000"/>
            <w:rPrChange w:id="2370" w:author="Song, Xuehang" w:date="2026-01-08T08:05:00Z" w16du:dateUtc="2026-01-08T16:05:00Z">
              <w:rPr>
                <w:rFonts w:ascii="Times New Roman" w:hAnsi="Times New Roman"/>
                <w:i/>
                <w:iCs/>
              </w:rPr>
            </w:rPrChange>
          </w:rPr>
          <w:t>Multi-fidelity generative deep learning turbulent flows</w:t>
        </w:r>
        <w:r w:rsidRPr="002C44D1">
          <w:rPr>
            <w:rFonts w:ascii="Times New Roman" w:hAnsi="Times New Roman"/>
            <w:color w:val="FF0000"/>
            <w:rPrChange w:id="2371" w:author="Song, Xuehang" w:date="2026-01-08T08:05:00Z" w16du:dateUtc="2026-01-08T16:05:00Z">
              <w:rPr>
                <w:rFonts w:ascii="Times New Roman" w:hAnsi="Times New Roman"/>
              </w:rPr>
            </w:rPrChange>
          </w:rPr>
          <w:t xml:space="preserve">. Foundations of Data Science, 2(4), 391–428. </w:t>
        </w:r>
        <w:r w:rsidRPr="002C44D1">
          <w:rPr>
            <w:rFonts w:ascii="Times New Roman" w:hAnsi="Times New Roman"/>
            <w:color w:val="FF0000"/>
            <w:rPrChange w:id="2372" w:author="Song, Xuehang" w:date="2026-01-08T08:05:00Z" w16du:dateUtc="2026-01-08T16:05:00Z">
              <w:rPr>
                <w:rFonts w:ascii="Times New Roman" w:hAnsi="Times New Roman"/>
              </w:rPr>
            </w:rPrChange>
          </w:rPr>
          <w:fldChar w:fldCharType="begin"/>
        </w:r>
        <w:r w:rsidRPr="002C44D1">
          <w:rPr>
            <w:rFonts w:ascii="Times New Roman" w:hAnsi="Times New Roman"/>
            <w:color w:val="FF0000"/>
            <w:rPrChange w:id="2373" w:author="Song, Xuehang" w:date="2026-01-08T08:05:00Z" w16du:dateUtc="2026-01-08T16:05:00Z">
              <w:rPr>
                <w:rFonts w:ascii="Times New Roman" w:hAnsi="Times New Roman"/>
              </w:rPr>
            </w:rPrChange>
          </w:rPr>
          <w:instrText>HYPERLINK "https://doi.org/10.3934/fods.2020019" \t "_new"</w:instrText>
        </w:r>
        <w:r w:rsidRPr="008840F3">
          <w:rPr>
            <w:rFonts w:ascii="Times New Roman" w:hAnsi="Times New Roman"/>
            <w:color w:val="FF0000"/>
          </w:rPr>
        </w:r>
        <w:r w:rsidRPr="002C44D1">
          <w:rPr>
            <w:rFonts w:ascii="Times New Roman" w:hAnsi="Times New Roman"/>
            <w:color w:val="FF0000"/>
            <w:rPrChange w:id="2374" w:author="Song, Xuehang" w:date="2026-01-08T08:05:00Z" w16du:dateUtc="2026-01-08T16:05:00Z">
              <w:rPr>
                <w:rFonts w:ascii="Times New Roman" w:hAnsi="Times New Roman"/>
              </w:rPr>
            </w:rPrChange>
          </w:rPr>
          <w:fldChar w:fldCharType="separate"/>
        </w:r>
        <w:r w:rsidRPr="002C44D1">
          <w:rPr>
            <w:rStyle w:val="Hyperlink"/>
            <w:rFonts w:ascii="Times New Roman" w:hAnsi="Times New Roman"/>
            <w:color w:val="FF0000"/>
            <w:rPrChange w:id="2375" w:author="Song, Xuehang" w:date="2026-01-08T08:05:00Z" w16du:dateUtc="2026-01-08T16:05:00Z">
              <w:rPr>
                <w:rStyle w:val="Hyperlink"/>
                <w:rFonts w:ascii="Times New Roman" w:hAnsi="Times New Roman"/>
              </w:rPr>
            </w:rPrChange>
          </w:rPr>
          <w:t>https://doi.org/10.3934/fods.2020019</w:t>
        </w:r>
        <w:r w:rsidRPr="002C44D1">
          <w:rPr>
            <w:rFonts w:ascii="Times New Roman" w:hAnsi="Times New Roman"/>
            <w:color w:val="FF0000"/>
            <w:rPrChange w:id="2376" w:author="Song, Xuehang" w:date="2026-01-08T08:05:00Z" w16du:dateUtc="2026-01-08T16:05:00Z">
              <w:rPr>
                <w:rFonts w:ascii="Times New Roman" w:hAnsi="Times New Roman"/>
              </w:rPr>
            </w:rPrChange>
          </w:rPr>
          <w:fldChar w:fldCharType="end"/>
        </w:r>
        <w:r w:rsidRPr="002C44D1">
          <w:rPr>
            <w:rFonts w:ascii="Times New Roman" w:hAnsi="Times New Roman"/>
            <w:color w:val="FF0000"/>
            <w:rPrChange w:id="2377" w:author="Song, Xuehang" w:date="2026-01-08T08:05:00Z" w16du:dateUtc="2026-01-08T16:05:00Z">
              <w:rPr>
                <w:rFonts w:ascii="Times New Roman" w:hAnsi="Times New Roman"/>
              </w:rPr>
            </w:rPrChange>
          </w:rPr>
          <w:t>) (not used)</w:t>
        </w:r>
      </w:ins>
    </w:p>
    <w:p w14:paraId="319975DE" w14:textId="047E9494" w:rsidR="00977AC5" w:rsidRPr="00332E53" w:rsidDel="001845DC" w:rsidRDefault="559B79EB">
      <w:pPr>
        <w:spacing w:before="100" w:beforeAutospacing="1" w:after="100" w:afterAutospacing="1"/>
        <w:rPr>
          <w:ins w:id="2378" w:author="Hou, Jason" w:date="2025-10-23T17:30:00Z" w16du:dateUtc="2025-10-23T17:30:28Z"/>
          <w:del w:id="2379" w:author="Song, Xuehang" w:date="2025-12-11T09:21:00Z" w16du:dateUtc="2025-12-11T17:21:00Z"/>
          <w:rFonts w:ascii="Times New Roman" w:eastAsia="Aptos" w:hAnsi="Times New Roman"/>
          <w:rPrChange w:id="2380" w:author="Hou, Jason" w:date="2025-10-23T10:31:00Z" w16du:dateUtc="2025-10-23T17:31:00Z">
            <w:rPr>
              <w:ins w:id="2381" w:author="Hou, Jason" w:date="2025-10-23T17:30:00Z" w16du:dateUtc="2025-10-23T17:30:28Z"/>
              <w:del w:id="2382" w:author="Song, Xuehang" w:date="2025-12-11T09:21:00Z" w16du:dateUtc="2025-12-11T17:21:00Z"/>
              <w:rFonts w:ascii="Aptos" w:eastAsia="Aptos" w:hAnsi="Aptos" w:cs="Aptos"/>
            </w:rPr>
          </w:rPrChange>
        </w:rPr>
        <w:pPrChange w:id="2383" w:author="Hou, Jason" w:date="2025-10-23T10:31:00Z" w16du:dateUtc="2025-10-23T17:31:00Z">
          <w:pPr/>
        </w:pPrChange>
      </w:pPr>
      <w:ins w:id="2384" w:author="Hou, Jason" w:date="2025-10-23T17:30:00Z">
        <w:del w:id="2385" w:author="Song, Xuehang" w:date="2025-12-11T09:21:00Z" w16du:dateUtc="2025-12-11T17:21:00Z">
          <w:r w:rsidRPr="00332E53">
            <w:rPr>
              <w:rFonts w:ascii="Times New Roman" w:eastAsia="Aptos" w:hAnsi="Times New Roman"/>
              <w:rPrChange w:id="2386" w:author="Hou, Jason" w:date="2025-10-23T10:31:00Z" w16du:dateUtc="2025-10-23T17:31:00Z">
                <w:rPr>
                  <w:rFonts w:ascii="Aptos" w:eastAsia="Aptos" w:hAnsi="Aptos" w:cs="Aptos"/>
                </w:rPr>
              </w:rPrChange>
            </w:rPr>
            <w:delText>Multi-fidelity data fusion integrates information from multiple sources or models with varying levels of accuracy (fidelity) to improve prediction and UQ and reduce computational cost. Low-fidelity sources are typically cheaper and faster but less accurate (e.g., simplified physics or coarser simulations), while high-fidelity sources are precise but expensive (e.g., field data, fine-mesh models).</w:delText>
          </w:r>
        </w:del>
      </w:ins>
    </w:p>
    <w:p w14:paraId="52DBAD59" w14:textId="284F9133" w:rsidR="00977AC5" w:rsidRPr="00332E53" w:rsidDel="001845DC" w:rsidRDefault="559B79EB">
      <w:pPr>
        <w:spacing w:before="100" w:beforeAutospacing="1" w:after="100" w:afterAutospacing="1"/>
        <w:rPr>
          <w:ins w:id="2387" w:author="Hou, Jason" w:date="2025-10-23T17:30:00Z" w16du:dateUtc="2025-10-23T17:30:28Z"/>
          <w:del w:id="2388" w:author="Song, Xuehang" w:date="2025-12-11T09:21:00Z" w16du:dateUtc="2025-12-11T17:21:00Z"/>
          <w:rFonts w:ascii="Times New Roman" w:eastAsia="Aptos" w:hAnsi="Times New Roman"/>
          <w:rPrChange w:id="2389" w:author="Hou, Jason" w:date="2025-10-23T10:31:00Z" w16du:dateUtc="2025-10-23T17:31:00Z">
            <w:rPr>
              <w:ins w:id="2390" w:author="Hou, Jason" w:date="2025-10-23T17:30:00Z" w16du:dateUtc="2025-10-23T17:30:28Z"/>
              <w:del w:id="2391" w:author="Song, Xuehang" w:date="2025-12-11T09:21:00Z" w16du:dateUtc="2025-12-11T17:21:00Z"/>
              <w:rFonts w:ascii="Aptos" w:eastAsia="Aptos" w:hAnsi="Aptos" w:cs="Aptos"/>
            </w:rPr>
          </w:rPrChange>
        </w:rPr>
        <w:pPrChange w:id="2392" w:author="Hou, Jason" w:date="2025-10-23T10:31:00Z" w16du:dateUtc="2025-10-23T17:31:00Z">
          <w:pPr/>
        </w:pPrChange>
      </w:pPr>
      <w:ins w:id="2393" w:author="Hou, Jason" w:date="2025-10-23T17:30:00Z">
        <w:del w:id="2394" w:author="Song, Xuehang" w:date="2025-12-11T09:21:00Z" w16du:dateUtc="2025-12-11T17:21:00Z">
          <w:r w:rsidRPr="00332E53">
            <w:rPr>
              <w:rFonts w:ascii="Times New Roman" w:eastAsia="Aptos" w:hAnsi="Times New Roman"/>
              <w:rPrChange w:id="2395" w:author="Hou, Jason" w:date="2025-10-23T10:31:00Z" w16du:dateUtc="2025-10-23T17:31:00Z">
                <w:rPr>
                  <w:rFonts w:ascii="Aptos" w:eastAsia="Aptos" w:hAnsi="Aptos" w:cs="Aptos"/>
                </w:rPr>
              </w:rPrChange>
            </w:rPr>
            <w:delText xml:space="preserve">Approaches included Gaussian process (GP) co-Kriging, where low- and high-fidelity data jointly inform surrogate models (Deng et al., 2020, </w:delText>
          </w:r>
          <w:r w:rsidR="00977AC5" w:rsidRPr="00332E53">
            <w:rPr>
              <w:rFonts w:ascii="Times New Roman" w:hAnsi="Times New Roman"/>
              <w:rPrChange w:id="2396" w:author="Hou, Jason" w:date="2025-10-23T10:31:00Z" w16du:dateUtc="2025-10-23T17:31:00Z">
                <w:rPr/>
              </w:rPrChange>
            </w:rPr>
            <w:fldChar w:fldCharType="begin"/>
          </w:r>
          <w:r w:rsidR="00977AC5" w:rsidRPr="00332E53">
            <w:rPr>
              <w:rFonts w:ascii="Times New Roman" w:hAnsi="Times New Roman"/>
              <w:rPrChange w:id="2397" w:author="Hou, Jason" w:date="2025-10-23T10:31:00Z" w16du:dateUtc="2025-10-23T17:31:00Z">
                <w:rPr/>
              </w:rPrChange>
            </w:rPr>
            <w:delInstrText xml:space="preserve">HYPERLINK "https://doi.org/10.4208/cicp.OA-2020-0151" </w:delInstrText>
          </w:r>
          <w:r w:rsidR="00977AC5" w:rsidRPr="008840F3">
            <w:rPr>
              <w:rFonts w:ascii="Times New Roman" w:hAnsi="Times New Roman"/>
            </w:rPr>
          </w:r>
          <w:r w:rsidR="00977AC5" w:rsidRPr="00332E53">
            <w:rPr>
              <w:rFonts w:ascii="Times New Roman" w:hAnsi="Times New Roman"/>
              <w:rPrChange w:id="2398" w:author="Hou, Jason" w:date="2025-10-23T10:31:00Z" w16du:dateUtc="2025-10-23T17:31:00Z">
                <w:rPr/>
              </w:rPrChange>
            </w:rPr>
            <w:fldChar w:fldCharType="separate"/>
          </w:r>
          <w:r w:rsidRPr="00332E53">
            <w:rPr>
              <w:rFonts w:ascii="Times New Roman" w:eastAsia="Aptos" w:hAnsi="Times New Roman"/>
              <w:rPrChange w:id="2399" w:author="Hou, Jason" w:date="2025-10-23T10:31:00Z" w16du:dateUtc="2025-10-23T17:31:00Z">
                <w:rPr>
                  <w:rStyle w:val="Hyperlink"/>
                  <w:rFonts w:ascii="Aptos" w:eastAsia="Aptos" w:hAnsi="Aptos" w:cs="Aptos"/>
                  <w:color w:val="467886"/>
                </w:rPr>
              </w:rPrChange>
            </w:rPr>
            <w:delText>https://doi.org/10.4208/cicp.OA-2020-0151</w:delText>
          </w:r>
          <w:r w:rsidR="00977AC5" w:rsidRPr="00332E53">
            <w:rPr>
              <w:rFonts w:ascii="Times New Roman" w:hAnsi="Times New Roman"/>
              <w:rPrChange w:id="2400" w:author="Hou, Jason" w:date="2025-10-23T10:31:00Z" w16du:dateUtc="2025-10-23T17:31:00Z">
                <w:rPr/>
              </w:rPrChange>
            </w:rPr>
            <w:fldChar w:fldCharType="end"/>
          </w:r>
          <w:r w:rsidRPr="00332E53">
            <w:rPr>
              <w:rFonts w:ascii="Times New Roman" w:eastAsia="Aptos" w:hAnsi="Times New Roman"/>
              <w:rPrChange w:id="2401" w:author="Hou, Jason" w:date="2025-10-23T10:31:00Z" w16du:dateUtc="2025-10-23T17:31:00Z">
                <w:rPr>
                  <w:rFonts w:ascii="Aptos" w:eastAsia="Aptos" w:hAnsi="Aptos" w:cs="Aptos"/>
                </w:rPr>
              </w:rPrChange>
            </w:rPr>
            <w:delText xml:space="preserve">), and deep learning-based fusion (e.g., autoencoders, discrepancy networks) to learn nonlinear relationships between fidelity levels (Zhu et al., 2019, </w:delText>
          </w:r>
          <w:r w:rsidR="00977AC5" w:rsidRPr="00332E53">
            <w:rPr>
              <w:rFonts w:ascii="Times New Roman" w:hAnsi="Times New Roman"/>
              <w:rPrChange w:id="2402" w:author="Hou, Jason" w:date="2025-10-23T10:31:00Z" w16du:dateUtc="2025-10-23T17:31:00Z">
                <w:rPr/>
              </w:rPrChange>
            </w:rPr>
            <w:fldChar w:fldCharType="begin"/>
          </w:r>
          <w:r w:rsidR="00977AC5" w:rsidRPr="00332E53">
            <w:rPr>
              <w:rFonts w:ascii="Times New Roman" w:hAnsi="Times New Roman"/>
              <w:rPrChange w:id="2403" w:author="Hou, Jason" w:date="2025-10-23T10:31:00Z" w16du:dateUtc="2025-10-23T17:31:00Z">
                <w:rPr/>
              </w:rPrChange>
            </w:rPr>
            <w:delInstrText xml:space="preserve">HYPERLINK "https://doi.org/10.1016/j.jcp.2019.05.024" </w:delInstrText>
          </w:r>
          <w:r w:rsidR="00977AC5" w:rsidRPr="008840F3">
            <w:rPr>
              <w:rFonts w:ascii="Times New Roman" w:hAnsi="Times New Roman"/>
            </w:rPr>
          </w:r>
          <w:r w:rsidR="00977AC5" w:rsidRPr="00332E53">
            <w:rPr>
              <w:rFonts w:ascii="Times New Roman" w:hAnsi="Times New Roman"/>
              <w:rPrChange w:id="2404" w:author="Hou, Jason" w:date="2025-10-23T10:31:00Z" w16du:dateUtc="2025-10-23T17:31:00Z">
                <w:rPr/>
              </w:rPrChange>
            </w:rPr>
            <w:fldChar w:fldCharType="separate"/>
          </w:r>
          <w:r w:rsidRPr="00332E53">
            <w:rPr>
              <w:rFonts w:ascii="Times New Roman" w:eastAsia="Aptos" w:hAnsi="Times New Roman"/>
              <w:rPrChange w:id="2405" w:author="Hou, Jason" w:date="2025-10-23T10:31:00Z" w16du:dateUtc="2025-10-23T17:31:00Z">
                <w:rPr>
                  <w:rStyle w:val="Hyperlink"/>
                  <w:rFonts w:ascii="Aptos" w:eastAsia="Aptos" w:hAnsi="Aptos" w:cs="Aptos"/>
                  <w:color w:val="467886"/>
                </w:rPr>
              </w:rPrChange>
            </w:rPr>
            <w:delText>https://doi.org/10.1016/j.jcp.2019.05.024</w:delText>
          </w:r>
          <w:r w:rsidR="00977AC5" w:rsidRPr="00332E53">
            <w:rPr>
              <w:rFonts w:ascii="Times New Roman" w:hAnsi="Times New Roman"/>
              <w:rPrChange w:id="2406" w:author="Hou, Jason" w:date="2025-10-23T10:31:00Z" w16du:dateUtc="2025-10-23T17:31:00Z">
                <w:rPr/>
              </w:rPrChange>
            </w:rPr>
            <w:fldChar w:fldCharType="end"/>
          </w:r>
          <w:r w:rsidRPr="00332E53">
            <w:rPr>
              <w:rFonts w:ascii="Times New Roman" w:eastAsia="Aptos" w:hAnsi="Times New Roman"/>
              <w:rPrChange w:id="2407" w:author="Hou, Jason" w:date="2025-10-23T10:31:00Z" w16du:dateUtc="2025-10-23T17:31:00Z">
                <w:rPr>
                  <w:rFonts w:ascii="Aptos" w:eastAsia="Aptos" w:hAnsi="Aptos" w:cs="Aptos"/>
                </w:rPr>
              </w:rPrChange>
            </w:rPr>
            <w:delText>). Neural network-based transfer learning and ensemble models are also emerging for handling heterogeneity in data types and sources (</w:delText>
          </w:r>
          <w:r w:rsidR="00977AC5" w:rsidRPr="00332E53">
            <w:rPr>
              <w:rFonts w:ascii="Times New Roman" w:hAnsi="Times New Roman"/>
              <w:rPrChange w:id="2408" w:author="Hou, Jason" w:date="2025-10-23T10:31:00Z" w16du:dateUtc="2025-10-23T17:31:00Z">
                <w:rPr/>
              </w:rPrChange>
            </w:rPr>
            <w:fldChar w:fldCharType="begin"/>
          </w:r>
          <w:r w:rsidR="00977AC5" w:rsidRPr="00332E53">
            <w:rPr>
              <w:rFonts w:ascii="Times New Roman" w:hAnsi="Times New Roman"/>
              <w:rPrChange w:id="2409" w:author="Hou, Jason" w:date="2025-10-23T10:31:00Z" w16du:dateUtc="2025-10-23T17:31:00Z">
                <w:rPr/>
              </w:rPrChange>
            </w:rPr>
            <w:delInstrText xml:space="preserve">HYPERLINK "https://doi.org/10.48550/arXiv.2407.15110" </w:delInstrText>
          </w:r>
          <w:r w:rsidR="00977AC5" w:rsidRPr="008840F3">
            <w:rPr>
              <w:rFonts w:ascii="Times New Roman" w:hAnsi="Times New Roman"/>
            </w:rPr>
          </w:r>
          <w:r w:rsidR="00977AC5" w:rsidRPr="00332E53">
            <w:rPr>
              <w:rFonts w:ascii="Times New Roman" w:hAnsi="Times New Roman"/>
              <w:rPrChange w:id="2410" w:author="Hou, Jason" w:date="2025-10-23T10:31:00Z" w16du:dateUtc="2025-10-23T17:31:00Z">
                <w:rPr/>
              </w:rPrChange>
            </w:rPr>
            <w:fldChar w:fldCharType="separate"/>
          </w:r>
          <w:r w:rsidRPr="00332E53">
            <w:rPr>
              <w:rFonts w:ascii="Times New Roman" w:eastAsia="Aptos" w:hAnsi="Times New Roman"/>
              <w:rPrChange w:id="2411" w:author="Hou, Jason" w:date="2025-10-23T10:31:00Z" w16du:dateUtc="2025-10-23T17:31:00Z">
                <w:rPr>
                  <w:rStyle w:val="Hyperlink"/>
                  <w:rFonts w:ascii="Aptos" w:eastAsia="Aptos" w:hAnsi="Aptos" w:cs="Aptos"/>
                  <w:color w:val="467886"/>
                </w:rPr>
              </w:rPrChange>
            </w:rPr>
            <w:delText>https://doi.org/10.48550/arXiv.2407.15110</w:delText>
          </w:r>
          <w:r w:rsidR="00977AC5" w:rsidRPr="00332E53">
            <w:rPr>
              <w:rFonts w:ascii="Times New Roman" w:hAnsi="Times New Roman"/>
              <w:rPrChange w:id="2412" w:author="Hou, Jason" w:date="2025-10-23T10:31:00Z" w16du:dateUtc="2025-10-23T17:31:00Z">
                <w:rPr/>
              </w:rPrChange>
            </w:rPr>
            <w:fldChar w:fldCharType="end"/>
          </w:r>
          <w:r w:rsidRPr="00332E53">
            <w:rPr>
              <w:rFonts w:ascii="Times New Roman" w:eastAsia="Aptos" w:hAnsi="Times New Roman"/>
              <w:rPrChange w:id="2413" w:author="Hou, Jason" w:date="2025-10-23T10:31:00Z" w16du:dateUtc="2025-10-23T17:31:00Z">
                <w:rPr>
                  <w:rFonts w:ascii="Aptos" w:eastAsia="Aptos" w:hAnsi="Aptos" w:cs="Aptos"/>
                </w:rPr>
              </w:rPrChange>
            </w:rPr>
            <w:delText>).</w:delText>
          </w:r>
        </w:del>
      </w:ins>
    </w:p>
    <w:p w14:paraId="71481CDA" w14:textId="23EED129" w:rsidR="00977AC5" w:rsidRPr="00332E53" w:rsidDel="001845DC" w:rsidRDefault="559B79EB">
      <w:pPr>
        <w:spacing w:before="100" w:beforeAutospacing="1" w:after="100" w:afterAutospacing="1"/>
        <w:rPr>
          <w:ins w:id="2414" w:author="Hou, Jason" w:date="2025-10-23T17:30:00Z" w16du:dateUtc="2025-10-23T17:30:28Z"/>
          <w:del w:id="2415" w:author="Song, Xuehang" w:date="2025-12-11T09:21:00Z" w16du:dateUtc="2025-12-11T17:21:00Z"/>
          <w:rFonts w:ascii="Times New Roman" w:eastAsia="Aptos" w:hAnsi="Times New Roman"/>
          <w:rPrChange w:id="2416" w:author="Hou, Jason" w:date="2025-10-23T10:31:00Z" w16du:dateUtc="2025-10-23T17:31:00Z">
            <w:rPr>
              <w:ins w:id="2417" w:author="Hou, Jason" w:date="2025-10-23T17:30:00Z" w16du:dateUtc="2025-10-23T17:30:28Z"/>
              <w:del w:id="2418" w:author="Song, Xuehang" w:date="2025-12-11T09:21:00Z" w16du:dateUtc="2025-12-11T17:21:00Z"/>
              <w:rFonts w:ascii="Aptos" w:eastAsia="Aptos" w:hAnsi="Aptos" w:cs="Aptos"/>
            </w:rPr>
          </w:rPrChange>
        </w:rPr>
        <w:pPrChange w:id="2419" w:author="Hou, Jason" w:date="2025-10-23T10:31:00Z" w16du:dateUtc="2025-10-23T17:31:00Z">
          <w:pPr/>
        </w:pPrChange>
      </w:pPr>
      <w:ins w:id="2420" w:author="Hou, Jason" w:date="2025-10-23T17:30:00Z">
        <w:del w:id="2421" w:author="Song, Xuehang" w:date="2025-12-11T09:21:00Z" w16du:dateUtc="2025-12-11T17:21:00Z">
          <w:r w:rsidRPr="00332E53">
            <w:rPr>
              <w:rFonts w:ascii="Times New Roman" w:eastAsia="Aptos" w:hAnsi="Times New Roman"/>
              <w:rPrChange w:id="2422" w:author="Hou, Jason" w:date="2025-10-23T10:31:00Z" w16du:dateUtc="2025-10-23T17:31:00Z">
                <w:rPr>
                  <w:rFonts w:ascii="Aptos" w:eastAsia="Aptos" w:hAnsi="Aptos" w:cs="Aptos"/>
                </w:rPr>
              </w:rPrChange>
            </w:rPr>
            <w:delText>A possible workflow may include: (1) identifying fidelity levels, (2) aligning data, (3) building a fusion model, (4) modeling fidelity discrepancies and UQ, (5) validating against held-out high-fidelity data, and (6) deploying for predictions or real-time monitoring. This framework is useful in subsurface modeling when both simulated outputs and observations are available. Despite issues such as fidelity bias, data scarcity, and robust UQ, this can support adaptive sampling, real-time assimilation, and model recalibration under uncertainty.</w:delText>
          </w:r>
        </w:del>
      </w:ins>
    </w:p>
    <w:p w14:paraId="4A75FBE2" w14:textId="5C80B655" w:rsidR="00977AC5" w:rsidDel="00332E53" w:rsidRDefault="00977AC5" w:rsidP="00977AC5">
      <w:pPr>
        <w:spacing w:before="100" w:beforeAutospacing="1" w:after="100" w:afterAutospacing="1"/>
        <w:rPr>
          <w:del w:id="2423" w:author="Hou, Jason" w:date="2025-10-23T10:31:00Z" w16du:dateUtc="2025-10-23T17:31:00Z"/>
          <w:rFonts w:ascii="Times New Roman" w:hAnsi="Times New Roman"/>
        </w:rPr>
      </w:pPr>
    </w:p>
    <w:p w14:paraId="410AD44D" w14:textId="302F77E4" w:rsidR="00977AC5" w:rsidRPr="00F46C61" w:rsidDel="00332E53" w:rsidRDefault="00977AC5" w:rsidP="00977AC5">
      <w:pPr>
        <w:spacing w:before="100" w:beforeAutospacing="1" w:after="100" w:afterAutospacing="1"/>
        <w:rPr>
          <w:del w:id="2424" w:author="Hou, Jason" w:date="2025-10-23T10:31:00Z" w16du:dateUtc="2025-10-23T17:31:00Z"/>
          <w:rFonts w:ascii="Times New Roman" w:hAnsi="Times New Roman"/>
        </w:rPr>
      </w:pPr>
    </w:p>
    <w:p w14:paraId="24C6AED1" w14:textId="688931B7" w:rsidR="00E04F60" w:rsidRPr="00A84569" w:rsidRDefault="00E04F60">
      <w:pPr>
        <w:spacing w:before="100" w:beforeAutospacing="1" w:after="100" w:afterAutospacing="1"/>
        <w:outlineLvl w:val="2"/>
        <w:rPr>
          <w:ins w:id="2425" w:author="Song, Xuehang" w:date="2025-10-09T06:55:00Z" w16du:dateUtc="2025-10-09T13:55:00Z"/>
          <w:rFonts w:ascii="Times New Roman" w:hAnsi="Times New Roman"/>
          <w:b/>
          <w:bCs/>
          <w:rPrChange w:id="2426" w:author="Song, Xuehang" w:date="2025-10-09T06:55:00Z" w16du:dateUtc="2025-10-09T13:55:00Z">
            <w:rPr>
              <w:ins w:id="2427" w:author="Song, Xuehang" w:date="2025-10-09T06:55:00Z" w16du:dateUtc="2025-10-09T13:55:00Z"/>
              <w:rFonts w:ascii="Times New Roman" w:hAnsi="Times New Roman"/>
            </w:rPr>
          </w:rPrChange>
        </w:rPr>
        <w:pPrChange w:id="2428" w:author="Song, Xuehang" w:date="2025-10-09T07:12:00Z" w16du:dateUtc="2025-10-09T14:12:00Z">
          <w:pPr>
            <w:spacing w:before="100" w:beforeAutospacing="1" w:after="100" w:afterAutospacing="1"/>
          </w:pPr>
        </w:pPrChange>
      </w:pPr>
      <w:ins w:id="2429" w:author="Song, Xuehang" w:date="2025-10-09T06:54:00Z" w16du:dateUtc="2025-10-09T13:54:00Z">
        <w:r w:rsidRPr="75D64214">
          <w:rPr>
            <w:rFonts w:ascii="Times New Roman" w:hAnsi="Times New Roman"/>
            <w:b/>
            <w:kern w:val="2"/>
            <w14:ligatures w14:val="standardContextual"/>
            <w:rPrChange w:id="2430" w:author="Song, Xuehang" w:date="2025-10-09T06:55:00Z" w16du:dateUtc="2025-10-09T13:55:00Z">
              <w:rPr>
                <w:rFonts w:ascii="Times New Roman" w:hAnsi="Times New Roman"/>
              </w:rPr>
            </w:rPrChange>
          </w:rPr>
          <w:t>3.2.</w:t>
        </w:r>
      </w:ins>
      <w:ins w:id="2431" w:author="Song, Xuehang" w:date="2025-10-23T05:06:00Z" w16du:dateUtc="2025-10-23T12:06:00Z">
        <w:r w:rsidR="00F15895" w:rsidRPr="75D64214">
          <w:rPr>
            <w:rFonts w:ascii="Times New Roman" w:hAnsi="Times New Roman"/>
            <w:b/>
          </w:rPr>
          <w:t>6</w:t>
        </w:r>
      </w:ins>
      <w:ins w:id="2432" w:author="Song, Xuehang" w:date="2025-10-09T06:54:00Z" w16du:dateUtc="2025-10-09T13:54:00Z">
        <w:r>
          <w:rPr>
            <w:rFonts w:ascii="Times New Roman" w:hAnsi="Times New Roman"/>
            <w:b/>
          </w:rPr>
          <w:t xml:space="preserve"> </w:t>
        </w:r>
        <w:r w:rsidR="00DB4D72" w:rsidRPr="75D64214">
          <w:rPr>
            <w:rFonts w:ascii="Times New Roman" w:hAnsi="Times New Roman"/>
            <w:b/>
            <w:kern w:val="2"/>
            <w14:ligatures w14:val="standardContextual"/>
            <w:rPrChange w:id="2433" w:author="Song, Xuehang" w:date="2025-10-09T06:55:00Z" w16du:dateUtc="2025-10-09T13:55:00Z">
              <w:rPr>
                <w:rFonts w:ascii="Times New Roman" w:hAnsi="Times New Roman"/>
              </w:rPr>
            </w:rPrChange>
          </w:rPr>
          <w:t>Full</w:t>
        </w:r>
      </w:ins>
      <w:del w:id="2434" w:author="Hou, Jason" w:date="2025-11-20T17:35:00Z">
        <w:r w:rsidR="004378F9" w:rsidRPr="75D64214">
          <w:rPr>
            <w:rFonts w:ascii="Times New Roman" w:hAnsi="Times New Roman"/>
            <w:b/>
          </w:rPr>
          <w:delText xml:space="preserve"> </w:delText>
        </w:r>
      </w:del>
      <w:ins w:id="2435" w:author="Song, Xuehang" w:date="2025-10-09T06:54:00Z">
        <w:r w:rsidR="00DB4D72" w:rsidRPr="63C4C2F1">
          <w:rPr>
            <w:rFonts w:ascii="Times New Roman" w:hAnsi="Times New Roman"/>
            <w:b/>
            <w:bCs/>
            <w:rPrChange w:id="2436" w:author="Song, Xuehang" w:date="2025-10-09T06:55:00Z">
              <w:rPr>
                <w:rFonts w:ascii="Times New Roman" w:hAnsi="Times New Roman"/>
              </w:rPr>
            </w:rPrChange>
          </w:rPr>
          <w:t>y</w:t>
        </w:r>
      </w:ins>
      <w:ins w:id="2437" w:author="Hou, Jason" w:date="2025-11-20T17:35:00Z" w16du:dateUtc="2025-10-09T13:54:00Z">
        <w:r w:rsidR="5E4BECA5" w:rsidRPr="63C4C2F1">
          <w:rPr>
            <w:rFonts w:ascii="Times New Roman" w:hAnsi="Times New Roman"/>
            <w:b/>
            <w:bCs/>
          </w:rPr>
          <w:t xml:space="preserve"> </w:t>
        </w:r>
      </w:ins>
      <w:ins w:id="2438" w:author="Song, Xuehang" w:date="2025-12-11T09:28:00Z" w16du:dateUtc="2025-12-11T17:28:00Z">
        <w:r w:rsidR="00727105">
          <w:rPr>
            <w:rFonts w:ascii="Times New Roman" w:hAnsi="Times New Roman"/>
            <w:b/>
            <w:bCs/>
          </w:rPr>
          <w:t>R</w:t>
        </w:r>
      </w:ins>
      <w:ins w:id="2439" w:author="Song, Xuehang" w:date="2025-10-09T06:55:00Z" w16du:dateUtc="2025-10-09T13:55:00Z">
        <w:r w:rsidR="00DB4D72" w:rsidRPr="63C4C2F1">
          <w:rPr>
            <w:rFonts w:ascii="Times New Roman" w:hAnsi="Times New Roman"/>
            <w:b/>
            <w:bCs/>
            <w:rPrChange w:id="2440" w:author="Song, Xuehang" w:date="2025-10-09T06:55:00Z">
              <w:rPr>
                <w:rFonts w:ascii="Times New Roman" w:hAnsi="Times New Roman"/>
              </w:rPr>
            </w:rPrChange>
          </w:rPr>
          <w:t>etrain</w:t>
        </w:r>
        <w:r w:rsidR="00DB4D72" w:rsidRPr="75D64214">
          <w:rPr>
            <w:rFonts w:ascii="Times New Roman" w:hAnsi="Times New Roman"/>
            <w:b/>
            <w:kern w:val="2"/>
            <w14:ligatures w14:val="standardContextual"/>
            <w:rPrChange w:id="2441" w:author="Song, Xuehang" w:date="2025-10-09T06:55:00Z" w16du:dateUtc="2025-10-09T13:55:00Z">
              <w:rPr>
                <w:rFonts w:ascii="Times New Roman" w:hAnsi="Times New Roman"/>
              </w:rPr>
            </w:rPrChange>
          </w:rPr>
          <w:t xml:space="preserve"> (Xuehang)</w:t>
        </w:r>
      </w:ins>
    </w:p>
    <w:p w14:paraId="1DCD3559" w14:textId="31269024" w:rsidR="008D2644" w:rsidRDefault="008D2644">
      <w:pPr>
        <w:pStyle w:val="BodyText"/>
        <w:rPr>
          <w:ins w:id="2442" w:author="Song, Xuehang" w:date="2025-12-11T09:22:00Z" w16du:dateUtc="2025-12-11T17:22:00Z"/>
          <w:rFonts w:ascii="Times New Roman" w:hAnsi="Times New Roman"/>
        </w:rPr>
        <w:pPrChange w:id="2443" w:author="Song, Xuehang" w:date="2026-01-08T08:05:00Z" w16du:dateUtc="2026-01-08T16:05:00Z">
          <w:pPr>
            <w:spacing w:before="100" w:beforeAutospacing="1" w:after="100" w:afterAutospacing="1"/>
          </w:pPr>
        </w:pPrChange>
      </w:pPr>
      <w:ins w:id="2444" w:author="Song, Xuehang" w:date="2025-12-11T09:22:00Z" w16du:dateUtc="2025-12-11T17:22:00Z">
        <w:r w:rsidRPr="00437847">
          <w:t>Full retraining is reserved for circumstances in which the existing surrogate is no longer representative of the physical system or operational domain. Concept drift literature emphasizes that full retraining is appropriate when foundational assumptions underlying the surrogate no longer hold, such as regime shifts, major forcing changes, or redefinition of the underlying physics model (Parisi et al., 2019; Sayed et al., 2025). In groundwater modeling, full retraining is often required after recalibration of the numerical model, introduction of new hydrogeologic interpretations, or major reconfiguration of pumping and boundary conditions (Laloy et al., 2017). Studies in multi-fidelity and physics-informed ML similarly reinforce that when high-fidelity simulations deviate substantially from prior domains, incremental updates cannot maintain integrity, and a new baseline surrogate is needed (Wen et al., 2021). Retraining provides a clean, traceable reset that aligns with DOE’s emphasis on lifecycle documentation and reproducibility.</w:t>
        </w:r>
      </w:ins>
    </w:p>
    <w:p w14:paraId="648465A1" w14:textId="77777777" w:rsidR="008D2644" w:rsidRDefault="008D2644">
      <w:pPr>
        <w:pStyle w:val="BodyText"/>
        <w:rPr>
          <w:ins w:id="2445" w:author="Song, Xuehang" w:date="2025-12-11T09:22:00Z" w16du:dateUtc="2025-12-11T17:22:00Z"/>
          <w:rFonts w:ascii="Times New Roman" w:hAnsi="Times New Roman"/>
        </w:rPr>
        <w:pPrChange w:id="2446" w:author="Song, Xuehang" w:date="2026-01-08T08:05:00Z" w16du:dateUtc="2026-01-08T16:05:00Z">
          <w:pPr>
            <w:spacing w:before="100" w:beforeAutospacing="1" w:after="100" w:afterAutospacing="1"/>
          </w:pPr>
        </w:pPrChange>
      </w:pPr>
      <w:ins w:id="2447" w:author="Song, Xuehang" w:date="2025-12-11T09:22:00Z" w16du:dateUtc="2025-12-11T17:22:00Z">
        <w:r w:rsidRPr="00323FD9">
          <w:t>The retraining process proceeds through a formal set of steps.</w:t>
        </w:r>
      </w:ins>
    </w:p>
    <w:p w14:paraId="463BCA93" w14:textId="77777777" w:rsidR="008D2644" w:rsidRPr="009132E3" w:rsidRDefault="008D2644">
      <w:pPr>
        <w:pStyle w:val="BodyText"/>
        <w:numPr>
          <w:ilvl w:val="0"/>
          <w:numId w:val="83"/>
        </w:numPr>
        <w:rPr>
          <w:ins w:id="2448" w:author="Song, Xuehang" w:date="2025-12-11T09:22:00Z" w16du:dateUtc="2025-12-11T17:22:00Z"/>
          <w:rFonts w:ascii="Times New Roman" w:hAnsi="Times New Roman"/>
        </w:rPr>
        <w:pPrChange w:id="2449" w:author="Song, Xuehang" w:date="2026-01-08T08:05:00Z" w16du:dateUtc="2026-01-08T16:05:00Z">
          <w:pPr>
            <w:pStyle w:val="ListParagraph"/>
            <w:numPr>
              <w:numId w:val="42"/>
            </w:numPr>
            <w:spacing w:before="100" w:beforeAutospacing="1" w:after="100" w:afterAutospacing="1"/>
            <w:ind w:hanging="360"/>
          </w:pPr>
        </w:pPrChange>
      </w:pPr>
      <w:ins w:id="2450" w:author="Song, Xuehang" w:date="2025-12-11T09:22:00Z" w16du:dateUtc="2025-12-11T17:22:00Z">
        <w:r w:rsidRPr="009132E3">
          <w:t>Verify retraining triggers, including major operational changes, substantive updates to the physics model (e.g., revised geologic model or reaction network), or repeated fine-tuning failures indicating that the training domain has materially shifted.</w:t>
        </w:r>
      </w:ins>
    </w:p>
    <w:p w14:paraId="7ED73141" w14:textId="77777777" w:rsidR="008D2644" w:rsidRPr="009132E3" w:rsidRDefault="008D2644">
      <w:pPr>
        <w:pStyle w:val="BodyText"/>
        <w:numPr>
          <w:ilvl w:val="0"/>
          <w:numId w:val="83"/>
        </w:numPr>
        <w:rPr>
          <w:ins w:id="2451" w:author="Song, Xuehang" w:date="2025-12-11T09:22:00Z" w16du:dateUtc="2025-12-11T17:22:00Z"/>
          <w:rFonts w:ascii="Times New Roman" w:hAnsi="Times New Roman"/>
        </w:rPr>
        <w:pPrChange w:id="2452" w:author="Song, Xuehang" w:date="2026-01-08T08:05:00Z" w16du:dateUtc="2026-01-08T16:05:00Z">
          <w:pPr>
            <w:pStyle w:val="ListParagraph"/>
            <w:numPr>
              <w:numId w:val="42"/>
            </w:numPr>
            <w:spacing w:before="100" w:beforeAutospacing="1" w:after="100" w:afterAutospacing="1"/>
            <w:ind w:hanging="360"/>
          </w:pPr>
        </w:pPrChange>
      </w:pPr>
      <w:ins w:id="2453" w:author="Song, Xuehang" w:date="2025-12-11T09:22:00Z" w16du:dateUtc="2025-12-11T17:22:00Z">
        <w:r w:rsidRPr="009132E3">
          <w:t>Redesign the training domain, defining updated ranges of hydrofacies</w:t>
        </w:r>
        <w:r w:rsidRPr="009132E3">
          <w:rPr>
            <w:rFonts w:ascii="Times New Roman" w:hAnsi="Times New Roman"/>
          </w:rPr>
          <w:t>, operational scenarios, and boundary forcings consistent with new conceptual understanding.</w:t>
        </w:r>
      </w:ins>
    </w:p>
    <w:p w14:paraId="2089923C" w14:textId="77777777" w:rsidR="008D2644" w:rsidRPr="009132E3" w:rsidRDefault="008D2644">
      <w:pPr>
        <w:pStyle w:val="BodyText"/>
        <w:numPr>
          <w:ilvl w:val="0"/>
          <w:numId w:val="83"/>
        </w:numPr>
        <w:rPr>
          <w:ins w:id="2454" w:author="Song, Xuehang" w:date="2025-12-11T09:22:00Z" w16du:dateUtc="2025-12-11T17:22:00Z"/>
          <w:rFonts w:ascii="Times New Roman" w:hAnsi="Times New Roman"/>
        </w:rPr>
        <w:pPrChange w:id="2455" w:author="Song, Xuehang" w:date="2026-01-08T08:05:00Z" w16du:dateUtc="2026-01-08T16:05:00Z">
          <w:pPr>
            <w:pStyle w:val="ListParagraph"/>
            <w:numPr>
              <w:numId w:val="42"/>
            </w:numPr>
            <w:spacing w:before="100" w:beforeAutospacing="1" w:after="100" w:afterAutospacing="1"/>
            <w:ind w:hanging="360"/>
          </w:pPr>
        </w:pPrChange>
      </w:pPr>
      <w:ins w:id="2456" w:author="Song, Xuehang" w:date="2025-12-11T09:22:00Z" w16du:dateUtc="2025-12-11T17:22:00Z">
        <w:r w:rsidRPr="009132E3">
          <w:t>Generate a new ensemble of high-fidelity simulations, supplemented where appropriate by low-fidelity runs to maintain broad coverage and accelerate sampling.</w:t>
        </w:r>
      </w:ins>
    </w:p>
    <w:p w14:paraId="58BBD8F1" w14:textId="77777777" w:rsidR="008D2644" w:rsidRPr="009132E3" w:rsidRDefault="008D2644">
      <w:pPr>
        <w:pStyle w:val="BodyText"/>
        <w:numPr>
          <w:ilvl w:val="0"/>
          <w:numId w:val="83"/>
        </w:numPr>
        <w:rPr>
          <w:ins w:id="2457" w:author="Song, Xuehang" w:date="2025-12-11T09:22:00Z" w16du:dateUtc="2025-12-11T17:22:00Z"/>
          <w:rFonts w:ascii="Times New Roman" w:hAnsi="Times New Roman"/>
        </w:rPr>
        <w:pPrChange w:id="2458" w:author="Song, Xuehang" w:date="2026-01-08T08:05:00Z" w16du:dateUtc="2026-01-08T16:05:00Z">
          <w:pPr>
            <w:pStyle w:val="ListParagraph"/>
            <w:numPr>
              <w:numId w:val="42"/>
            </w:numPr>
            <w:spacing w:before="100" w:beforeAutospacing="1" w:after="100" w:afterAutospacing="1"/>
            <w:ind w:hanging="360"/>
          </w:pPr>
        </w:pPrChange>
      </w:pPr>
      <w:ins w:id="2459" w:author="Song, Xuehang" w:date="2025-12-11T09:22:00Z" w16du:dateUtc="2025-12-11T17:22:00Z">
        <w:r w:rsidRPr="009132E3">
          <w:t>Integrate recent field observations, anchoring the surrogate to empirical system behavior.</w:t>
        </w:r>
      </w:ins>
    </w:p>
    <w:p w14:paraId="397E8AE4" w14:textId="77777777" w:rsidR="008D2644" w:rsidRPr="009132E3" w:rsidRDefault="008D2644">
      <w:pPr>
        <w:pStyle w:val="BodyText"/>
        <w:numPr>
          <w:ilvl w:val="0"/>
          <w:numId w:val="83"/>
        </w:numPr>
        <w:rPr>
          <w:ins w:id="2460" w:author="Song, Xuehang" w:date="2025-12-11T09:22:00Z" w16du:dateUtc="2025-12-11T17:22:00Z"/>
          <w:rFonts w:ascii="Times New Roman" w:hAnsi="Times New Roman"/>
        </w:rPr>
        <w:pPrChange w:id="2461" w:author="Song, Xuehang" w:date="2026-01-08T08:05:00Z" w16du:dateUtc="2026-01-08T16:05:00Z">
          <w:pPr>
            <w:pStyle w:val="ListParagraph"/>
            <w:numPr>
              <w:numId w:val="42"/>
            </w:numPr>
            <w:spacing w:before="100" w:beforeAutospacing="1" w:after="100" w:afterAutospacing="1"/>
            <w:ind w:hanging="360"/>
          </w:pPr>
        </w:pPrChange>
      </w:pPr>
      <w:ins w:id="2462" w:author="Song, Xuehang" w:date="2025-12-11T09:22:00Z" w16du:dateUtc="2025-12-11T17:22:00Z">
        <w:r w:rsidRPr="009132E3">
          <w:t>Train a new surrogate from scratch, including UQ calibration, validation against benchmark scenarios, and documentation of performance improvements relative to the previous baseline.</w:t>
        </w:r>
      </w:ins>
    </w:p>
    <w:p w14:paraId="46A3118A" w14:textId="77777777" w:rsidR="008D2644" w:rsidRPr="009132E3" w:rsidRDefault="008D2644">
      <w:pPr>
        <w:pStyle w:val="BodyText"/>
        <w:numPr>
          <w:ilvl w:val="0"/>
          <w:numId w:val="83"/>
        </w:numPr>
        <w:rPr>
          <w:ins w:id="2463" w:author="Song, Xuehang" w:date="2025-12-11T09:22:00Z" w16du:dateUtc="2025-12-11T17:22:00Z"/>
          <w:rFonts w:ascii="Times New Roman" w:hAnsi="Times New Roman"/>
        </w:rPr>
        <w:pPrChange w:id="2464" w:author="Song, Xuehang" w:date="2026-01-08T08:05:00Z" w16du:dateUtc="2026-01-08T16:05:00Z">
          <w:pPr>
            <w:pStyle w:val="ListParagraph"/>
            <w:numPr>
              <w:numId w:val="42"/>
            </w:numPr>
            <w:spacing w:before="100" w:beforeAutospacing="1" w:after="100" w:afterAutospacing="1"/>
            <w:ind w:hanging="360"/>
          </w:pPr>
        </w:pPrChange>
      </w:pPr>
      <w:ins w:id="2465" w:author="Song, Xuehang" w:date="2025-12-11T09:22:00Z" w16du:dateUtc="2025-12-11T17:22:00Z">
        <w:r w:rsidRPr="009132E3">
          <w:t>Designate the new model as the operational baseline, while archiving the prior surrogate, training data, and diagnostic artifacts to preserve full scientific and regulatory traceability.</w:t>
        </w:r>
      </w:ins>
    </w:p>
    <w:p w14:paraId="602DE28A" w14:textId="77777777" w:rsidR="00E17A57" w:rsidRDefault="00E17A57" w:rsidP="008D2644">
      <w:pPr>
        <w:rPr>
          <w:ins w:id="2466" w:author="Song, Xuehang" w:date="2026-01-08T03:45:00Z" w16du:dateUtc="2026-01-08T11:45:00Z"/>
          <w:rFonts w:ascii="Times New Roman" w:hAnsi="Times New Roman"/>
          <w:color w:val="FF0000"/>
        </w:rPr>
      </w:pPr>
    </w:p>
    <w:p w14:paraId="767E82F7" w14:textId="4FF76015" w:rsidR="008D2644" w:rsidRPr="000C4FF3" w:rsidRDefault="008D2644" w:rsidP="008D2644">
      <w:pPr>
        <w:rPr>
          <w:ins w:id="2467" w:author="Song, Xuehang" w:date="2025-12-11T09:22:00Z" w16du:dateUtc="2025-12-11T17:22:00Z"/>
          <w:rFonts w:ascii="Times New Roman" w:hAnsi="Times New Roman"/>
          <w:color w:val="FF0000"/>
          <w:rPrChange w:id="2468" w:author="Song, Xuehang" w:date="2026-01-08T08:05:00Z" w16du:dateUtc="2026-01-08T16:05:00Z">
            <w:rPr>
              <w:ins w:id="2469" w:author="Song, Xuehang" w:date="2025-12-11T09:22:00Z" w16du:dateUtc="2025-12-11T17:22:00Z"/>
              <w:rFonts w:ascii="Times New Roman" w:hAnsi="Times New Roman"/>
            </w:rPr>
          </w:rPrChange>
        </w:rPr>
      </w:pPr>
      <w:ins w:id="2470" w:author="Song, Xuehang" w:date="2025-12-11T09:22:00Z" w16du:dateUtc="2025-12-11T17:22:00Z">
        <w:r w:rsidRPr="000C4FF3">
          <w:rPr>
            <w:rFonts w:ascii="Times New Roman" w:hAnsi="Times New Roman"/>
            <w:color w:val="FF0000"/>
            <w:rPrChange w:id="2471" w:author="Song, Xuehang" w:date="2026-01-08T08:05:00Z" w16du:dateUtc="2026-01-08T16:05:00Z">
              <w:rPr>
                <w:rFonts w:ascii="Times New Roman" w:hAnsi="Times New Roman"/>
              </w:rPr>
            </w:rPrChange>
          </w:rPr>
          <w:t>Levy, S., Hunziker, J., Laloy, E., Irving, J., &amp; Linde, N. (2022). Using deep generative neural networks to account for model errors in Markov chain Monte Carlo inversion. Geophysical Journal International, 228, 1098–1118.</w:t>
        </w:r>
      </w:ins>
    </w:p>
    <w:p w14:paraId="6E733BD5" w14:textId="77777777" w:rsidR="008D2644" w:rsidRPr="000C4FF3" w:rsidRDefault="008D2644" w:rsidP="008D2644">
      <w:pPr>
        <w:rPr>
          <w:ins w:id="2472" w:author="Song, Xuehang" w:date="2025-12-11T09:22:00Z" w16du:dateUtc="2025-12-11T17:22:00Z"/>
          <w:rFonts w:ascii="Times New Roman" w:hAnsi="Times New Roman"/>
          <w:color w:val="FF0000"/>
          <w:rPrChange w:id="2473" w:author="Song, Xuehang" w:date="2026-01-08T08:05:00Z" w16du:dateUtc="2026-01-08T16:05:00Z">
            <w:rPr>
              <w:ins w:id="2474" w:author="Song, Xuehang" w:date="2025-12-11T09:22:00Z" w16du:dateUtc="2025-12-11T17:22:00Z"/>
              <w:rFonts w:ascii="Times New Roman" w:hAnsi="Times New Roman"/>
            </w:rPr>
          </w:rPrChange>
        </w:rPr>
      </w:pPr>
      <w:ins w:id="2475" w:author="Song, Xuehang" w:date="2025-12-11T09:22:00Z" w16du:dateUtc="2025-12-11T17:22:00Z">
        <w:r w:rsidRPr="000C4FF3">
          <w:rPr>
            <w:rFonts w:ascii="Times New Roman" w:hAnsi="Times New Roman"/>
            <w:color w:val="FF0000"/>
            <w:rPrChange w:id="2476" w:author="Song, Xuehang" w:date="2026-01-08T08:05:00Z" w16du:dateUtc="2026-01-08T16:05:00Z">
              <w:rPr>
                <w:rFonts w:ascii="Times New Roman" w:hAnsi="Times New Roman"/>
              </w:rPr>
            </w:rPrChange>
          </w:rPr>
          <w:fldChar w:fldCharType="begin"/>
        </w:r>
        <w:r w:rsidRPr="000C4FF3">
          <w:rPr>
            <w:rFonts w:ascii="Times New Roman" w:hAnsi="Times New Roman"/>
            <w:color w:val="FF0000"/>
            <w:rPrChange w:id="2477" w:author="Song, Xuehang" w:date="2026-01-08T08:05:00Z" w16du:dateUtc="2026-01-08T16:05:00Z">
              <w:rPr>
                <w:rFonts w:ascii="Times New Roman" w:hAnsi="Times New Roman"/>
              </w:rPr>
            </w:rPrChange>
          </w:rPr>
          <w:instrText>HYPERLINK "https://doi.org/10.1093/gji/ggab391"</w:instrText>
        </w:r>
        <w:r w:rsidRPr="008840F3">
          <w:rPr>
            <w:rFonts w:ascii="Times New Roman" w:hAnsi="Times New Roman"/>
            <w:color w:val="FF0000"/>
          </w:rPr>
        </w:r>
        <w:r w:rsidRPr="000C4FF3">
          <w:rPr>
            <w:rFonts w:ascii="Times New Roman" w:hAnsi="Times New Roman"/>
            <w:color w:val="FF0000"/>
            <w:rPrChange w:id="2478" w:author="Song, Xuehang" w:date="2026-01-08T08:05:00Z" w16du:dateUtc="2026-01-08T16:05:00Z">
              <w:rPr>
                <w:rFonts w:ascii="Times New Roman" w:hAnsi="Times New Roman"/>
              </w:rPr>
            </w:rPrChange>
          </w:rPr>
          <w:fldChar w:fldCharType="separate"/>
        </w:r>
        <w:r w:rsidRPr="000C4FF3">
          <w:rPr>
            <w:rStyle w:val="Hyperlink"/>
            <w:rFonts w:ascii="Times New Roman" w:hAnsi="Times New Roman"/>
            <w:color w:val="FF0000"/>
            <w:rPrChange w:id="2479" w:author="Song, Xuehang" w:date="2026-01-08T08:05:00Z" w16du:dateUtc="2026-01-08T16:05:00Z">
              <w:rPr>
                <w:rStyle w:val="Hyperlink"/>
                <w:rFonts w:ascii="Times New Roman" w:hAnsi="Times New Roman"/>
              </w:rPr>
            </w:rPrChange>
          </w:rPr>
          <w:t>https://doi.org/10.1093/gji/ggab391</w:t>
        </w:r>
        <w:r w:rsidRPr="000C4FF3">
          <w:rPr>
            <w:rFonts w:ascii="Times New Roman" w:hAnsi="Times New Roman"/>
            <w:color w:val="FF0000"/>
            <w:rPrChange w:id="2480" w:author="Song, Xuehang" w:date="2026-01-08T08:05:00Z" w16du:dateUtc="2026-01-08T16:05:00Z">
              <w:rPr>
                <w:rFonts w:ascii="Times New Roman" w:hAnsi="Times New Roman"/>
              </w:rPr>
            </w:rPrChange>
          </w:rPr>
          <w:fldChar w:fldCharType="end"/>
        </w:r>
      </w:ins>
    </w:p>
    <w:p w14:paraId="55CB4F31" w14:textId="77777777" w:rsidR="008D2644" w:rsidRPr="000C4FF3" w:rsidRDefault="008D2644" w:rsidP="008D2644">
      <w:pPr>
        <w:rPr>
          <w:ins w:id="2481" w:author="Song, Xuehang" w:date="2025-12-11T09:22:00Z" w16du:dateUtc="2025-12-11T17:22:00Z"/>
          <w:rFonts w:ascii="Times New Roman" w:hAnsi="Times New Roman"/>
          <w:color w:val="FF0000"/>
          <w:rPrChange w:id="2482" w:author="Song, Xuehang" w:date="2026-01-08T08:05:00Z" w16du:dateUtc="2026-01-08T16:05:00Z">
            <w:rPr>
              <w:ins w:id="2483" w:author="Song, Xuehang" w:date="2025-12-11T09:22:00Z" w16du:dateUtc="2025-12-11T17:22:00Z"/>
              <w:rFonts w:ascii="Times New Roman" w:hAnsi="Times New Roman"/>
            </w:rPr>
          </w:rPrChange>
        </w:rPr>
      </w:pPr>
      <w:ins w:id="2484" w:author="Song, Xuehang" w:date="2025-12-11T09:22:00Z" w16du:dateUtc="2025-12-11T17:22:00Z">
        <w:r w:rsidRPr="000C4FF3">
          <w:rPr>
            <w:rFonts w:ascii="Times New Roman" w:hAnsi="Times New Roman"/>
            <w:color w:val="FF0000"/>
            <w:rPrChange w:id="2485" w:author="Song, Xuehang" w:date="2026-01-08T08:05:00Z" w16du:dateUtc="2026-01-08T16:05:00Z">
              <w:rPr>
                <w:rFonts w:ascii="Times New Roman" w:hAnsi="Times New Roman"/>
              </w:rPr>
            </w:rPrChange>
          </w:rPr>
          <w:t xml:space="preserve">Parisi, G. I., Kemker, R., Part, J. L., Kanan, C., &amp; Wermter, S. (2019). Continual lifelong learning with neural networks: A review. Neural Networks, 113, 54–71. </w:t>
        </w:r>
        <w:r w:rsidRPr="000C4FF3">
          <w:rPr>
            <w:rFonts w:ascii="Times New Roman" w:hAnsi="Times New Roman"/>
            <w:color w:val="FF0000"/>
            <w:rPrChange w:id="2486" w:author="Song, Xuehang" w:date="2026-01-08T08:05:00Z" w16du:dateUtc="2026-01-08T16:05:00Z">
              <w:rPr>
                <w:rFonts w:ascii="Times New Roman" w:hAnsi="Times New Roman"/>
              </w:rPr>
            </w:rPrChange>
          </w:rPr>
          <w:fldChar w:fldCharType="begin"/>
        </w:r>
        <w:r w:rsidRPr="000C4FF3">
          <w:rPr>
            <w:rFonts w:ascii="Times New Roman" w:hAnsi="Times New Roman"/>
            <w:color w:val="FF0000"/>
            <w:rPrChange w:id="2487" w:author="Song, Xuehang" w:date="2026-01-08T08:05:00Z" w16du:dateUtc="2026-01-08T16:05:00Z">
              <w:rPr>
                <w:rFonts w:ascii="Times New Roman" w:hAnsi="Times New Roman"/>
              </w:rPr>
            </w:rPrChange>
          </w:rPr>
          <w:instrText>HYPERLINK "https://doi.org/10.1016/j.neunet.2019.01.012"</w:instrText>
        </w:r>
        <w:r w:rsidRPr="008840F3">
          <w:rPr>
            <w:rFonts w:ascii="Times New Roman" w:hAnsi="Times New Roman"/>
            <w:color w:val="FF0000"/>
          </w:rPr>
        </w:r>
        <w:r w:rsidRPr="000C4FF3">
          <w:rPr>
            <w:rFonts w:ascii="Times New Roman" w:hAnsi="Times New Roman"/>
            <w:color w:val="FF0000"/>
            <w:rPrChange w:id="2488" w:author="Song, Xuehang" w:date="2026-01-08T08:05:00Z" w16du:dateUtc="2026-01-08T16:05:00Z">
              <w:rPr>
                <w:rFonts w:ascii="Times New Roman" w:hAnsi="Times New Roman"/>
              </w:rPr>
            </w:rPrChange>
          </w:rPr>
          <w:fldChar w:fldCharType="separate"/>
        </w:r>
        <w:r w:rsidRPr="000C4FF3">
          <w:rPr>
            <w:rStyle w:val="Hyperlink"/>
            <w:rFonts w:ascii="Times New Roman" w:hAnsi="Times New Roman"/>
            <w:color w:val="FF0000"/>
            <w:rPrChange w:id="2489" w:author="Song, Xuehang" w:date="2026-01-08T08:05:00Z" w16du:dateUtc="2026-01-08T16:05:00Z">
              <w:rPr>
                <w:rStyle w:val="Hyperlink"/>
                <w:rFonts w:ascii="Times New Roman" w:hAnsi="Times New Roman"/>
              </w:rPr>
            </w:rPrChange>
          </w:rPr>
          <w:t>https://doi.org/10.1016/j.neunet.2019.01.012</w:t>
        </w:r>
        <w:r w:rsidRPr="000C4FF3">
          <w:rPr>
            <w:rFonts w:ascii="Times New Roman" w:hAnsi="Times New Roman"/>
            <w:color w:val="FF0000"/>
            <w:rPrChange w:id="2490" w:author="Song, Xuehang" w:date="2026-01-08T08:05:00Z" w16du:dateUtc="2026-01-08T16:05:00Z">
              <w:rPr>
                <w:rFonts w:ascii="Times New Roman" w:hAnsi="Times New Roman"/>
              </w:rPr>
            </w:rPrChange>
          </w:rPr>
          <w:fldChar w:fldCharType="end"/>
        </w:r>
        <w:r w:rsidRPr="000C4FF3">
          <w:rPr>
            <w:rFonts w:ascii="Times New Roman" w:hAnsi="Times New Roman"/>
            <w:color w:val="FF0000"/>
            <w:rPrChange w:id="2491" w:author="Song, Xuehang" w:date="2026-01-08T08:05:00Z" w16du:dateUtc="2026-01-08T16:05:00Z">
              <w:rPr>
                <w:rFonts w:ascii="Times New Roman" w:hAnsi="Times New Roman"/>
              </w:rPr>
            </w:rPrChange>
          </w:rPr>
          <w:t xml:space="preserve"> </w:t>
        </w:r>
      </w:ins>
    </w:p>
    <w:p w14:paraId="73A9EB88" w14:textId="77777777" w:rsidR="008D2644" w:rsidRPr="000C4FF3" w:rsidRDefault="008D2644" w:rsidP="008D2644">
      <w:pPr>
        <w:rPr>
          <w:ins w:id="2492" w:author="Song, Xuehang" w:date="2025-12-11T09:22:00Z" w16du:dateUtc="2025-12-11T17:22:00Z"/>
          <w:rFonts w:ascii="Times New Roman" w:hAnsi="Times New Roman"/>
          <w:color w:val="FF0000"/>
          <w:rPrChange w:id="2493" w:author="Song, Xuehang" w:date="2026-01-08T08:05:00Z" w16du:dateUtc="2026-01-08T16:05:00Z">
            <w:rPr>
              <w:ins w:id="2494" w:author="Song, Xuehang" w:date="2025-12-11T09:22:00Z" w16du:dateUtc="2025-12-11T17:22:00Z"/>
              <w:rFonts w:ascii="Times New Roman" w:hAnsi="Times New Roman"/>
            </w:rPr>
          </w:rPrChange>
        </w:rPr>
      </w:pPr>
      <w:ins w:id="2495" w:author="Song, Xuehang" w:date="2025-12-11T09:22:00Z" w16du:dateUtc="2025-12-11T17:22:00Z">
        <w:r w:rsidRPr="000C4FF3">
          <w:rPr>
            <w:rFonts w:ascii="Times New Roman" w:hAnsi="Times New Roman"/>
            <w:color w:val="FF0000"/>
            <w:rPrChange w:id="2496" w:author="Song, Xuehang" w:date="2026-01-08T08:05:00Z" w16du:dateUtc="2026-01-08T16:05:00Z">
              <w:rPr>
                <w:rFonts w:ascii="Times New Roman" w:hAnsi="Times New Roman"/>
              </w:rPr>
            </w:rPrChange>
          </w:rPr>
          <w:lastRenderedPageBreak/>
          <w:t xml:space="preserve">Sayed, A. N., Himeur, Y., Varlamis, I., &amp; Bensaali, F. (2025). Continual learning for energy management systems: A review of methods and applications, and a case study. Applied Energy, 384, Article 125458. </w:t>
        </w:r>
        <w:r w:rsidRPr="000C4FF3">
          <w:rPr>
            <w:rFonts w:ascii="Times New Roman" w:hAnsi="Times New Roman"/>
            <w:color w:val="FF0000"/>
            <w:rPrChange w:id="2497" w:author="Song, Xuehang" w:date="2026-01-08T08:05:00Z" w16du:dateUtc="2026-01-08T16:05:00Z">
              <w:rPr>
                <w:rFonts w:ascii="Times New Roman" w:hAnsi="Times New Roman"/>
              </w:rPr>
            </w:rPrChange>
          </w:rPr>
          <w:fldChar w:fldCharType="begin"/>
        </w:r>
        <w:r w:rsidRPr="000C4FF3">
          <w:rPr>
            <w:rFonts w:ascii="Times New Roman" w:hAnsi="Times New Roman"/>
            <w:color w:val="FF0000"/>
            <w:rPrChange w:id="2498" w:author="Song, Xuehang" w:date="2026-01-08T08:05:00Z" w16du:dateUtc="2026-01-08T16:05:00Z">
              <w:rPr>
                <w:rFonts w:ascii="Times New Roman" w:hAnsi="Times New Roman"/>
              </w:rPr>
            </w:rPrChange>
          </w:rPr>
          <w:instrText>HYPERLINK "https://doi.org/10.1016/j.apenergy.2025.125458"</w:instrText>
        </w:r>
        <w:r w:rsidRPr="008840F3">
          <w:rPr>
            <w:rFonts w:ascii="Times New Roman" w:hAnsi="Times New Roman"/>
            <w:color w:val="FF0000"/>
          </w:rPr>
        </w:r>
        <w:r w:rsidRPr="000C4FF3">
          <w:rPr>
            <w:rFonts w:ascii="Times New Roman" w:hAnsi="Times New Roman"/>
            <w:color w:val="FF0000"/>
            <w:rPrChange w:id="2499" w:author="Song, Xuehang" w:date="2026-01-08T08:05:00Z" w16du:dateUtc="2026-01-08T16:05:00Z">
              <w:rPr>
                <w:rFonts w:ascii="Times New Roman" w:hAnsi="Times New Roman"/>
              </w:rPr>
            </w:rPrChange>
          </w:rPr>
          <w:fldChar w:fldCharType="separate"/>
        </w:r>
        <w:r w:rsidRPr="000C4FF3">
          <w:rPr>
            <w:rStyle w:val="Hyperlink"/>
            <w:rFonts w:ascii="Times New Roman" w:hAnsi="Times New Roman"/>
            <w:color w:val="FF0000"/>
            <w:rPrChange w:id="2500" w:author="Song, Xuehang" w:date="2026-01-08T08:05:00Z" w16du:dateUtc="2026-01-08T16:05:00Z">
              <w:rPr>
                <w:rStyle w:val="Hyperlink"/>
                <w:rFonts w:ascii="Times New Roman" w:hAnsi="Times New Roman"/>
              </w:rPr>
            </w:rPrChange>
          </w:rPr>
          <w:t>https://doi.org/10.1016/j.apenergy.2025.125458</w:t>
        </w:r>
        <w:r w:rsidRPr="000C4FF3">
          <w:rPr>
            <w:rFonts w:ascii="Times New Roman" w:hAnsi="Times New Roman"/>
            <w:color w:val="FF0000"/>
            <w:rPrChange w:id="2501" w:author="Song, Xuehang" w:date="2026-01-08T08:05:00Z" w16du:dateUtc="2026-01-08T16:05:00Z">
              <w:rPr>
                <w:rFonts w:ascii="Times New Roman" w:hAnsi="Times New Roman"/>
              </w:rPr>
            </w:rPrChange>
          </w:rPr>
          <w:fldChar w:fldCharType="end"/>
        </w:r>
        <w:r w:rsidRPr="000C4FF3">
          <w:rPr>
            <w:rFonts w:ascii="Times New Roman" w:hAnsi="Times New Roman"/>
            <w:color w:val="FF0000"/>
            <w:rPrChange w:id="2502" w:author="Song, Xuehang" w:date="2026-01-08T08:05:00Z" w16du:dateUtc="2026-01-08T16:05:00Z">
              <w:rPr>
                <w:rFonts w:ascii="Times New Roman" w:hAnsi="Times New Roman"/>
              </w:rPr>
            </w:rPrChange>
          </w:rPr>
          <w:t xml:space="preserve"> </w:t>
        </w:r>
      </w:ins>
    </w:p>
    <w:p w14:paraId="58BDAD5A" w14:textId="77777777" w:rsidR="008D2644" w:rsidRPr="000C4FF3" w:rsidRDefault="008D2644" w:rsidP="008D2644">
      <w:pPr>
        <w:rPr>
          <w:ins w:id="2503" w:author="Song, Xuehang" w:date="2025-12-11T09:22:00Z" w16du:dateUtc="2025-12-11T17:22:00Z"/>
          <w:rFonts w:ascii="Times New Roman" w:hAnsi="Times New Roman"/>
          <w:color w:val="FF0000"/>
          <w:rPrChange w:id="2504" w:author="Song, Xuehang" w:date="2026-01-08T08:05:00Z" w16du:dateUtc="2026-01-08T16:05:00Z">
            <w:rPr>
              <w:ins w:id="2505" w:author="Song, Xuehang" w:date="2025-12-11T09:22:00Z" w16du:dateUtc="2025-12-11T17:22:00Z"/>
              <w:rFonts w:ascii="Times New Roman" w:hAnsi="Times New Roman"/>
            </w:rPr>
          </w:rPrChange>
        </w:rPr>
      </w:pPr>
      <w:ins w:id="2506" w:author="Song, Xuehang" w:date="2025-12-11T09:22:00Z" w16du:dateUtc="2025-12-11T17:22:00Z">
        <w:r w:rsidRPr="000C4FF3">
          <w:rPr>
            <w:rFonts w:ascii="Times New Roman" w:hAnsi="Times New Roman"/>
            <w:color w:val="FF0000"/>
            <w:rPrChange w:id="2507" w:author="Song, Xuehang" w:date="2026-01-08T08:05:00Z" w16du:dateUtc="2026-01-08T16:05:00Z">
              <w:rPr>
                <w:rFonts w:ascii="Times New Roman" w:hAnsi="Times New Roman"/>
              </w:rPr>
            </w:rPrChange>
          </w:rPr>
          <w:t xml:space="preserve">Wen, G., Hay, C., &amp; Benson, S. (2021). CCSNet: Deep learning surrogate for coupled flow–geomechanics in geologic carbon storage. Advances in Water Resources, 149, 104009. </w:t>
        </w:r>
        <w:r w:rsidRPr="000C4FF3">
          <w:rPr>
            <w:rFonts w:ascii="Times New Roman" w:hAnsi="Times New Roman"/>
            <w:color w:val="FF0000"/>
            <w:rPrChange w:id="2508" w:author="Song, Xuehang" w:date="2026-01-08T08:05:00Z" w16du:dateUtc="2026-01-08T16:05:00Z">
              <w:rPr>
                <w:rFonts w:ascii="Times New Roman" w:hAnsi="Times New Roman"/>
              </w:rPr>
            </w:rPrChange>
          </w:rPr>
          <w:fldChar w:fldCharType="begin"/>
        </w:r>
        <w:r w:rsidRPr="000C4FF3">
          <w:rPr>
            <w:rFonts w:ascii="Times New Roman" w:hAnsi="Times New Roman"/>
            <w:color w:val="FF0000"/>
            <w:rPrChange w:id="2509" w:author="Song, Xuehang" w:date="2026-01-08T08:05:00Z" w16du:dateUtc="2026-01-08T16:05:00Z">
              <w:rPr>
                <w:rFonts w:ascii="Times New Roman" w:hAnsi="Times New Roman"/>
              </w:rPr>
            </w:rPrChange>
          </w:rPr>
          <w:instrText>HYPERLINK "https://doi.org/10.1016/j.advwatres.2021.104009"</w:instrText>
        </w:r>
        <w:r w:rsidRPr="008840F3">
          <w:rPr>
            <w:rFonts w:ascii="Times New Roman" w:hAnsi="Times New Roman"/>
            <w:color w:val="FF0000"/>
          </w:rPr>
        </w:r>
        <w:r w:rsidRPr="000C4FF3">
          <w:rPr>
            <w:rFonts w:ascii="Times New Roman" w:hAnsi="Times New Roman"/>
            <w:color w:val="FF0000"/>
            <w:rPrChange w:id="2510" w:author="Song, Xuehang" w:date="2026-01-08T08:05:00Z" w16du:dateUtc="2026-01-08T16:05:00Z">
              <w:rPr>
                <w:rFonts w:ascii="Times New Roman" w:hAnsi="Times New Roman"/>
              </w:rPr>
            </w:rPrChange>
          </w:rPr>
          <w:fldChar w:fldCharType="separate"/>
        </w:r>
        <w:r w:rsidRPr="000C4FF3">
          <w:rPr>
            <w:rStyle w:val="Hyperlink"/>
            <w:rFonts w:ascii="Times New Roman" w:hAnsi="Times New Roman"/>
            <w:color w:val="FF0000"/>
            <w:rPrChange w:id="2511" w:author="Song, Xuehang" w:date="2026-01-08T08:05:00Z" w16du:dateUtc="2026-01-08T16:05:00Z">
              <w:rPr>
                <w:rStyle w:val="Hyperlink"/>
                <w:rFonts w:ascii="Times New Roman" w:hAnsi="Times New Roman"/>
              </w:rPr>
            </w:rPrChange>
          </w:rPr>
          <w:t>https://doi.org/10.1016/j.advwatres.2021.104009</w:t>
        </w:r>
        <w:r w:rsidRPr="000C4FF3">
          <w:rPr>
            <w:rFonts w:ascii="Times New Roman" w:hAnsi="Times New Roman"/>
            <w:color w:val="FF0000"/>
            <w:rPrChange w:id="2512" w:author="Song, Xuehang" w:date="2026-01-08T08:05:00Z" w16du:dateUtc="2026-01-08T16:05:00Z">
              <w:rPr>
                <w:rFonts w:ascii="Times New Roman" w:hAnsi="Times New Roman"/>
              </w:rPr>
            </w:rPrChange>
          </w:rPr>
          <w:fldChar w:fldCharType="end"/>
        </w:r>
        <w:r w:rsidRPr="000C4FF3">
          <w:rPr>
            <w:rFonts w:ascii="Times New Roman" w:hAnsi="Times New Roman"/>
            <w:color w:val="FF0000"/>
            <w:rPrChange w:id="2513" w:author="Song, Xuehang" w:date="2026-01-08T08:05:00Z" w16du:dateUtc="2026-01-08T16:05:00Z">
              <w:rPr>
                <w:rFonts w:ascii="Times New Roman" w:hAnsi="Times New Roman"/>
              </w:rPr>
            </w:rPrChange>
          </w:rPr>
          <w:t xml:space="preserve"> </w:t>
        </w:r>
      </w:ins>
    </w:p>
    <w:p w14:paraId="2036B07A" w14:textId="15F97369" w:rsidR="00024FF1" w:rsidRPr="00697947" w:rsidRDefault="00024FF1">
      <w:pPr>
        <w:pStyle w:val="Heading1"/>
        <w:rPr>
          <w:del w:id="2514" w:author="Song, Xuehang" w:date="2025-12-11T09:22:00Z" w16du:dateUtc="2025-12-11T17:22:00Z"/>
        </w:rPr>
        <w:pPrChange w:id="2515" w:author="Song, Xuehang" w:date="2025-10-09T06:54:00Z" w16du:dateUtc="2025-10-09T13:54:00Z">
          <w:pPr>
            <w:numPr>
              <w:ilvl w:val="1"/>
              <w:numId w:val="14"/>
            </w:numPr>
            <w:tabs>
              <w:tab w:val="num" w:pos="1440"/>
            </w:tabs>
            <w:spacing w:before="100" w:beforeAutospacing="1" w:after="100" w:afterAutospacing="1"/>
            <w:ind w:left="1440" w:hanging="360"/>
          </w:pPr>
        </w:pPrChange>
      </w:pPr>
      <w:bookmarkStart w:id="2516" w:name="_Toc218756972"/>
      <w:bookmarkStart w:id="2517" w:name="_Toc220485901"/>
      <w:bookmarkStart w:id="2518" w:name="_Toc220495413"/>
      <w:bookmarkEnd w:id="2516"/>
      <w:bookmarkEnd w:id="2517"/>
      <w:bookmarkEnd w:id="2518"/>
    </w:p>
    <w:p w14:paraId="1BD9F2AF" w14:textId="29596E9F" w:rsidR="008C0CA7" w:rsidRPr="00697947" w:rsidDel="00A20C7F" w:rsidRDefault="008C0CA7">
      <w:pPr>
        <w:pStyle w:val="Heading1"/>
        <w:rPr>
          <w:del w:id="2519" w:author="Song, Xuehang" w:date="2025-10-09T06:54:00Z" w16du:dateUtc="2025-10-09T13:54:00Z"/>
        </w:rPr>
        <w:pPrChange w:id="2520" w:author="Song, Xuehang" w:date="2026-01-08T08:05:00Z" w16du:dateUtc="2026-01-08T16:05:00Z">
          <w:pPr>
            <w:numPr>
              <w:numId w:val="14"/>
            </w:numPr>
            <w:tabs>
              <w:tab w:val="num" w:pos="720"/>
            </w:tabs>
            <w:spacing w:before="100" w:beforeAutospacing="1" w:after="100" w:afterAutospacing="1"/>
            <w:ind w:left="720" w:hanging="360"/>
          </w:pPr>
        </w:pPrChange>
      </w:pPr>
      <w:bookmarkStart w:id="2521" w:name="_Toc220485902"/>
      <w:bookmarkStart w:id="2522" w:name="_Toc220495414"/>
      <w:del w:id="2523" w:author="Song, Xuehang" w:date="2025-10-09T06:54:00Z" w16du:dateUtc="2025-10-09T13:54:00Z">
        <w:r w:rsidRPr="00697947" w:rsidDel="00A20C7F">
          <w:delText>Active learning (</w:delText>
        </w:r>
        <w:r w:rsidR="00C90571" w:rsidRPr="00697947" w:rsidDel="00A20C7F">
          <w:rPr>
            <w:highlight w:val="yellow"/>
          </w:rPr>
          <w:delText>optional, Xuehang</w:delText>
        </w:r>
        <w:r w:rsidRPr="00697947" w:rsidDel="00A20C7F">
          <w:delText>):</w:delText>
        </w:r>
        <w:bookmarkStart w:id="2524" w:name="_Toc218756973"/>
        <w:bookmarkEnd w:id="2521"/>
        <w:bookmarkEnd w:id="2522"/>
        <w:bookmarkEnd w:id="2524"/>
      </w:del>
    </w:p>
    <w:p w14:paraId="133FE18B" w14:textId="6D3DE6E4" w:rsidR="008C0CA7" w:rsidRPr="00697947" w:rsidDel="00932B0C" w:rsidRDefault="008C0CA7">
      <w:pPr>
        <w:pStyle w:val="Heading1"/>
        <w:rPr>
          <w:del w:id="2525" w:author="Song, Xuehang" w:date="2025-10-09T06:54:00Z" w16du:dateUtc="2025-10-09T13:54:00Z"/>
        </w:rPr>
        <w:pPrChange w:id="2526" w:author="Song, Xuehang" w:date="2026-01-08T08:05:00Z" w16du:dateUtc="2026-01-08T16:05:00Z">
          <w:pPr>
            <w:numPr>
              <w:ilvl w:val="1"/>
              <w:numId w:val="14"/>
            </w:numPr>
            <w:tabs>
              <w:tab w:val="num" w:pos="1440"/>
            </w:tabs>
            <w:spacing w:before="100" w:beforeAutospacing="1" w:after="100" w:afterAutospacing="1"/>
            <w:ind w:left="1440" w:hanging="360"/>
          </w:pPr>
        </w:pPrChange>
      </w:pPr>
      <w:bookmarkStart w:id="2527" w:name="_Toc220485903"/>
      <w:bookmarkStart w:id="2528" w:name="_Toc220495415"/>
      <w:del w:id="2529" w:author="Song, Xuehang" w:date="2025-10-09T06:54:00Z" w16du:dateUtc="2025-10-09T13:54:00Z">
        <w:r w:rsidRPr="00697947" w:rsidDel="00932B0C">
          <w:delText>Policies: uncertainty sampling (top-k entropy or margin),</w:delText>
        </w:r>
        <w:bookmarkStart w:id="2530" w:name="_Toc218756974"/>
        <w:bookmarkEnd w:id="2527"/>
        <w:bookmarkEnd w:id="2528"/>
        <w:bookmarkEnd w:id="2530"/>
      </w:del>
    </w:p>
    <w:p w14:paraId="3FDA342E" w14:textId="24FC2ABC" w:rsidR="002732B1" w:rsidRPr="00697947" w:rsidRDefault="003814C0">
      <w:pPr>
        <w:pStyle w:val="Heading1"/>
        <w:rPr>
          <w:b w:val="0"/>
          <w:rPrChange w:id="2531" w:author="Song, Xuehang" w:date="2026-01-08T08:05:00Z" w16du:dateUtc="2026-01-08T16:05:00Z">
            <w:rPr>
              <w:rFonts w:ascii="Times New Roman" w:hAnsi="Times New Roman"/>
              <w:b/>
              <w:sz w:val="28"/>
              <w:szCs w:val="28"/>
            </w:rPr>
          </w:rPrChange>
        </w:rPr>
        <w:pPrChange w:id="2532" w:author="Song, Xuehang" w:date="2026-01-08T08:05:00Z" w16du:dateUtc="2026-01-08T16:05:00Z">
          <w:pPr>
            <w:spacing w:before="100" w:beforeAutospacing="1" w:after="100" w:afterAutospacing="1"/>
            <w:outlineLvl w:val="0"/>
          </w:pPr>
        </w:pPrChange>
      </w:pPr>
      <w:bookmarkStart w:id="2533" w:name="_Toc220495416"/>
      <w:del w:id="2534" w:author="Song, Xuehang" w:date="2026-01-08T04:00:00Z" w16du:dateUtc="2026-01-08T12:00:00Z">
        <w:r w:rsidRPr="00697947">
          <w:rPr>
            <w:rPrChange w:id="2535" w:author="Song, Xuehang" w:date="2026-01-08T08:05:00Z" w16du:dateUtc="2026-01-08T16:05:00Z">
              <w:rPr>
                <w:rFonts w:ascii="Times New Roman" w:hAnsi="Times New Roman"/>
                <w:b/>
                <w:sz w:val="28"/>
                <w:szCs w:val="28"/>
              </w:rPr>
            </w:rPrChange>
          </w:rPr>
          <w:lastRenderedPageBreak/>
          <w:delText>4</w:delText>
        </w:r>
        <w:r w:rsidR="00593C13" w:rsidRPr="00697947">
          <w:rPr>
            <w:rPrChange w:id="2536" w:author="Song, Xuehang" w:date="2026-01-08T08:05:00Z" w16du:dateUtc="2026-01-08T16:05:00Z">
              <w:rPr>
                <w:rFonts w:ascii="Times New Roman" w:hAnsi="Times New Roman"/>
                <w:b/>
                <w:sz w:val="28"/>
                <w:szCs w:val="28"/>
              </w:rPr>
            </w:rPrChange>
          </w:rPr>
          <w:delText xml:space="preserve">. </w:delText>
        </w:r>
      </w:del>
      <w:r w:rsidR="002732B1" w:rsidRPr="00697947">
        <w:rPr>
          <w:rPrChange w:id="2537" w:author="Song, Xuehang" w:date="2026-01-08T08:05:00Z" w16du:dateUtc="2026-01-08T16:05:00Z">
            <w:rPr>
              <w:rFonts w:ascii="Times New Roman" w:hAnsi="Times New Roman"/>
              <w:b/>
              <w:sz w:val="28"/>
              <w:szCs w:val="28"/>
            </w:rPr>
          </w:rPrChange>
        </w:rPr>
        <w:t xml:space="preserve">Validation &amp; Metrics </w:t>
      </w:r>
      <w:ins w:id="2538" w:author="Song, Xuehang" w:date="2026-01-08T04:02:00Z" w16du:dateUtc="2026-01-08T12:02:00Z">
        <w:r w:rsidR="00997A48">
          <w:t>(should we move this to 3.0?)</w:t>
        </w:r>
      </w:ins>
      <w:bookmarkEnd w:id="2533"/>
    </w:p>
    <w:p w14:paraId="3110AC84" w14:textId="51F3D7A6" w:rsidR="002732B1" w:rsidRPr="00E853E6" w:rsidRDefault="002732B1" w:rsidP="002732B1">
      <w:pPr>
        <w:pStyle w:val="NormalWeb"/>
        <w:numPr>
          <w:ilvl w:val="0"/>
          <w:numId w:val="17"/>
        </w:numPr>
        <w:rPr>
          <w:rStyle w:val="Strong"/>
          <w:rFonts w:eastAsiaTheme="majorEastAsia"/>
          <w:b w:val="0"/>
          <w:szCs w:val="22"/>
        </w:rPr>
      </w:pPr>
      <w:r w:rsidRPr="4C3388CD">
        <w:rPr>
          <w:rStyle w:val="Strong"/>
          <w:rFonts w:eastAsiaTheme="majorEastAsia"/>
          <w:szCs w:val="22"/>
        </w:rPr>
        <w:t>Test scenarios:</w:t>
      </w:r>
      <w:r w:rsidR="1E79AC91" w:rsidRPr="4C3388CD">
        <w:rPr>
          <w:rStyle w:val="Strong"/>
          <w:rFonts w:eastAsiaTheme="majorEastAsia"/>
          <w:szCs w:val="22"/>
        </w:rPr>
        <w:t xml:space="preserve"> </w:t>
      </w:r>
      <w:ins w:id="2539" w:author="Hou, Jason" w:date="2025-11-20T17:44:00Z">
        <w:r w:rsidR="1E79AC91" w:rsidRPr="1DDAFCFD">
          <w:rPr>
            <w:rStyle w:val="Strong"/>
            <w:rFonts w:eastAsiaTheme="majorEastAsia"/>
            <w:b w:val="0"/>
            <w:szCs w:val="22"/>
          </w:rPr>
          <w:t>Test scenarios could include locating and optimizing pumping wells to capture/remediate a contaminant plume, surrogate‑based well placement, monitoring frameworks require spatial‑temporal data (chemicals, heads, flows),and model outputs and decision‑making metrics (e.g., monitoring optimization, remediation performance).</w:t>
        </w:r>
      </w:ins>
    </w:p>
    <w:p w14:paraId="671B9FF7" w14:textId="77777777" w:rsidR="002732B1" w:rsidRPr="00E853E6" w:rsidRDefault="002732B1" w:rsidP="002732B1">
      <w:pPr>
        <w:pStyle w:val="NormalWeb"/>
        <w:numPr>
          <w:ilvl w:val="0"/>
          <w:numId w:val="17"/>
        </w:numPr>
        <w:rPr>
          <w:szCs w:val="22"/>
        </w:rPr>
      </w:pPr>
      <w:r w:rsidRPr="00E853E6">
        <w:rPr>
          <w:rStyle w:val="Strong"/>
          <w:rFonts w:eastAsiaTheme="majorEastAsia"/>
          <w:szCs w:val="22"/>
        </w:rPr>
        <w:t>Primary metrics:</w:t>
      </w:r>
    </w:p>
    <w:p w14:paraId="29D4B673" w14:textId="38AD8490" w:rsidR="002732B1" w:rsidRPr="00A22025" w:rsidRDefault="002732B1" w:rsidP="00A22025">
      <w:pPr>
        <w:pStyle w:val="NormalWeb"/>
        <w:numPr>
          <w:ilvl w:val="1"/>
          <w:numId w:val="24"/>
        </w:numPr>
        <w:rPr>
          <w:rStyle w:val="Strong"/>
          <w:rFonts w:eastAsiaTheme="majorEastAsia"/>
          <w:b w:val="0"/>
          <w:bCs w:val="0"/>
          <w:szCs w:val="22"/>
        </w:rPr>
      </w:pPr>
      <w:r w:rsidRPr="659F602A">
        <w:rPr>
          <w:rStyle w:val="Strong"/>
          <w:rFonts w:eastAsiaTheme="majorEastAsia"/>
          <w:b w:val="0"/>
          <w:bCs w:val="0"/>
          <w:szCs w:val="22"/>
        </w:rPr>
        <w:t>Accuracy</w:t>
      </w:r>
      <w:ins w:id="2540" w:author="Hou, Jason" w:date="2025-11-20T17:46:00Z">
        <w:r w:rsidR="6667E3E6" w:rsidRPr="659F602A">
          <w:rPr>
            <w:rStyle w:val="Strong"/>
            <w:rFonts w:eastAsiaTheme="majorEastAsia"/>
            <w:b w:val="0"/>
            <w:bCs w:val="0"/>
            <w:szCs w:val="22"/>
          </w:rPr>
          <w:t>: e.g. reduction in contaminant mass or concentration at target wells; mean drawdown head error; RMSE of modeled plume extent vs observed.</w:t>
        </w:r>
      </w:ins>
    </w:p>
    <w:p w14:paraId="60682CF2" w14:textId="6CF806EC" w:rsidR="002732B1" w:rsidRPr="00A22025" w:rsidRDefault="002732B1" w:rsidP="00A22025">
      <w:pPr>
        <w:pStyle w:val="NormalWeb"/>
        <w:numPr>
          <w:ilvl w:val="1"/>
          <w:numId w:val="24"/>
        </w:numPr>
        <w:rPr>
          <w:rStyle w:val="Strong"/>
          <w:rFonts w:eastAsiaTheme="majorEastAsia"/>
          <w:b w:val="0"/>
          <w:bCs w:val="0"/>
          <w:szCs w:val="22"/>
        </w:rPr>
      </w:pPr>
      <w:r w:rsidRPr="659F602A">
        <w:rPr>
          <w:rStyle w:val="Strong"/>
          <w:rFonts w:eastAsiaTheme="majorEastAsia"/>
          <w:b w:val="0"/>
          <w:bCs w:val="0"/>
          <w:szCs w:val="22"/>
        </w:rPr>
        <w:t>Uncertainty</w:t>
      </w:r>
      <w:ins w:id="2541" w:author="Hou, Jason" w:date="2025-11-20T17:46:00Z">
        <w:r w:rsidR="64D08E74" w:rsidRPr="659F602A">
          <w:rPr>
            <w:rStyle w:val="Strong"/>
            <w:rFonts w:eastAsiaTheme="majorEastAsia"/>
            <w:b w:val="0"/>
            <w:bCs w:val="0"/>
            <w:szCs w:val="22"/>
          </w:rPr>
          <w:t>: e.g., predictive interval coverage for contaminant concentration; mass discharge uncertainty; confidence in capture zones.</w:t>
        </w:r>
      </w:ins>
    </w:p>
    <w:p w14:paraId="17913195" w14:textId="11FF1304" w:rsidR="002732B1" w:rsidRPr="00A22025" w:rsidRDefault="002732B1" w:rsidP="00A22025">
      <w:pPr>
        <w:pStyle w:val="NormalWeb"/>
        <w:numPr>
          <w:ilvl w:val="1"/>
          <w:numId w:val="24"/>
        </w:numPr>
        <w:rPr>
          <w:rStyle w:val="Strong"/>
          <w:rFonts w:eastAsiaTheme="majorEastAsia"/>
          <w:b w:val="0"/>
          <w:bCs w:val="0"/>
          <w:szCs w:val="22"/>
        </w:rPr>
      </w:pPr>
      <w:r w:rsidRPr="659F602A">
        <w:rPr>
          <w:rStyle w:val="Strong"/>
          <w:rFonts w:eastAsiaTheme="majorEastAsia"/>
          <w:b w:val="0"/>
          <w:bCs w:val="0"/>
          <w:szCs w:val="22"/>
        </w:rPr>
        <w:t>Operations</w:t>
      </w:r>
      <w:r w:rsidR="0071417D" w:rsidRPr="659F602A">
        <w:rPr>
          <w:rStyle w:val="Strong"/>
          <w:rFonts w:eastAsiaTheme="majorEastAsia"/>
          <w:b w:val="0"/>
          <w:bCs w:val="0"/>
          <w:szCs w:val="22"/>
        </w:rPr>
        <w:t>/efficiency</w:t>
      </w:r>
      <w:ins w:id="2542" w:author="Hou, Jason" w:date="2025-11-20T17:47:00Z">
        <w:r w:rsidR="52FE6472" w:rsidRPr="659F602A">
          <w:rPr>
            <w:rStyle w:val="Strong"/>
            <w:rFonts w:eastAsiaTheme="majorEastAsia"/>
            <w:b w:val="0"/>
            <w:bCs w:val="0"/>
            <w:szCs w:val="22"/>
          </w:rPr>
          <w:t>: e.g., pumping cost (energy/volume), duration of treatment, number of wells, monitoring frequency.</w:t>
        </w:r>
      </w:ins>
    </w:p>
    <w:p w14:paraId="070024DA" w14:textId="2EDD437B" w:rsidR="002732B1" w:rsidRPr="00EA08E9" w:rsidRDefault="002732B1" w:rsidP="002732B1">
      <w:pPr>
        <w:pStyle w:val="NormalWeb"/>
        <w:numPr>
          <w:ilvl w:val="0"/>
          <w:numId w:val="17"/>
        </w:numPr>
        <w:rPr>
          <w:rStyle w:val="Strong"/>
          <w:rFonts w:eastAsiaTheme="majorEastAsia"/>
          <w:b w:val="0"/>
          <w:bCs w:val="0"/>
          <w:szCs w:val="22"/>
        </w:rPr>
      </w:pPr>
      <w:r w:rsidRPr="659F602A">
        <w:rPr>
          <w:rStyle w:val="Strong"/>
          <w:rFonts w:eastAsiaTheme="majorEastAsia"/>
          <w:szCs w:val="22"/>
        </w:rPr>
        <w:t>Acceptance thresholds (example)</w:t>
      </w:r>
      <w:ins w:id="2543" w:author="Hou, Jason" w:date="2025-11-20T17:47:00Z">
        <w:r w:rsidR="6AFC406F" w:rsidRPr="659F602A">
          <w:rPr>
            <w:rStyle w:val="Strong"/>
            <w:rFonts w:eastAsiaTheme="majorEastAsia"/>
            <w:b w:val="0"/>
            <w:bCs w:val="0"/>
            <w:szCs w:val="22"/>
          </w:rPr>
          <w:t xml:space="preserve">: e.g., ≥90% of contaminant mass removed within 10 years; prediction interval coverage of 95% intervals capturing true concentrations ≥ 90%; pumping cost &lt; X $/m³; monitoring network cost reduction by ≥30% without </w:t>
        </w:r>
        <w:r w:rsidR="6AFC406F" w:rsidRPr="00EA08E9">
          <w:rPr>
            <w:rStyle w:val="Strong"/>
            <w:rFonts w:eastAsiaTheme="majorEastAsia"/>
            <w:b w:val="0"/>
            <w:bCs w:val="0"/>
            <w:szCs w:val="22"/>
          </w:rPr>
          <w:t>compromising remediation success</w:t>
        </w:r>
      </w:ins>
      <w:ins w:id="2544" w:author="Hou, Jason" w:date="2025-11-20T17:48:00Z">
        <w:r w:rsidR="6AFC406F" w:rsidRPr="00EA08E9">
          <w:rPr>
            <w:rStyle w:val="Strong"/>
            <w:rFonts w:eastAsiaTheme="majorEastAsia"/>
            <w:b w:val="0"/>
            <w:bCs w:val="0"/>
            <w:szCs w:val="22"/>
          </w:rPr>
          <w:t>?</w:t>
        </w:r>
      </w:ins>
    </w:p>
    <w:p w14:paraId="2B5649B4" w14:textId="25E5EA09" w:rsidR="00F712A4" w:rsidRPr="00820A06" w:rsidRDefault="00EA08E9" w:rsidP="00C875C5">
      <w:pPr>
        <w:pStyle w:val="Heading1"/>
        <w:rPr>
          <w:ins w:id="2545" w:author="Kondyukov, Grigoriy" w:date="2025-12-10T15:58:00Z" w16du:dateUtc="2025-12-10T23:58:00Z"/>
        </w:rPr>
      </w:pPr>
      <w:commentRangeStart w:id="2546"/>
      <w:r w:rsidRPr="00C5292E">
        <w:lastRenderedPageBreak/>
        <w:t xml:space="preserve"> </w:t>
      </w:r>
      <w:bookmarkStart w:id="2547" w:name="_Toc220495417"/>
      <w:r w:rsidR="00F712A4" w:rsidRPr="00C5292E">
        <w:t>Software Architecture</w:t>
      </w:r>
      <w:commentRangeEnd w:id="2546"/>
      <w:r w:rsidR="00BF4161" w:rsidRPr="005D4F0B">
        <w:rPr>
          <w:rStyle w:val="CommentReference"/>
          <w:sz w:val="32"/>
          <w:szCs w:val="22"/>
        </w:rPr>
        <w:commentReference w:id="2546"/>
      </w:r>
      <w:bookmarkEnd w:id="2547"/>
    </w:p>
    <w:p w14:paraId="2C1CC003" w14:textId="77777777" w:rsidR="0029178E" w:rsidRDefault="0029178E" w:rsidP="00C875C5">
      <w:pPr>
        <w:pStyle w:val="BodyText"/>
        <w:rPr>
          <w:ins w:id="2549" w:author="Song, Xuehang" w:date="2026-02-19T09:02:00Z" w16du:dateUtc="2026-02-19T17:02:00Z"/>
        </w:rPr>
      </w:pPr>
    </w:p>
    <w:p w14:paraId="306C93D3" w14:textId="3704FF45" w:rsidR="000577F6" w:rsidRDefault="000577F6" w:rsidP="00C875C5">
      <w:pPr>
        <w:pStyle w:val="BodyText"/>
        <w:rPr>
          <w:ins w:id="2550" w:author="Song, Xuehang" w:date="2026-02-19T05:18:00Z" w16du:dateUtc="2026-02-19T13:18:00Z"/>
        </w:rPr>
      </w:pPr>
      <w:ins w:id="2551" w:author="Song, Xuehang" w:date="2026-02-19T09:02:00Z" w16du:dateUtc="2026-02-19T17:02:00Z">
        <w:r>
          <w:t>XS Thoughts. This still reads like product</w:t>
        </w:r>
      </w:ins>
      <w:ins w:id="2552" w:author="Song, Xuehang" w:date="2026-02-19T09:03:00Z" w16du:dateUtc="2026-02-19T17:03:00Z">
        <w:r w:rsidR="00A31545">
          <w:t>/software plan in great details, but our deliverable if more like a framework design package</w:t>
        </w:r>
        <w:r w:rsidR="006437B5">
          <w:t xml:space="preserve"> (we should have high level things like: </w:t>
        </w:r>
      </w:ins>
      <w:ins w:id="2553" w:author="Song, Xuehang" w:date="2026-02-19T09:04:00Z" w16du:dateUtc="2026-02-19T17:04:00Z">
        <w:r w:rsidR="00403755">
          <w:t>p</w:t>
        </w:r>
        <w:r w:rsidR="00614D98" w:rsidRPr="00614D98">
          <w:t>roposed framework, components, metrics, workflow, and implementation roadmap</w:t>
        </w:r>
        <w:r w:rsidR="007C06F2">
          <w:t xml:space="preserve">, and </w:t>
        </w:r>
        <w:r w:rsidR="00607AFD" w:rsidRPr="00607AFD">
          <w:t>demonstrable recalibration loop</w:t>
        </w:r>
      </w:ins>
      <w:ins w:id="2554" w:author="Song, Xuehang" w:date="2026-02-19T09:03:00Z" w16du:dateUtc="2026-02-19T17:03:00Z">
        <w:r w:rsidR="006437B5">
          <w:t>)</w:t>
        </w:r>
      </w:ins>
      <w:ins w:id="2555" w:author="Song, Xuehang" w:date="2026-02-19T09:04:00Z" w16du:dateUtc="2026-02-19T17:04:00Z">
        <w:r w:rsidR="00607AFD">
          <w:t xml:space="preserve">. For this one I will reduce it to </w:t>
        </w:r>
        <w:r w:rsidR="00B47BEE" w:rsidRPr="00B47BEE">
          <w:t>framework-design level</w:t>
        </w:r>
        <w:r w:rsidR="00B47BEE">
          <w:t>, and put detail</w:t>
        </w:r>
      </w:ins>
      <w:ins w:id="2556" w:author="Song, Xuehang" w:date="2026-02-19T09:05:00Z" w16du:dateUtc="2026-02-19T17:05:00Z">
        <w:r w:rsidR="00B47BEE">
          <w:t>s into appendix</w:t>
        </w:r>
      </w:ins>
    </w:p>
    <w:p w14:paraId="79F0F637" w14:textId="77777777" w:rsidR="0029178E" w:rsidRDefault="0029178E" w:rsidP="00C875C5">
      <w:pPr>
        <w:pStyle w:val="BodyText"/>
        <w:rPr>
          <w:ins w:id="2557" w:author="Song, Xuehang" w:date="2026-02-19T05:18:00Z" w16du:dateUtc="2026-02-19T13:18:00Z"/>
        </w:rPr>
      </w:pPr>
    </w:p>
    <w:p w14:paraId="0B6F7EFA" w14:textId="77777777" w:rsidR="0029178E" w:rsidRDefault="0029178E" w:rsidP="00C875C5">
      <w:pPr>
        <w:pStyle w:val="BodyText"/>
        <w:rPr>
          <w:ins w:id="2558" w:author="Song, Xuehang" w:date="2026-02-19T05:18:00Z" w16du:dateUtc="2026-02-19T13:18:00Z"/>
        </w:rPr>
      </w:pPr>
    </w:p>
    <w:p w14:paraId="285649EC" w14:textId="5FEFBE97" w:rsidR="00F712A4" w:rsidRPr="00F70621" w:rsidRDefault="00F712A4" w:rsidP="00C875C5">
      <w:pPr>
        <w:pStyle w:val="BodyText"/>
      </w:pPr>
      <w:r w:rsidRPr="00F70621">
        <w:t xml:space="preserve">There are three key aspects to consider for this project: </w:t>
      </w:r>
    </w:p>
    <w:p w14:paraId="14694C61" w14:textId="77777777" w:rsidR="007E64C6" w:rsidRPr="00F70621" w:rsidRDefault="007E64C6" w:rsidP="007E64C6">
      <w:pPr>
        <w:pStyle w:val="ListParagraph"/>
        <w:numPr>
          <w:ilvl w:val="0"/>
          <w:numId w:val="35"/>
        </w:numPr>
      </w:pPr>
      <w:r w:rsidRPr="00F70621">
        <w:t>Software Operational Capability</w:t>
      </w:r>
    </w:p>
    <w:p w14:paraId="584D7B5C" w14:textId="77777777" w:rsidR="00F712A4" w:rsidRDefault="00F712A4" w:rsidP="00F712A4">
      <w:pPr>
        <w:pStyle w:val="ListParagraph"/>
        <w:numPr>
          <w:ilvl w:val="0"/>
          <w:numId w:val="35"/>
        </w:numPr>
      </w:pPr>
      <w:r w:rsidRPr="00F70621">
        <w:t>Software Audience and Usability</w:t>
      </w:r>
    </w:p>
    <w:p w14:paraId="384191E0" w14:textId="6CE6A027" w:rsidR="00A135E1" w:rsidRPr="00F70621" w:rsidRDefault="00A135E1" w:rsidP="00A238A4">
      <w:pPr>
        <w:pStyle w:val="ListParagraph"/>
        <w:numPr>
          <w:ilvl w:val="0"/>
          <w:numId w:val="35"/>
        </w:numPr>
      </w:pPr>
      <w:r w:rsidRPr="00F70621">
        <w:t>Software Maintenance and Development</w:t>
      </w:r>
    </w:p>
    <w:p w14:paraId="2BAC8775" w14:textId="77777777" w:rsidR="00ED7CE7" w:rsidRDefault="00ED7CE7" w:rsidP="00ED7CE7"/>
    <w:p w14:paraId="0FA8453B" w14:textId="77777777" w:rsidR="007E64C6" w:rsidRDefault="007E64C6" w:rsidP="007E64C6">
      <w:r>
        <w:t xml:space="preserve">The operational capability of the software refers to both the end-goal of creating a functional recalibration framework and also to the engineered tools working in-tandem to facilitate the framework’s functionality. Because many framework tools and algorithms have general applicability to scientific problems, it would be worthwhile to share these tools with the greater scientific community alongside the framework itself. </w:t>
      </w:r>
    </w:p>
    <w:p w14:paraId="7C9BFC6A" w14:textId="77777777" w:rsidR="007E64C6" w:rsidRDefault="007E64C6" w:rsidP="007E64C6"/>
    <w:p w14:paraId="5CD6CA5C" w14:textId="789831C4" w:rsidR="000321DF" w:rsidRDefault="006D4769" w:rsidP="00ED7CE7">
      <w:r>
        <w:t xml:space="preserve">With a strong characterization in place to </w:t>
      </w:r>
      <w:r w:rsidR="009E1D76">
        <w:t xml:space="preserve">define what the </w:t>
      </w:r>
      <w:r w:rsidR="00603A3B">
        <w:t xml:space="preserve">uncertainty and recalibration framework </w:t>
      </w:r>
      <w:r w:rsidR="00E20916">
        <w:t xml:space="preserve">must be able to </w:t>
      </w:r>
      <w:r w:rsidR="00F028EF">
        <w:t>calculate</w:t>
      </w:r>
      <w:r w:rsidR="00E20916">
        <w:t xml:space="preserve"> and how it will be able to do </w:t>
      </w:r>
      <w:r w:rsidR="00AA012D">
        <w:t>it</w:t>
      </w:r>
      <w:r w:rsidR="00893316">
        <w:t xml:space="preserve">, </w:t>
      </w:r>
      <w:r w:rsidR="003452D5">
        <w:t xml:space="preserve">the primary consideration </w:t>
      </w:r>
      <w:r w:rsidR="00CD7F24">
        <w:t>rests</w:t>
      </w:r>
      <w:r w:rsidR="00E5199F">
        <w:t xml:space="preserve"> with who will use and operate the framework</w:t>
      </w:r>
      <w:r w:rsidR="004A25C4">
        <w:t xml:space="preserve">, and how they will do </w:t>
      </w:r>
      <w:r w:rsidR="002A5C4D">
        <w:t xml:space="preserve">so. </w:t>
      </w:r>
      <w:r w:rsidR="0025263C">
        <w:t>The target audiences must fall in-line with the scope of the deliverable for this project</w:t>
      </w:r>
      <w:r w:rsidR="00112909">
        <w:t>, and</w:t>
      </w:r>
      <w:r w:rsidR="00010CB7">
        <w:t xml:space="preserve"> </w:t>
      </w:r>
      <w:r w:rsidR="00530A0F">
        <w:t>the software structure must be designed to facilitate meaningful access to those user groups.</w:t>
      </w:r>
    </w:p>
    <w:p w14:paraId="17CEA6DF" w14:textId="77777777" w:rsidR="00126A76" w:rsidRDefault="00126A76" w:rsidP="00ED7CE7"/>
    <w:p w14:paraId="5C82C8EB" w14:textId="519BC8BD" w:rsidR="00126A76" w:rsidRDefault="00126A76" w:rsidP="00ED7CE7">
      <w:r>
        <w:t xml:space="preserve">For the maintenance and development of the project </w:t>
      </w:r>
      <w:r w:rsidR="00C04630">
        <w:t>we will have to consider not only the first initial push</w:t>
      </w:r>
      <w:r w:rsidR="00256F07">
        <w:t xml:space="preserve"> of</w:t>
      </w:r>
      <w:r w:rsidR="00C04630">
        <w:t xml:space="preserve"> development</w:t>
      </w:r>
      <w:r w:rsidR="00B4543E">
        <w:t xml:space="preserve"> of all of these tools, but how </w:t>
      </w:r>
      <w:r w:rsidR="00FB105D">
        <w:t xml:space="preserve">these tools and the framework </w:t>
      </w:r>
      <w:r w:rsidR="004925DA">
        <w:t xml:space="preserve">will be </w:t>
      </w:r>
      <w:r w:rsidR="004A1F6D">
        <w:t>potentially developed</w:t>
      </w:r>
      <w:r w:rsidR="004925DA">
        <w:t xml:space="preserve"> after</w:t>
      </w:r>
      <w:r w:rsidR="0037781B">
        <w:t xml:space="preserve"> the initial project scope. </w:t>
      </w:r>
      <w:r w:rsidR="009E6D14">
        <w:t xml:space="preserve">We will set-up guidelines to ensure that the final deliverable project and </w:t>
      </w:r>
      <w:r w:rsidR="00992970">
        <w:t>its</w:t>
      </w:r>
      <w:r w:rsidR="009E6D14">
        <w:t xml:space="preserve"> sub-components </w:t>
      </w:r>
      <w:r w:rsidR="007F025E">
        <w:t xml:space="preserve">have the necessary </w:t>
      </w:r>
      <w:r w:rsidR="00F05BE4">
        <w:t>self-</w:t>
      </w:r>
      <w:r w:rsidR="00765F4F">
        <w:t xml:space="preserve">evaluation </w:t>
      </w:r>
      <w:r w:rsidR="00391AEA">
        <w:t xml:space="preserve">systems in-place </w:t>
      </w:r>
      <w:r w:rsidR="00624C98">
        <w:t xml:space="preserve">to indicate </w:t>
      </w:r>
      <w:r w:rsidR="00A746AA">
        <w:t xml:space="preserve">to future </w:t>
      </w:r>
      <w:r w:rsidR="00D73831">
        <w:t>researchers and engineers</w:t>
      </w:r>
      <w:r w:rsidR="00A746AA">
        <w:t xml:space="preserve"> </w:t>
      </w:r>
      <w:r w:rsidR="00AB0C2E">
        <w:t>if</w:t>
      </w:r>
      <w:r w:rsidR="00A746AA">
        <w:t xml:space="preserve"> </w:t>
      </w:r>
      <w:r w:rsidR="00DB53D6">
        <w:t xml:space="preserve">specific software changes will affect the </w:t>
      </w:r>
      <w:r w:rsidR="00DB4412">
        <w:t xml:space="preserve">scientific or numerical integrity </w:t>
      </w:r>
      <w:r w:rsidR="00695DFB">
        <w:t xml:space="preserve">the </w:t>
      </w:r>
      <w:r w:rsidR="00112909">
        <w:t xml:space="preserve">generated results. </w:t>
      </w:r>
    </w:p>
    <w:p w14:paraId="4D2CA7C7" w14:textId="77777777" w:rsidR="00ED7CE7" w:rsidRPr="00F70621" w:rsidRDefault="00ED7CE7" w:rsidP="00ED7CE7"/>
    <w:p w14:paraId="33C48634" w14:textId="36FFBEDF" w:rsidR="00F712A4" w:rsidRPr="00F97BD9" w:rsidRDefault="00F712A4" w:rsidP="0092675C">
      <w:pPr>
        <w:pStyle w:val="Heading2"/>
      </w:pPr>
      <w:bookmarkStart w:id="2559" w:name="_Toc220495418"/>
      <w:r>
        <w:t xml:space="preserve">Software </w:t>
      </w:r>
      <w:r w:rsidR="00CA3093">
        <w:t>Requirements</w:t>
      </w:r>
      <w:bookmarkEnd w:id="2559"/>
    </w:p>
    <w:p w14:paraId="67C16C5C" w14:textId="3415D0E0" w:rsidR="003434B0" w:rsidRPr="003434B0" w:rsidRDefault="003434B0" w:rsidP="003434B0">
      <w:pPr>
        <w:pStyle w:val="BodyText"/>
      </w:pPr>
      <w:r w:rsidRPr="003434B0">
        <w:t>We will subdivide our potential userbase/stakeholders into two distinct categories (in decreasing technical ability):</w:t>
      </w:r>
    </w:p>
    <w:p w14:paraId="0266F4C5" w14:textId="77777777" w:rsidR="003434B0" w:rsidRPr="003434B0" w:rsidRDefault="003434B0" w:rsidP="003434B0">
      <w:pPr>
        <w:pStyle w:val="ListParagraph"/>
        <w:numPr>
          <w:ilvl w:val="0"/>
          <w:numId w:val="36"/>
        </w:numPr>
      </w:pPr>
      <w:r w:rsidRPr="003434B0">
        <w:t>Engineering Capable Users</w:t>
      </w:r>
    </w:p>
    <w:p w14:paraId="42C8D9E5" w14:textId="77777777" w:rsidR="003434B0" w:rsidRPr="003434B0" w:rsidRDefault="003434B0" w:rsidP="003434B0">
      <w:pPr>
        <w:pStyle w:val="ListParagraph"/>
        <w:numPr>
          <w:ilvl w:val="1"/>
          <w:numId w:val="36"/>
        </w:numPr>
      </w:pPr>
      <w:r w:rsidRPr="003434B0">
        <w:t>Machine Learning Engineers</w:t>
      </w:r>
    </w:p>
    <w:p w14:paraId="2E5C061A" w14:textId="77777777" w:rsidR="003434B0" w:rsidRPr="003434B0" w:rsidRDefault="003434B0" w:rsidP="003434B0">
      <w:pPr>
        <w:pStyle w:val="ListParagraph"/>
        <w:numPr>
          <w:ilvl w:val="1"/>
          <w:numId w:val="36"/>
        </w:numPr>
      </w:pPr>
      <w:r w:rsidRPr="003434B0">
        <w:t>Software Engineers</w:t>
      </w:r>
    </w:p>
    <w:p w14:paraId="1B62F11C" w14:textId="77777777" w:rsidR="003434B0" w:rsidRPr="003434B0" w:rsidRDefault="003434B0" w:rsidP="003434B0">
      <w:pPr>
        <w:pStyle w:val="ListParagraph"/>
        <w:numPr>
          <w:ilvl w:val="1"/>
          <w:numId w:val="36"/>
        </w:numPr>
      </w:pPr>
      <w:r w:rsidRPr="003434B0">
        <w:t>Data Scientists</w:t>
      </w:r>
    </w:p>
    <w:p w14:paraId="3DC87499" w14:textId="77777777" w:rsidR="003434B0" w:rsidRPr="003434B0" w:rsidRDefault="003434B0" w:rsidP="003434B0">
      <w:pPr>
        <w:pStyle w:val="ListParagraph"/>
        <w:numPr>
          <w:ilvl w:val="0"/>
          <w:numId w:val="36"/>
        </w:numPr>
      </w:pPr>
      <w:r w:rsidRPr="003434B0">
        <w:t>Analysis Capable Users</w:t>
      </w:r>
    </w:p>
    <w:p w14:paraId="4E2DD89D" w14:textId="77777777" w:rsidR="003434B0" w:rsidRPr="003434B0" w:rsidRDefault="003434B0" w:rsidP="003434B0">
      <w:pPr>
        <w:pStyle w:val="ListParagraph"/>
        <w:numPr>
          <w:ilvl w:val="1"/>
          <w:numId w:val="36"/>
        </w:numPr>
      </w:pPr>
      <w:r w:rsidRPr="003434B0">
        <w:t xml:space="preserve">Analysts </w:t>
      </w:r>
    </w:p>
    <w:p w14:paraId="4FDBE05E" w14:textId="77777777" w:rsidR="003434B0" w:rsidRDefault="003434B0" w:rsidP="003434B0">
      <w:pPr>
        <w:pStyle w:val="ListParagraph"/>
        <w:numPr>
          <w:ilvl w:val="1"/>
          <w:numId w:val="36"/>
        </w:numPr>
      </w:pPr>
      <w:r w:rsidRPr="003434B0">
        <w:lastRenderedPageBreak/>
        <w:t>Administrators</w:t>
      </w:r>
    </w:p>
    <w:p w14:paraId="0B02D520" w14:textId="77777777" w:rsidR="007F2EED" w:rsidRPr="003434B0" w:rsidRDefault="007F2EED" w:rsidP="007F2EED"/>
    <w:p w14:paraId="413B4E1D" w14:textId="77777777" w:rsidR="003434B0" w:rsidRPr="003434B0" w:rsidRDefault="003434B0" w:rsidP="003434B0">
      <w:r w:rsidRPr="003434B0">
        <w:t xml:space="preserve">These two classes represent the two distinct audiences for this software and their respective needs regarding the software itself. </w:t>
      </w:r>
    </w:p>
    <w:p w14:paraId="1B3091D1" w14:textId="77777777" w:rsidR="003434B0" w:rsidRPr="003434B0" w:rsidRDefault="003434B0" w:rsidP="003434B0">
      <w:pPr>
        <w:pStyle w:val="Heading4"/>
        <w:numPr>
          <w:ilvl w:val="0"/>
          <w:numId w:val="0"/>
        </w:numPr>
        <w:ind w:left="1037" w:hanging="1037"/>
        <w:rPr>
          <w:rFonts w:asciiTheme="minorHAnsi" w:hAnsiTheme="minorHAnsi"/>
        </w:rPr>
      </w:pPr>
      <w:r w:rsidRPr="003434B0">
        <w:rPr>
          <w:rFonts w:asciiTheme="minorHAnsi" w:hAnsiTheme="minorHAnsi"/>
        </w:rPr>
        <w:t>Requirements for Engineering Users</w:t>
      </w:r>
    </w:p>
    <w:p w14:paraId="3156CC41" w14:textId="34B04E8D" w:rsidR="003434B0" w:rsidRPr="007E22CC" w:rsidRDefault="00790A9A" w:rsidP="007E22CC">
      <w:r>
        <w:t xml:space="preserve">These users are more interested in the technical aspects of the project framework. They will be interested in modifying and testing the framework for unique scientific modeling evaluation characteristics. These users will also be interested in using or evaluating the </w:t>
      </w:r>
      <w:r w:rsidR="00E3120D">
        <w:t xml:space="preserve">individual sub-components </w:t>
      </w:r>
      <w:r w:rsidR="008C44E2">
        <w:t>which</w:t>
      </w:r>
      <w:r w:rsidR="0058516C">
        <w:t xml:space="preserve"> allow the framework to function. </w:t>
      </w:r>
      <w:r w:rsidR="008C44E2">
        <w:t>Therefore,</w:t>
      </w:r>
      <w:r w:rsidR="00884105">
        <w:t xml:space="preserve"> we must </w:t>
      </w:r>
      <w:r w:rsidR="008C44E2">
        <w:t>consider</w:t>
      </w:r>
      <w:r w:rsidR="00884105">
        <w:t xml:space="preserve"> how we are able </w:t>
      </w:r>
      <w:r w:rsidR="00884105" w:rsidRPr="007E22CC">
        <w:t>to provide the software meaningfully</w:t>
      </w:r>
      <w:r w:rsidR="008C44E2" w:rsidRPr="007E22CC">
        <w:t xml:space="preserve"> as a whole and individual tools</w:t>
      </w:r>
      <w:r w:rsidR="00884105" w:rsidRPr="007E22CC">
        <w:t xml:space="preserve">. </w:t>
      </w:r>
    </w:p>
    <w:p w14:paraId="69E69E78" w14:textId="77777777" w:rsidR="003434B0" w:rsidRPr="007E22CC" w:rsidRDefault="003434B0" w:rsidP="007E22CC"/>
    <w:p w14:paraId="58977928" w14:textId="77777777" w:rsidR="007E22CC" w:rsidRPr="007E22CC" w:rsidRDefault="007E22CC" w:rsidP="007E22CC">
      <w:pPr>
        <w:rPr>
          <w:b/>
          <w:bCs/>
        </w:rPr>
      </w:pPr>
      <w:r w:rsidRPr="007E22CC">
        <w:rPr>
          <w:b/>
          <w:bCs/>
        </w:rPr>
        <w:t>Requirements for Analysis Users</w:t>
      </w:r>
    </w:p>
    <w:p w14:paraId="684D4252" w14:textId="77777777" w:rsidR="00E6754F" w:rsidRDefault="007E22CC" w:rsidP="007E22CC">
      <w:r w:rsidRPr="007E22CC">
        <w:t xml:space="preserve">For analysis capable users we must prioritize delivery and ingestion of complex information in a way that is palatable/easy to understand to those stakeholders. </w:t>
      </w:r>
      <w:r w:rsidR="00EB5CEE">
        <w:t xml:space="preserve">These users are </w:t>
      </w:r>
      <w:r w:rsidR="00C330EA">
        <w:t>not the intended audience for any code or programming related functionality. Rather, these users must simpl</w:t>
      </w:r>
      <w:r w:rsidR="005C77D1">
        <w:t>y</w:t>
      </w:r>
      <w:r w:rsidR="00C330EA">
        <w:t xml:space="preserve"> be able to </w:t>
      </w:r>
      <w:r w:rsidR="005C77D1">
        <w:t>use the software</w:t>
      </w:r>
      <w:r w:rsidR="00E6754F">
        <w:t xml:space="preserve"> and extract meaningful insights from it</w:t>
      </w:r>
      <w:r w:rsidR="00A0625B">
        <w:t>.</w:t>
      </w:r>
    </w:p>
    <w:p w14:paraId="049C7303" w14:textId="77777777" w:rsidR="00E6754F" w:rsidRDefault="00E6754F" w:rsidP="007E22CC"/>
    <w:p w14:paraId="460FDE87" w14:textId="1C928734" w:rsidR="007E22CC" w:rsidRPr="007E22CC" w:rsidRDefault="00E6754F" w:rsidP="007E22CC">
      <w:r>
        <w:t xml:space="preserve">For this requirement, it is strongly recommended that there exists a </w:t>
      </w:r>
      <w:r w:rsidR="00483F23">
        <w:t xml:space="preserve">small Graphic User Interface (GUI) component to the project. </w:t>
      </w:r>
      <w:r w:rsidR="008462C5">
        <w:t xml:space="preserve">This GUI must serve the purpose of </w:t>
      </w:r>
      <w:r w:rsidR="0092540E">
        <w:t>providing a method for users to interact with the software framework</w:t>
      </w:r>
      <w:r w:rsidR="0091638A">
        <w:t xml:space="preserve"> to</w:t>
      </w:r>
      <w:r w:rsidR="00DF30F6">
        <w:t xml:space="preserve"> upload new measurements and </w:t>
      </w:r>
      <w:r w:rsidR="0091638A">
        <w:t xml:space="preserve">download </w:t>
      </w:r>
    </w:p>
    <w:p w14:paraId="20E3C7B8" w14:textId="77777777" w:rsidR="000261DC" w:rsidRPr="000261DC" w:rsidRDefault="000261DC" w:rsidP="000261DC">
      <w:pPr>
        <w:pStyle w:val="BodyText"/>
      </w:pPr>
    </w:p>
    <w:p w14:paraId="73283D16" w14:textId="57FE512E" w:rsidR="00CA3093" w:rsidRDefault="000261DC" w:rsidP="00CA3093">
      <w:pPr>
        <w:pStyle w:val="Heading2"/>
      </w:pPr>
      <w:r>
        <w:t xml:space="preserve"> </w:t>
      </w:r>
      <w:bookmarkStart w:id="2560" w:name="_Toc220495419"/>
      <w:r w:rsidR="0061283E">
        <w:t xml:space="preserve">System </w:t>
      </w:r>
      <w:r w:rsidR="00992970">
        <w:t>Architecture</w:t>
      </w:r>
      <w:bookmarkEnd w:id="2560"/>
    </w:p>
    <w:p w14:paraId="2CE18EBB" w14:textId="1CDB7F86" w:rsidR="009F13D1" w:rsidRDefault="00052597" w:rsidP="00142752">
      <w:pPr>
        <w:pStyle w:val="BodyText"/>
      </w:pPr>
      <w:r>
        <w:t xml:space="preserve">The overall system and the </w:t>
      </w:r>
      <w:r w:rsidR="00CA5945">
        <w:t>majority of</w:t>
      </w:r>
      <w:r>
        <w:t xml:space="preserve"> its components </w:t>
      </w:r>
      <w:r w:rsidR="00B76155">
        <w:t xml:space="preserve">will be developed in </w:t>
      </w:r>
      <w:r w:rsidR="00487D1A">
        <w:t xml:space="preserve">contemporary </w:t>
      </w:r>
      <w:r w:rsidR="00487D1A" w:rsidRPr="008B0CFF">
        <w:rPr>
          <w:b/>
          <w:bCs/>
        </w:rPr>
        <w:t>Python</w:t>
      </w:r>
      <w:r w:rsidR="00487D1A">
        <w:t xml:space="preserve">, as this has been the language of choice for research and commercial development of </w:t>
      </w:r>
      <w:r w:rsidR="00F55A0C">
        <w:t xml:space="preserve">numerical and deep learning modeling. </w:t>
      </w:r>
      <w:r w:rsidR="00CB199B">
        <w:t xml:space="preserve">If a major dependency is not </w:t>
      </w:r>
      <w:r w:rsidR="000E30F6">
        <w:t>developed</w:t>
      </w:r>
      <w:r w:rsidR="00CB199B">
        <w:t xml:space="preserve"> in </w:t>
      </w:r>
      <w:r w:rsidR="000E30F6">
        <w:t>P</w:t>
      </w:r>
      <w:r w:rsidR="00CB199B">
        <w:t xml:space="preserve">ython, </w:t>
      </w:r>
      <w:r w:rsidR="00754D98">
        <w:t xml:space="preserve">we will provide Python-bindings </w:t>
      </w:r>
      <w:r w:rsidR="006E10CF">
        <w:t xml:space="preserve">for that dependency to ensure </w:t>
      </w:r>
      <w:r w:rsidR="00BC5E26">
        <w:t xml:space="preserve">mutual compatibility in the software ecosystem. </w:t>
      </w:r>
    </w:p>
    <w:p w14:paraId="0126D3BF" w14:textId="425DFBA1" w:rsidR="00F6178D" w:rsidRDefault="00AC70D8" w:rsidP="00142752">
      <w:pPr>
        <w:pStyle w:val="BodyText"/>
      </w:pPr>
      <w:commentRangeStart w:id="2561"/>
      <w:r>
        <w:t xml:space="preserve">Because </w:t>
      </w:r>
      <w:r w:rsidR="00F010B1">
        <w:t>the functionality of this project requires</w:t>
      </w:r>
      <w:r w:rsidR="00CB063E">
        <w:t xml:space="preserve"> fundamental</w:t>
      </w:r>
      <w:r w:rsidR="00015F01">
        <w:t xml:space="preserve"> neural network</w:t>
      </w:r>
      <w:r w:rsidR="00CB063E">
        <w:t xml:space="preserve"> </w:t>
      </w:r>
      <w:r w:rsidR="0041160A">
        <w:t>model-level analysis and tooling</w:t>
      </w:r>
      <w:r w:rsidR="00DF17FD">
        <w:t xml:space="preserve">, we will </w:t>
      </w:r>
      <w:r w:rsidR="00D95C0F">
        <w:t>structure</w:t>
      </w:r>
      <w:r w:rsidR="00BD5B09">
        <w:t xml:space="preserve"> our project </w:t>
      </w:r>
      <w:r w:rsidR="005222B6">
        <w:t>to use</w:t>
      </w:r>
      <w:r w:rsidR="00AB7D9D">
        <w:t xml:space="preserve"> </w:t>
      </w:r>
      <w:r w:rsidR="00AB7D9D" w:rsidRPr="008B0CFF">
        <w:rPr>
          <w:b/>
          <w:bCs/>
        </w:rPr>
        <w:t>NumPy</w:t>
      </w:r>
      <w:r w:rsidR="00AB7D9D">
        <w:t xml:space="preserve"> for CPU-bound</w:t>
      </w:r>
      <w:r w:rsidR="005222B6">
        <w:t xml:space="preserve"> computational</w:t>
      </w:r>
      <w:r w:rsidR="00AB7D9D">
        <w:t xml:space="preserve"> tasks, and</w:t>
      </w:r>
      <w:r w:rsidR="005222B6">
        <w:t xml:space="preserve"> </w:t>
      </w:r>
      <w:r w:rsidR="0011538D" w:rsidRPr="008B0CFF">
        <w:rPr>
          <w:b/>
          <w:bCs/>
        </w:rPr>
        <w:t>Torch</w:t>
      </w:r>
      <w:r w:rsidR="0011538D">
        <w:t xml:space="preserve"> </w:t>
      </w:r>
      <w:r w:rsidR="008D1CD4">
        <w:t>with</w:t>
      </w:r>
      <w:r w:rsidR="00670C87">
        <w:t xml:space="preserve"> </w:t>
      </w:r>
      <w:r w:rsidR="00670C87" w:rsidRPr="008B0CFF">
        <w:rPr>
          <w:b/>
          <w:bCs/>
        </w:rPr>
        <w:t>PyTorch</w:t>
      </w:r>
      <w:r w:rsidR="00670C87">
        <w:t xml:space="preserve"> bindings</w:t>
      </w:r>
      <w:r w:rsidR="002B4B75">
        <w:t xml:space="preserve"> for GPU-bound tasks</w:t>
      </w:r>
      <w:r w:rsidR="00670C87">
        <w:t>.</w:t>
      </w:r>
      <w:r w:rsidR="00053274">
        <w:t xml:space="preserve"> These two numerical processing frameworks are mutually interoperable </w:t>
      </w:r>
      <w:r w:rsidR="00325AF5">
        <w:t xml:space="preserve">and will provide the greatest </w:t>
      </w:r>
      <w:r w:rsidR="00361471">
        <w:t>overlap between the targeted domain</w:t>
      </w:r>
      <w:r w:rsidR="00CB199B">
        <w:t xml:space="preserve"> for the framework</w:t>
      </w:r>
      <w:r w:rsidR="00361471">
        <w:t xml:space="preserve"> and the existing tooling of i</w:t>
      </w:r>
      <w:r w:rsidR="00412C1D">
        <w:t>t</w:t>
      </w:r>
      <w:r w:rsidR="00361471">
        <w:t xml:space="preserve">s active users. </w:t>
      </w:r>
      <w:commentRangeEnd w:id="2561"/>
      <w:r w:rsidR="00C014C1">
        <w:rPr>
          <w:rStyle w:val="CommentReference"/>
        </w:rPr>
        <w:commentReference w:id="2561"/>
      </w:r>
    </w:p>
    <w:p w14:paraId="3C2A2214" w14:textId="2D451C41" w:rsidR="00142752" w:rsidRDefault="00642959" w:rsidP="00142752">
      <w:pPr>
        <w:pStyle w:val="BodyText"/>
      </w:pPr>
      <w:r>
        <w:t xml:space="preserve">To facilitate </w:t>
      </w:r>
      <w:r w:rsidR="008E6F06">
        <w:t>modularity in the overall software structure,</w:t>
      </w:r>
      <w:r w:rsidR="00E903E0">
        <w:t xml:space="preserve"> </w:t>
      </w:r>
      <w:r w:rsidR="00787200">
        <w:t xml:space="preserve">we break up the </w:t>
      </w:r>
      <w:r w:rsidR="00A25E47">
        <w:t xml:space="preserve">scope of the architecture into three </w:t>
      </w:r>
      <w:r w:rsidR="001D6B4C">
        <w:t>primary</w:t>
      </w:r>
      <w:r w:rsidR="00A25E47">
        <w:t xml:space="preserve"> </w:t>
      </w:r>
      <w:r w:rsidR="003E0269">
        <w:t xml:space="preserve">hierarchical levels. </w:t>
      </w:r>
    </w:p>
    <w:p w14:paraId="06B6C2C0" w14:textId="038A3991" w:rsidR="00CD5BD6" w:rsidRDefault="00A86978" w:rsidP="00CD5BD6">
      <w:pPr>
        <w:pStyle w:val="BodyText"/>
        <w:numPr>
          <w:ilvl w:val="0"/>
          <w:numId w:val="91"/>
        </w:numPr>
        <w:tabs>
          <w:tab w:val="clear" w:pos="720"/>
        </w:tabs>
      </w:pPr>
      <w:r>
        <w:t>Independent</w:t>
      </w:r>
      <w:r w:rsidR="00332216">
        <w:t xml:space="preserve"> Numerical</w:t>
      </w:r>
      <w:r>
        <w:t xml:space="preserve"> Processing Packages</w:t>
      </w:r>
    </w:p>
    <w:p w14:paraId="6423C696" w14:textId="79A4BD68" w:rsidR="000611A2" w:rsidRDefault="00AA0B5B" w:rsidP="004407E6">
      <w:pPr>
        <w:pStyle w:val="BodyText"/>
        <w:numPr>
          <w:ilvl w:val="0"/>
          <w:numId w:val="91"/>
        </w:numPr>
        <w:tabs>
          <w:tab w:val="clear" w:pos="720"/>
        </w:tabs>
      </w:pPr>
      <w:r>
        <w:t xml:space="preserve">The </w:t>
      </w:r>
      <w:r w:rsidR="00A86978">
        <w:t xml:space="preserve">Monitoring and Recalibration </w:t>
      </w:r>
      <w:r w:rsidR="00332216">
        <w:t>Framework</w:t>
      </w:r>
      <w:r w:rsidR="00A86978">
        <w:t xml:space="preserve"> Packag</w:t>
      </w:r>
      <w:r w:rsidR="00CD5BD6">
        <w:t>e</w:t>
      </w:r>
    </w:p>
    <w:p w14:paraId="2856A8D1" w14:textId="0D34FF85" w:rsidR="00A86978" w:rsidRPr="00142752" w:rsidRDefault="00AA0B5B" w:rsidP="00CD5BD6">
      <w:pPr>
        <w:pStyle w:val="BodyText"/>
        <w:numPr>
          <w:ilvl w:val="0"/>
          <w:numId w:val="91"/>
        </w:numPr>
        <w:tabs>
          <w:tab w:val="clear" w:pos="720"/>
        </w:tabs>
      </w:pPr>
      <w:r>
        <w:t xml:space="preserve">The </w:t>
      </w:r>
      <w:r w:rsidR="00332216">
        <w:t xml:space="preserve">Operational </w:t>
      </w:r>
      <w:r>
        <w:t>Monitoring and Recalibration Software</w:t>
      </w:r>
      <w:r w:rsidR="00CD5BD6">
        <w:t xml:space="preserve"> </w:t>
      </w:r>
      <w:r>
        <w:t>System</w:t>
      </w:r>
    </w:p>
    <w:p w14:paraId="221DABA7" w14:textId="5BFE2BDD" w:rsidR="003212BF" w:rsidRDefault="00CD5BD6" w:rsidP="00A56F1B">
      <w:pPr>
        <w:pStyle w:val="Heading3"/>
      </w:pPr>
      <w:bookmarkStart w:id="2562" w:name="_Toc220495420"/>
      <w:r>
        <w:lastRenderedPageBreak/>
        <w:t>Independent Software Packages and the M&amp;R Software Package</w:t>
      </w:r>
      <w:bookmarkEnd w:id="2562"/>
    </w:p>
    <w:p w14:paraId="7B1F4595" w14:textId="4AC0AC35" w:rsidR="00C4052B" w:rsidRPr="00C4052B" w:rsidRDefault="0043515C" w:rsidP="00C4052B">
      <w:pPr>
        <w:keepNext/>
        <w:tabs>
          <w:tab w:val="clear" w:pos="360"/>
          <w:tab w:val="clear" w:pos="720"/>
          <w:tab w:val="clear" w:pos="1080"/>
        </w:tabs>
        <w:jc w:val="center"/>
        <w:rPr>
          <w:rFonts w:ascii="Times New Roman" w:hAnsi="Times New Roman"/>
          <w:sz w:val="24"/>
          <w:szCs w:val="24"/>
        </w:rPr>
      </w:pPr>
      <w:commentRangeStart w:id="2563"/>
      <w:r w:rsidRPr="0043515C">
        <w:rPr>
          <w:rFonts w:ascii="Times New Roman" w:hAnsi="Times New Roman"/>
          <w:noProof/>
          <w:sz w:val="24"/>
          <w:szCs w:val="24"/>
        </w:rPr>
        <w:drawing>
          <wp:inline distT="0" distB="0" distL="0" distR="0" wp14:anchorId="39C76446" wp14:editId="48E8B1F7">
            <wp:extent cx="5444877" cy="2320506"/>
            <wp:effectExtent l="0" t="0" r="0" b="0"/>
            <wp:docPr id="65489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67930" cy="2330331"/>
                    </a:xfrm>
                    <a:prstGeom prst="rect">
                      <a:avLst/>
                    </a:prstGeom>
                    <a:noFill/>
                    <a:ln>
                      <a:noFill/>
                    </a:ln>
                  </pic:spPr>
                </pic:pic>
              </a:graphicData>
            </a:graphic>
          </wp:inline>
        </w:drawing>
      </w:r>
      <w:commentRangeEnd w:id="2563"/>
      <w:r w:rsidR="003E677A" w:rsidRPr="003E677A">
        <w:rPr>
          <w:rFonts w:ascii="Times New Roman" w:hAnsi="Times New Roman"/>
          <w:sz w:val="24"/>
          <w:szCs w:val="24"/>
        </w:rPr>
        <w:t xml:space="preserve"> </w:t>
      </w:r>
      <w:r w:rsidR="003E677A" w:rsidRPr="003E677A">
        <w:rPr>
          <w:noProof/>
        </w:rPr>
        <w:drawing>
          <wp:inline distT="0" distB="0" distL="0" distR="0" wp14:anchorId="7563C718" wp14:editId="36A643A0">
            <wp:extent cx="5450464" cy="2665242"/>
            <wp:effectExtent l="0" t="0" r="0" b="0"/>
            <wp:docPr id="4916968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96851"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450464" cy="2665242"/>
                    </a:xfrm>
                    <a:prstGeom prst="rect">
                      <a:avLst/>
                    </a:prstGeom>
                    <a:noFill/>
                    <a:ln>
                      <a:noFill/>
                    </a:ln>
                  </pic:spPr>
                </pic:pic>
              </a:graphicData>
            </a:graphic>
          </wp:inline>
        </w:drawing>
      </w:r>
      <w:r w:rsidR="00C4052B" w:rsidRPr="00C4052B">
        <w:rPr>
          <w:rFonts w:ascii="Times New Roman" w:hAnsi="Times New Roman"/>
          <w:sz w:val="24"/>
          <w:szCs w:val="24"/>
        </w:rPr>
        <w:t xml:space="preserve"> </w:t>
      </w:r>
      <w:r w:rsidR="00C4052B" w:rsidRPr="00C4052B">
        <w:rPr>
          <w:rFonts w:ascii="Times New Roman" w:hAnsi="Times New Roman"/>
          <w:noProof/>
          <w:sz w:val="24"/>
          <w:szCs w:val="24"/>
        </w:rPr>
        <w:drawing>
          <wp:inline distT="0" distB="0" distL="0" distR="0" wp14:anchorId="26B4A4B4" wp14:editId="6CA2A524">
            <wp:extent cx="5692851" cy="2648452"/>
            <wp:effectExtent l="0" t="0" r="0" b="0"/>
            <wp:docPr id="13290829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82966"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692851" cy="2648452"/>
                    </a:xfrm>
                    <a:prstGeom prst="rect">
                      <a:avLst/>
                    </a:prstGeom>
                    <a:noFill/>
                    <a:ln>
                      <a:noFill/>
                    </a:ln>
                  </pic:spPr>
                </pic:pic>
              </a:graphicData>
            </a:graphic>
          </wp:inline>
        </w:drawing>
      </w:r>
    </w:p>
    <w:p w14:paraId="0FD9E9C5" w14:textId="79BD6E2B" w:rsidR="003E677A" w:rsidRPr="003E677A" w:rsidRDefault="003E677A" w:rsidP="003E677A">
      <w:pPr>
        <w:keepNext/>
        <w:tabs>
          <w:tab w:val="clear" w:pos="360"/>
          <w:tab w:val="clear" w:pos="720"/>
          <w:tab w:val="clear" w:pos="1080"/>
        </w:tabs>
        <w:jc w:val="center"/>
      </w:pPr>
    </w:p>
    <w:p w14:paraId="7861FA85" w14:textId="35E9DC65" w:rsidR="00736FB9" w:rsidRDefault="00736FB9" w:rsidP="00736FB9">
      <w:pPr>
        <w:keepNext/>
        <w:tabs>
          <w:tab w:val="clear" w:pos="360"/>
          <w:tab w:val="clear" w:pos="720"/>
          <w:tab w:val="clear" w:pos="1080"/>
        </w:tabs>
        <w:jc w:val="center"/>
      </w:pPr>
    </w:p>
    <w:p w14:paraId="61D4C337" w14:textId="4354CA6B" w:rsidR="00736FB9" w:rsidRDefault="00736FB9" w:rsidP="00736FB9">
      <w:pPr>
        <w:pStyle w:val="Caption"/>
      </w:pPr>
      <w:r>
        <w:lastRenderedPageBreak/>
        <w:t xml:space="preserve">Figure </w:t>
      </w:r>
      <w:r w:rsidR="009E72F4">
        <w:fldChar w:fldCharType="begin"/>
      </w:r>
      <w:r w:rsidR="009E72F4">
        <w:instrText xml:space="preserve"> SEQ Figure \* ARABIC </w:instrText>
      </w:r>
      <w:r w:rsidR="009E72F4">
        <w:fldChar w:fldCharType="separate"/>
      </w:r>
      <w:r w:rsidR="009E72F4">
        <w:rPr>
          <w:noProof/>
        </w:rPr>
        <w:t>5</w:t>
      </w:r>
      <w:r w:rsidR="009E72F4">
        <w:rPr>
          <w:noProof/>
        </w:rPr>
        <w:fldChar w:fldCharType="end"/>
      </w:r>
      <w:r>
        <w:t xml:space="preserve"> </w:t>
      </w:r>
      <w:r w:rsidR="00856D16">
        <w:t>Framework composition of p</w:t>
      </w:r>
      <w:r>
        <w:t>ackage interaction control flow graph.</w:t>
      </w:r>
    </w:p>
    <w:p w14:paraId="315E9CE2" w14:textId="6AEBEFF8" w:rsidR="0043515C" w:rsidRPr="0043515C" w:rsidRDefault="00C014C1" w:rsidP="0043515C">
      <w:pPr>
        <w:tabs>
          <w:tab w:val="clear" w:pos="360"/>
          <w:tab w:val="clear" w:pos="720"/>
          <w:tab w:val="clear" w:pos="1080"/>
        </w:tabs>
        <w:jc w:val="center"/>
        <w:rPr>
          <w:rFonts w:ascii="Times New Roman" w:hAnsi="Times New Roman"/>
          <w:sz w:val="24"/>
          <w:szCs w:val="24"/>
        </w:rPr>
      </w:pPr>
      <w:r>
        <w:rPr>
          <w:rStyle w:val="CommentReference"/>
        </w:rPr>
        <w:commentReference w:id="2563"/>
      </w:r>
    </w:p>
    <w:p w14:paraId="0192754F" w14:textId="182E695E" w:rsidR="0043515C" w:rsidRDefault="001808A2" w:rsidP="0043515C">
      <w:pPr>
        <w:pStyle w:val="BodyText"/>
      </w:pPr>
      <w:r>
        <w:t xml:space="preserve">This </w:t>
      </w:r>
      <w:r w:rsidR="0052159B">
        <w:t>work will focus and encapsulation of</w:t>
      </w:r>
      <w:r w:rsidR="009C63A2">
        <w:t xml:space="preserve"> independent</w:t>
      </w:r>
      <w:r w:rsidR="0052159B">
        <w:t xml:space="preserve"> </w:t>
      </w:r>
      <w:r w:rsidR="00EC6077">
        <w:t xml:space="preserve">subsystems and subcomponents. The purpose of this process is </w:t>
      </w:r>
      <w:r w:rsidR="00051A10">
        <w:t xml:space="preserve">to standardize the interfaces </w:t>
      </w:r>
      <w:r w:rsidR="0052088F">
        <w:t>between each subsystem, such that if a specific subsystem were to be replaced</w:t>
      </w:r>
      <w:r w:rsidR="007B4B85">
        <w:t xml:space="preserve"> or modified</w:t>
      </w:r>
      <w:r w:rsidR="00817A41">
        <w:t xml:space="preserve"> then </w:t>
      </w:r>
      <w:r w:rsidR="00667D7E">
        <w:t xml:space="preserve">the framework will continue to function without needing to modify a connected component. </w:t>
      </w:r>
    </w:p>
    <w:p w14:paraId="77FA529F" w14:textId="56FE8EB9" w:rsidR="00EF31B4" w:rsidRDefault="00D238C3" w:rsidP="0043515C">
      <w:pPr>
        <w:pStyle w:val="BodyText"/>
      </w:pPr>
      <w:r>
        <w:t xml:space="preserve">The process of maintaining standardized </w:t>
      </w:r>
      <w:r w:rsidR="006107B4">
        <w:t>interfaces</w:t>
      </w:r>
      <w:r>
        <w:t xml:space="preserve"> </w:t>
      </w:r>
      <w:r w:rsidR="007B0017">
        <w:t xml:space="preserve">allows us to use subsystems as modular components. </w:t>
      </w:r>
      <w:r w:rsidR="005A68B6">
        <w:t>This modular aspect allow</w:t>
      </w:r>
      <w:r w:rsidR="00E5537F">
        <w:t>s</w:t>
      </w:r>
      <w:r w:rsidR="00BF7FE6">
        <w:t xml:space="preserve"> the</w:t>
      </w:r>
      <w:r w:rsidR="006A06B5">
        <w:t xml:space="preserve"> components </w:t>
      </w:r>
      <w:r w:rsidR="00BF7FE6">
        <w:t>to</w:t>
      </w:r>
      <w:r w:rsidR="00274259">
        <w:t xml:space="preserve"> </w:t>
      </w:r>
      <w:r w:rsidR="005A68B6">
        <w:t>b</w:t>
      </w:r>
      <w:r w:rsidR="00274259">
        <w:t xml:space="preserve">e distributed and provided </w:t>
      </w:r>
      <w:r w:rsidR="005A68B6">
        <w:t>individually</w:t>
      </w:r>
      <w:r w:rsidR="00965076">
        <w:t>,</w:t>
      </w:r>
      <w:r w:rsidR="005A68B6">
        <w:t xml:space="preserve"> and</w:t>
      </w:r>
      <w:r w:rsidR="00274259">
        <w:t xml:space="preserve"> will also facilitate </w:t>
      </w:r>
      <w:r w:rsidR="003A3150">
        <w:t xml:space="preserve">independent </w:t>
      </w:r>
      <w:r w:rsidR="00AE7075">
        <w:t xml:space="preserve">version control for separate </w:t>
      </w:r>
      <w:r w:rsidR="003A3150">
        <w:t>development</w:t>
      </w:r>
      <w:r w:rsidR="005E36E8">
        <w:t xml:space="preserve"> streams</w:t>
      </w:r>
      <w:r w:rsidR="003016E5">
        <w:t>.</w:t>
      </w:r>
    </w:p>
    <w:p w14:paraId="1076B6D1" w14:textId="6F4DBFF3" w:rsidR="0072129E" w:rsidRDefault="0072129E" w:rsidP="0043515C">
      <w:pPr>
        <w:pStyle w:val="BodyText"/>
      </w:pPr>
      <w:r>
        <w:t xml:space="preserve">These modular </w:t>
      </w:r>
      <w:r w:rsidR="0075437E">
        <w:t xml:space="preserve">components will be made available to </w:t>
      </w:r>
      <w:r w:rsidR="00C936ED">
        <w:t xml:space="preserve">the framework itself and to the greater scientific community as </w:t>
      </w:r>
      <w:r w:rsidR="00C936ED">
        <w:rPr>
          <w:b/>
          <w:bCs/>
        </w:rPr>
        <w:t>Python packages</w:t>
      </w:r>
      <w:r w:rsidR="00C936ED">
        <w:t xml:space="preserve"> using the native Python </w:t>
      </w:r>
      <w:r w:rsidR="006A66ED">
        <w:t xml:space="preserve">package manager </w:t>
      </w:r>
      <w:r w:rsidR="006A66ED" w:rsidRPr="0021789E">
        <w:rPr>
          <w:b/>
          <w:bCs/>
        </w:rPr>
        <w:t>pip</w:t>
      </w:r>
      <w:r w:rsidR="006A66ED">
        <w:t>.</w:t>
      </w:r>
      <w:r w:rsidR="0021789E">
        <w:t xml:space="preserve"> </w:t>
      </w:r>
      <w:r w:rsidR="00727F23">
        <w:t xml:space="preserve">This </w:t>
      </w:r>
      <w:r w:rsidR="006F259C">
        <w:t xml:space="preserve">will allow the </w:t>
      </w:r>
      <w:r w:rsidR="00B13417">
        <w:t xml:space="preserve">packages to be shared globally </w:t>
      </w:r>
      <w:r w:rsidR="003E60EE">
        <w:t xml:space="preserve">if we register the packages with the </w:t>
      </w:r>
      <w:r w:rsidR="003E60EE" w:rsidRPr="00625FBE">
        <w:rPr>
          <w:b/>
          <w:bCs/>
        </w:rPr>
        <w:t>PyPi</w:t>
      </w:r>
      <w:r w:rsidR="003E60EE">
        <w:t xml:space="preserve"> distribution service</w:t>
      </w:r>
      <w:r w:rsidR="00625FBE">
        <w:t xml:space="preserve"> (i.e. to allow `pip install</w:t>
      </w:r>
      <w:r w:rsidR="009F7E21">
        <w:t xml:space="preserve"> </w:t>
      </w:r>
      <w:r w:rsidR="00487BD0">
        <w:t>pnnl</w:t>
      </w:r>
      <w:r w:rsidR="009F7E21">
        <w:t>-uq-torch`</w:t>
      </w:r>
      <w:r w:rsidR="00625FBE">
        <w:t>)</w:t>
      </w:r>
      <w:r w:rsidR="00981B88">
        <w:t xml:space="preserve">, or </w:t>
      </w:r>
      <w:r w:rsidR="00670D76">
        <w:t xml:space="preserve">installed </w:t>
      </w:r>
      <w:r w:rsidR="000F3171">
        <w:t xml:space="preserve">locally by sharing the </w:t>
      </w:r>
      <w:r w:rsidR="00487BD0">
        <w:t xml:space="preserve">source code to be installed in the user’s </w:t>
      </w:r>
      <w:r w:rsidR="007C1126">
        <w:t>environment (i.e. to allow `pip install</w:t>
      </w:r>
      <w:r w:rsidR="00C5118D">
        <w:t xml:space="preserve"> -e</w:t>
      </w:r>
      <w:r w:rsidR="007C1126">
        <w:t xml:space="preserve"> </w:t>
      </w:r>
      <w:r w:rsidR="00C5118D">
        <w:t>.</w:t>
      </w:r>
      <w:r w:rsidR="00C86EE3">
        <w:t>/path/to/</w:t>
      </w:r>
      <w:r w:rsidR="002A2D97">
        <w:t>source</w:t>
      </w:r>
      <w:r w:rsidR="007C1126">
        <w:t>`)</w:t>
      </w:r>
      <w:r w:rsidR="00C86EE3">
        <w:t xml:space="preserve">. </w:t>
      </w:r>
    </w:p>
    <w:p w14:paraId="102BE8F1" w14:textId="01DF0CF2" w:rsidR="00A22723" w:rsidRDefault="00360D49" w:rsidP="0043515C">
      <w:pPr>
        <w:pStyle w:val="BodyText"/>
      </w:pPr>
      <w:r>
        <w:t xml:space="preserve">As the relevant </w:t>
      </w:r>
      <w:r w:rsidR="006F6EE8">
        <w:t xml:space="preserve">subsystems are developed </w:t>
      </w:r>
      <w:r w:rsidR="00EF791D">
        <w:t>and provided as packaged utilities</w:t>
      </w:r>
      <w:r w:rsidR="00DD1593">
        <w:t xml:space="preserve">, the overall framework will be built with those packages as </w:t>
      </w:r>
      <w:r w:rsidR="009310A5">
        <w:t xml:space="preserve">enumerated dependencies. </w:t>
      </w:r>
      <w:r w:rsidR="00C66836">
        <w:t>This</w:t>
      </w:r>
      <w:r w:rsidR="00153E65">
        <w:t xml:space="preserve"> compositional development</w:t>
      </w:r>
      <w:r w:rsidR="00C66836">
        <w:t xml:space="preserve"> will allow any changes upstream to </w:t>
      </w:r>
      <w:r w:rsidR="003558A1">
        <w:t>subsystem</w:t>
      </w:r>
      <w:r w:rsidR="00C66836">
        <w:t xml:space="preserve"> functionality</w:t>
      </w:r>
      <w:r w:rsidR="003558A1">
        <w:t xml:space="preserve"> to</w:t>
      </w:r>
      <w:r w:rsidR="002067D3">
        <w:t xml:space="preserve"> be</w:t>
      </w:r>
      <w:r w:rsidR="003558A1">
        <w:t xml:space="preserve"> readily available </w:t>
      </w:r>
      <w:r w:rsidR="00137A34">
        <w:t>downstream in</w:t>
      </w:r>
      <w:r w:rsidR="003558A1">
        <w:t xml:space="preserve"> the framework itself. </w:t>
      </w:r>
      <w:r w:rsidR="002067D3">
        <w:t>Furthermore</w:t>
      </w:r>
      <w:r w:rsidR="00D95AE2">
        <w:t>, this will allow the computational framework to be encapsulated as a Python package in itself</w:t>
      </w:r>
      <w:r w:rsidR="002067D3">
        <w:t xml:space="preserve"> because</w:t>
      </w:r>
      <w:r w:rsidR="008250DA">
        <w:t xml:space="preserve"> the core framework is </w:t>
      </w:r>
      <w:r w:rsidR="002067D3">
        <w:t>the numerical</w:t>
      </w:r>
      <w:r w:rsidR="008250DA">
        <w:t xml:space="preserve"> tool </w:t>
      </w:r>
      <w:r w:rsidR="00153E65">
        <w:t>under development</w:t>
      </w:r>
      <w:r w:rsidR="00747D4C">
        <w:t xml:space="preserve">. The </w:t>
      </w:r>
      <w:r w:rsidR="00C63837">
        <w:t>systems for the</w:t>
      </w:r>
      <w:r w:rsidR="008E3C9C">
        <w:t xml:space="preserve"> orchestration of</w:t>
      </w:r>
      <w:r w:rsidR="00C63837">
        <w:t xml:space="preserve"> aggregation, distribution</w:t>
      </w:r>
      <w:r w:rsidR="00D135AF">
        <w:t>, and</w:t>
      </w:r>
      <w:r w:rsidR="008E3C9C">
        <w:t xml:space="preserve"> </w:t>
      </w:r>
      <w:r w:rsidR="00D135AF">
        <w:t>evaluation of</w:t>
      </w:r>
      <w:r w:rsidR="006E0AFC">
        <w:t xml:space="preserve"> long-term</w:t>
      </w:r>
      <w:r w:rsidR="00D135AF">
        <w:t xml:space="preserve"> data </w:t>
      </w:r>
      <w:r w:rsidR="00F21D0D">
        <w:t>will be handled by the On-line Operational Software System.</w:t>
      </w:r>
    </w:p>
    <w:p w14:paraId="2477BC48" w14:textId="464CE2FB" w:rsidR="005F734E" w:rsidRPr="005F734E" w:rsidRDefault="005F734E" w:rsidP="005F734E">
      <w:pPr>
        <w:pStyle w:val="BodyText"/>
        <w:keepNext/>
        <w:jc w:val="center"/>
      </w:pPr>
      <w:r w:rsidRPr="005F734E">
        <w:rPr>
          <w:noProof/>
        </w:rPr>
        <w:lastRenderedPageBreak/>
        <w:drawing>
          <wp:inline distT="0" distB="0" distL="0" distR="0" wp14:anchorId="2117ADEA" wp14:editId="0718ACBD">
            <wp:extent cx="5003952" cy="3188459"/>
            <wp:effectExtent l="0" t="0" r="0" b="0"/>
            <wp:docPr id="3252875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87591"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003952" cy="3188459"/>
                    </a:xfrm>
                    <a:prstGeom prst="rect">
                      <a:avLst/>
                    </a:prstGeom>
                    <a:noFill/>
                    <a:ln>
                      <a:noFill/>
                    </a:ln>
                  </pic:spPr>
                </pic:pic>
              </a:graphicData>
            </a:graphic>
          </wp:inline>
        </w:drawing>
      </w:r>
    </w:p>
    <w:p w14:paraId="731004A8" w14:textId="69876BEF" w:rsidR="0010559E" w:rsidRDefault="0010559E" w:rsidP="0010559E">
      <w:pPr>
        <w:pStyle w:val="BodyText"/>
        <w:keepNext/>
        <w:jc w:val="center"/>
      </w:pPr>
      <w:r w:rsidRPr="0010559E">
        <w:rPr>
          <w:noProof/>
        </w:rPr>
        <w:drawing>
          <wp:inline distT="0" distB="0" distL="0" distR="0" wp14:anchorId="4CF1CB45" wp14:editId="34875CCA">
            <wp:extent cx="4813540" cy="4813540"/>
            <wp:effectExtent l="0" t="0" r="0" b="0"/>
            <wp:docPr id="1791957514" name="Picture 12" descr="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57514" name="Picture 12" descr="Diagram&#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39930" cy="4839930"/>
                    </a:xfrm>
                    <a:prstGeom prst="rect">
                      <a:avLst/>
                    </a:prstGeom>
                    <a:noFill/>
                    <a:ln>
                      <a:noFill/>
                    </a:ln>
                  </pic:spPr>
                </pic:pic>
              </a:graphicData>
            </a:graphic>
          </wp:inline>
        </w:drawing>
      </w:r>
    </w:p>
    <w:p w14:paraId="247B4F43" w14:textId="6877D76E" w:rsidR="00EE2ABB" w:rsidRPr="00EE2ABB" w:rsidRDefault="00EE2ABB" w:rsidP="00EE2ABB">
      <w:pPr>
        <w:pStyle w:val="BodyText"/>
        <w:keepNext/>
        <w:jc w:val="center"/>
      </w:pPr>
      <w:r w:rsidRPr="00EE2ABB">
        <w:rPr>
          <w:noProof/>
        </w:rPr>
        <w:lastRenderedPageBreak/>
        <w:drawing>
          <wp:inline distT="0" distB="0" distL="0" distR="0" wp14:anchorId="598D802E" wp14:editId="24F9AE74">
            <wp:extent cx="5539676" cy="4183811"/>
            <wp:effectExtent l="0" t="0" r="0" b="0"/>
            <wp:docPr id="260160446" name="Picture 14" descr="A picture containing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60446" name="Picture 14" descr="A picture containing diagram&#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50726" cy="4192157"/>
                    </a:xfrm>
                    <a:prstGeom prst="rect">
                      <a:avLst/>
                    </a:prstGeom>
                    <a:noFill/>
                    <a:ln>
                      <a:noFill/>
                    </a:ln>
                  </pic:spPr>
                </pic:pic>
              </a:graphicData>
            </a:graphic>
          </wp:inline>
        </w:drawing>
      </w:r>
    </w:p>
    <w:p w14:paraId="17834CDA" w14:textId="77777777" w:rsidR="00EE2ABB" w:rsidRPr="0010559E" w:rsidRDefault="00EE2ABB" w:rsidP="0010559E">
      <w:pPr>
        <w:pStyle w:val="BodyText"/>
        <w:keepNext/>
        <w:jc w:val="center"/>
      </w:pPr>
    </w:p>
    <w:p w14:paraId="09E56B88" w14:textId="03479113" w:rsidR="00736FB9" w:rsidRDefault="00736FB9" w:rsidP="00736FB9">
      <w:pPr>
        <w:pStyle w:val="BodyText"/>
        <w:keepNext/>
        <w:jc w:val="center"/>
      </w:pPr>
    </w:p>
    <w:p w14:paraId="27D9855B" w14:textId="7EE858FF" w:rsidR="00736FB9" w:rsidRPr="00736FB9" w:rsidRDefault="00736FB9" w:rsidP="00736FB9">
      <w:pPr>
        <w:pStyle w:val="Caption"/>
      </w:pPr>
      <w:r>
        <w:t xml:space="preserve">Figure </w:t>
      </w:r>
      <w:r w:rsidR="009E72F4">
        <w:fldChar w:fldCharType="begin"/>
      </w:r>
      <w:r w:rsidR="009E72F4">
        <w:instrText xml:space="preserve"> SEQ Figure \* ARABIC </w:instrText>
      </w:r>
      <w:r w:rsidR="009E72F4">
        <w:fldChar w:fldCharType="separate"/>
      </w:r>
      <w:r w:rsidR="009E72F4">
        <w:rPr>
          <w:noProof/>
        </w:rPr>
        <w:t>6</w:t>
      </w:r>
      <w:r w:rsidR="009E72F4">
        <w:rPr>
          <w:noProof/>
        </w:rPr>
        <w:fldChar w:fldCharType="end"/>
      </w:r>
      <w:r>
        <w:t xml:space="preserve"> Software and Package Dependency Graph</w:t>
      </w:r>
    </w:p>
    <w:p w14:paraId="134505FB" w14:textId="77777777" w:rsidR="00A22723" w:rsidRPr="00C936ED" w:rsidRDefault="00A22723" w:rsidP="0043515C">
      <w:pPr>
        <w:pStyle w:val="BodyText"/>
      </w:pPr>
    </w:p>
    <w:p w14:paraId="7F31DDB2" w14:textId="3A29C786" w:rsidR="005C77B3" w:rsidRPr="005C77B3" w:rsidRDefault="00D135AF" w:rsidP="002B2DBC">
      <w:pPr>
        <w:pStyle w:val="Heading3"/>
      </w:pPr>
      <w:bookmarkStart w:id="2564" w:name="_Toc220495421"/>
      <w:r>
        <w:t>Operational</w:t>
      </w:r>
      <w:r w:rsidR="00FF3AC3">
        <w:t xml:space="preserve"> </w:t>
      </w:r>
      <w:r w:rsidR="00724943">
        <w:t>System Architecture</w:t>
      </w:r>
      <w:bookmarkEnd w:id="2564"/>
    </w:p>
    <w:p w14:paraId="7CCE7C2B" w14:textId="2F8632F8" w:rsidR="000E318B" w:rsidRDefault="003A3CCE" w:rsidP="00F61C5A">
      <w:pPr>
        <w:tabs>
          <w:tab w:val="clear" w:pos="360"/>
          <w:tab w:val="clear" w:pos="720"/>
          <w:tab w:val="clear" w:pos="1080"/>
        </w:tabs>
      </w:pPr>
      <w:r>
        <w:t xml:space="preserve">With the numerical </w:t>
      </w:r>
      <w:r w:rsidR="00837898">
        <w:t>processing framework conceptualized, we now have the necessary components and usability requirements to</w:t>
      </w:r>
      <w:r w:rsidR="009D5FED">
        <w:t xml:space="preserve"> develop a persistent and usable software system.</w:t>
      </w:r>
      <w:r w:rsidR="00AE24B5">
        <w:t xml:space="preserve"> </w:t>
      </w:r>
      <w:r w:rsidR="00194332">
        <w:t xml:space="preserve">Persistent software </w:t>
      </w:r>
      <w:r w:rsidR="00CA259C">
        <w:t xml:space="preserve">for this </w:t>
      </w:r>
      <w:r w:rsidR="00BC7CB5">
        <w:t>use</w:t>
      </w:r>
      <w:r w:rsidR="00CA259C">
        <w:t xml:space="preserve"> </w:t>
      </w:r>
      <w:r w:rsidR="00194332">
        <w:t xml:space="preserve">is </w:t>
      </w:r>
      <w:r w:rsidR="00D2165E">
        <w:t xml:space="preserve">defined as software that maintains </w:t>
      </w:r>
      <w:r w:rsidR="00CA259C">
        <w:t>its own state throug</w:t>
      </w:r>
      <w:r w:rsidR="00FE3F16">
        <w:t>h</w:t>
      </w:r>
      <w:r w:rsidR="00CA259C">
        <w:t xml:space="preserve">out the intended interaction life time. </w:t>
      </w:r>
      <w:r w:rsidR="00BC7CB5">
        <w:t>In terms of operation</w:t>
      </w:r>
      <w:r w:rsidR="003C654A">
        <w:t xml:space="preserve"> of the Monitoring and Recalibration Software, this means defining a</w:t>
      </w:r>
      <w:r w:rsidR="00ED7C39">
        <w:t>n initial</w:t>
      </w:r>
      <w:r w:rsidR="003C654A">
        <w:t xml:space="preserve"> monitoring area</w:t>
      </w:r>
      <w:r w:rsidR="00ED7C39">
        <w:t xml:space="preserve"> and being able to upload new sets of measurements</w:t>
      </w:r>
      <w:r w:rsidR="006865F2">
        <w:t xml:space="preserve"> to which the software framework will respond by running its internal routines</w:t>
      </w:r>
      <w:r w:rsidR="00BA2BE9">
        <w:t xml:space="preserve"> which </w:t>
      </w:r>
      <w:r w:rsidR="000E318B">
        <w:t>updat</w:t>
      </w:r>
      <w:r w:rsidR="00BA2BE9">
        <w:t>e</w:t>
      </w:r>
      <w:r w:rsidR="000E318B">
        <w:t xml:space="preserve"> its state, report</w:t>
      </w:r>
      <w:r w:rsidR="006D02BA">
        <w:t xml:space="preserve">s </w:t>
      </w:r>
      <w:r w:rsidR="000E318B">
        <w:t xml:space="preserve">on its current state, and </w:t>
      </w:r>
      <w:r w:rsidR="00BA2BE9">
        <w:t>becom</w:t>
      </w:r>
      <w:r w:rsidR="006D02BA">
        <w:t>es</w:t>
      </w:r>
      <w:r w:rsidR="00BA2BE9">
        <w:t xml:space="preserve"> ready for further measurement </w:t>
      </w:r>
      <w:r w:rsidR="00FE3F16">
        <w:t>ingestion</w:t>
      </w:r>
      <w:r w:rsidR="006865F2">
        <w:t xml:space="preserve">. </w:t>
      </w:r>
      <w:r w:rsidR="000E318B">
        <w:t>This</w:t>
      </w:r>
      <w:r w:rsidR="006B7289">
        <w:t xml:space="preserve"> persistent approach</w:t>
      </w:r>
      <w:r w:rsidR="000E318B">
        <w:t xml:space="preserve"> is </w:t>
      </w:r>
      <w:r w:rsidR="006B7289">
        <w:t>contrary to</w:t>
      </w:r>
      <w:r w:rsidR="00FA5460">
        <w:t xml:space="preserve"> typical</w:t>
      </w:r>
      <w:r w:rsidR="006B7289">
        <w:t xml:space="preserve"> single-shot experimental approaches in which the measurement dataset corpus is </w:t>
      </w:r>
      <w:r w:rsidR="009A3397">
        <w:t>statically defined then iterated or sampled through independent configurations or dataset compositions.</w:t>
      </w:r>
    </w:p>
    <w:p w14:paraId="0F269125" w14:textId="77777777" w:rsidR="00FA5460" w:rsidRDefault="00FA5460" w:rsidP="00F61C5A">
      <w:pPr>
        <w:tabs>
          <w:tab w:val="clear" w:pos="360"/>
          <w:tab w:val="clear" w:pos="720"/>
          <w:tab w:val="clear" w:pos="1080"/>
        </w:tabs>
      </w:pPr>
    </w:p>
    <w:p w14:paraId="7117F064" w14:textId="00530B4A" w:rsidR="00FA5460" w:rsidRPr="003A3CCE" w:rsidRDefault="00FA5460" w:rsidP="00F61C5A">
      <w:pPr>
        <w:tabs>
          <w:tab w:val="clear" w:pos="360"/>
          <w:tab w:val="clear" w:pos="720"/>
          <w:tab w:val="clear" w:pos="1080"/>
        </w:tabs>
      </w:pPr>
      <w:r>
        <w:t xml:space="preserve">The concept of </w:t>
      </w:r>
      <w:r w:rsidR="005C7F08">
        <w:t>persistence does not mean that the software provided</w:t>
      </w:r>
      <w:r w:rsidR="00C66F78">
        <w:t xml:space="preserve"> must</w:t>
      </w:r>
      <w:r w:rsidR="005C7F08">
        <w:t xml:space="preserve"> be </w:t>
      </w:r>
      <w:r w:rsidR="00DE0830">
        <w:t>continuously</w:t>
      </w:r>
      <w:r w:rsidR="005C7F08">
        <w:t>-online</w:t>
      </w:r>
      <w:r w:rsidR="00DE0830">
        <w:t xml:space="preserve"> </w:t>
      </w:r>
      <w:r w:rsidR="00801D05">
        <w:t>throughout it</w:t>
      </w:r>
      <w:r w:rsidR="00C66F78">
        <w:t>s</w:t>
      </w:r>
      <w:r w:rsidR="00801D05">
        <w:t xml:space="preserve"> lifetime. </w:t>
      </w:r>
      <w:r w:rsidR="00893921">
        <w:t>Though such a</w:t>
      </w:r>
      <w:r w:rsidR="0006029A">
        <w:t>n always-online</w:t>
      </w:r>
      <w:r w:rsidR="00893921">
        <w:t xml:space="preserve"> system is desirable for efficient time-to-use by end-users</w:t>
      </w:r>
      <w:r w:rsidR="006D02BA">
        <w:t xml:space="preserve">; such a system </w:t>
      </w:r>
      <w:r w:rsidR="000B57A5">
        <w:t xml:space="preserve">can be </w:t>
      </w:r>
      <w:r w:rsidR="00DE76EF">
        <w:t>de</w:t>
      </w:r>
      <w:r w:rsidR="007E2159">
        <w:t>ve</w:t>
      </w:r>
      <w:r w:rsidR="00DE76EF">
        <w:t>loped</w:t>
      </w:r>
      <w:r w:rsidR="000B57A5">
        <w:t xml:space="preserve"> to be activated </w:t>
      </w:r>
      <w:r w:rsidR="009006C1">
        <w:t xml:space="preserve">ad-hoc </w:t>
      </w:r>
      <w:r w:rsidR="000B57A5">
        <w:t>when a researcher has a new set of measurements to evaluate</w:t>
      </w:r>
      <w:r w:rsidR="007E2159">
        <w:t xml:space="preserve">, just maintaining state </w:t>
      </w:r>
      <w:r w:rsidR="00122EA0">
        <w:t xml:space="preserve">between operational runs. </w:t>
      </w:r>
    </w:p>
    <w:p w14:paraId="34022CE4" w14:textId="07B969A3" w:rsidR="00263655" w:rsidRPr="002D7207" w:rsidRDefault="002D7207" w:rsidP="00263655">
      <w:pPr>
        <w:tabs>
          <w:tab w:val="clear" w:pos="360"/>
          <w:tab w:val="clear" w:pos="720"/>
          <w:tab w:val="clear" w:pos="1080"/>
        </w:tabs>
        <w:jc w:val="center"/>
        <w:rPr>
          <w:rFonts w:ascii="Times New Roman" w:hAnsi="Times New Roman"/>
          <w:sz w:val="24"/>
          <w:szCs w:val="24"/>
        </w:rPr>
      </w:pPr>
      <w:r w:rsidRPr="002D7207">
        <w:rPr>
          <w:rFonts w:ascii="Times New Roman" w:hAnsi="Times New Roman"/>
          <w:noProof/>
          <w:sz w:val="24"/>
          <w:szCs w:val="24"/>
        </w:rPr>
        <w:lastRenderedPageBreak/>
        <w:drawing>
          <wp:inline distT="0" distB="0" distL="0" distR="0" wp14:anchorId="4F05418F" wp14:editId="317398E9">
            <wp:extent cx="3765065" cy="4937953"/>
            <wp:effectExtent l="0" t="0" r="0" b="0"/>
            <wp:docPr id="8104369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36972"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3765065" cy="4937953"/>
                    </a:xfrm>
                    <a:prstGeom prst="rect">
                      <a:avLst/>
                    </a:prstGeom>
                    <a:noFill/>
                    <a:ln>
                      <a:noFill/>
                    </a:ln>
                  </pic:spPr>
                </pic:pic>
              </a:graphicData>
            </a:graphic>
          </wp:inline>
        </w:drawing>
      </w:r>
    </w:p>
    <w:p w14:paraId="3A83C813" w14:textId="60800BD3" w:rsidR="00C817F0" w:rsidRPr="00C817F0" w:rsidRDefault="00C817F0" w:rsidP="00C817F0">
      <w:pPr>
        <w:keepNext/>
        <w:jc w:val="center"/>
      </w:pPr>
    </w:p>
    <w:p w14:paraId="472B5CD5" w14:textId="24AEAB0A" w:rsidR="00064C40" w:rsidRDefault="00C817F0" w:rsidP="00C817F0">
      <w:pPr>
        <w:pStyle w:val="Caption"/>
        <w:jc w:val="both"/>
      </w:pPr>
      <w:r w:rsidRPr="00C817F0">
        <w:t xml:space="preserve">Figure </w:t>
      </w:r>
      <w:r w:rsidR="009E72F4">
        <w:fldChar w:fldCharType="begin"/>
      </w:r>
      <w:r w:rsidR="009E72F4">
        <w:instrText xml:space="preserve"> SEQ Figure \* ARABIC </w:instrText>
      </w:r>
      <w:r w:rsidR="009E72F4">
        <w:fldChar w:fldCharType="separate"/>
      </w:r>
      <w:r w:rsidR="009E72F4">
        <w:rPr>
          <w:noProof/>
        </w:rPr>
        <w:t>7</w:t>
      </w:r>
      <w:r w:rsidR="009E72F4">
        <w:rPr>
          <w:noProof/>
        </w:rPr>
        <w:fldChar w:fldCharType="end"/>
      </w:r>
      <w:r w:rsidRPr="00C817F0">
        <w:t xml:space="preserve">: Control Flow Diagram for Waterlevel Monitoring and Recalibration System. User interacts with the GUI interface (A). The GUI acts as a visual representation for the state of the system and provides the ability to interact with the system (B).  The monitoring and recalibration software (by schedule or manual initiation) upload new measurements from the client to the operational database (C), orchestrate processing in a generic HPC connection for model training and evaluation(E), then upload those results to the monitoring database (D). </w:t>
      </w:r>
    </w:p>
    <w:p w14:paraId="7AC052B9" w14:textId="77777777" w:rsidR="00064C40" w:rsidRDefault="00064C40" w:rsidP="00C817F0">
      <w:pPr>
        <w:pStyle w:val="Caption"/>
        <w:jc w:val="both"/>
      </w:pPr>
    </w:p>
    <w:p w14:paraId="6C9F459C" w14:textId="72853147" w:rsidR="00C817F0" w:rsidRDefault="00C817F0" w:rsidP="00C817F0">
      <w:pPr>
        <w:pStyle w:val="Caption"/>
        <w:jc w:val="both"/>
      </w:pPr>
      <w:r w:rsidRPr="00C817F0">
        <w:t xml:space="preserve">A </w:t>
      </w:r>
      <w:r w:rsidR="00AE24B5" w:rsidRPr="00C817F0">
        <w:t>high-level</w:t>
      </w:r>
      <w:r w:rsidRPr="00C817F0">
        <w:t xml:space="preserve"> diagram of the monitoring and calibration software framework is provided in Figure 1. The primary consideration here is that all boxed components must function as isolated services, independent of the activity or availability of the other services. This means that errors or failure in one subsystem </w:t>
      </w:r>
      <w:r w:rsidR="00AE24B5" w:rsidRPr="00C817F0">
        <w:t>do</w:t>
      </w:r>
      <w:r w:rsidRPr="00C817F0">
        <w:t xml:space="preserve"> not affect the operation of other subsystems. It also means that each of these subsystems can be generically hosted on local and online resources, allowing for dynamic configuration of the system. </w:t>
      </w:r>
    </w:p>
    <w:p w14:paraId="05E944BD" w14:textId="77777777" w:rsidR="00C817F0" w:rsidRPr="00C817F0" w:rsidRDefault="00C817F0" w:rsidP="00C817F0"/>
    <w:p w14:paraId="353E612B" w14:textId="0F88147D" w:rsidR="00C817F0" w:rsidRDefault="00C817F0" w:rsidP="00C817F0">
      <w:r w:rsidRPr="00C817F0">
        <w:t>In this architecture, the</w:t>
      </w:r>
      <w:r w:rsidR="00610120">
        <w:t xml:space="preserve"> Operational</w:t>
      </w:r>
      <w:r w:rsidRPr="00C817F0">
        <w:t xml:space="preserve"> Monitoring and Recalibration Software provides user access via an HTTPS Webserver. The client-side interface (a GUI application) interacts with the software via the webserver and acts as a pure representation of the internal state of the application. The client-side application can be either a Web App or a Desktop GUI, depending on the desired course </w:t>
      </w:r>
      <w:r w:rsidRPr="00C817F0">
        <w:lastRenderedPageBreak/>
        <w:t xml:space="preserve">of development. The desktop application can be built using PySide6 upon the Qt framework, or as an Electron application (a brower+Web App desktop software bundle). </w:t>
      </w:r>
    </w:p>
    <w:p w14:paraId="3B3D6637" w14:textId="77777777" w:rsidR="00777521" w:rsidRDefault="00777521" w:rsidP="00C817F0"/>
    <w:p w14:paraId="3D6D34BC" w14:textId="11A00B6F" w:rsidR="00777521" w:rsidRPr="00C817F0" w:rsidRDefault="00202A72" w:rsidP="00202A72">
      <w:pPr>
        <w:pStyle w:val="Heading3"/>
        <w:rPr>
          <w:rFonts w:asciiTheme="minorHAnsi" w:hAnsiTheme="minorHAnsi"/>
        </w:rPr>
      </w:pPr>
      <w:bookmarkStart w:id="2565" w:name="_Toc220495422"/>
      <w:r>
        <w:t xml:space="preserve">Basic </w:t>
      </w:r>
      <w:r w:rsidR="00777521">
        <w:t>User</w:t>
      </w:r>
      <w:r>
        <w:t xml:space="preserve"> Interface</w:t>
      </w:r>
      <w:bookmarkEnd w:id="2565"/>
    </w:p>
    <w:p w14:paraId="4F49AF9E" w14:textId="03E40B3A" w:rsidR="00C817F0" w:rsidRDefault="00727D40" w:rsidP="00727D40">
      <w:pPr>
        <w:pStyle w:val="Heading2"/>
      </w:pPr>
      <w:bookmarkStart w:id="2566" w:name="_Toc220495423"/>
      <w:r>
        <w:t>Software Development Guidelines</w:t>
      </w:r>
      <w:bookmarkEnd w:id="2566"/>
    </w:p>
    <w:p w14:paraId="52A2FC27" w14:textId="6A72D268" w:rsidR="0061719C" w:rsidRDefault="0061719C" w:rsidP="007D00E4">
      <w:pPr>
        <w:pStyle w:val="Heading3"/>
      </w:pPr>
      <w:bookmarkStart w:id="2567" w:name="_Toc220495424"/>
      <w:r>
        <w:t>Version Control</w:t>
      </w:r>
      <w:bookmarkEnd w:id="2567"/>
    </w:p>
    <w:p w14:paraId="1686B201" w14:textId="34BD2936" w:rsidR="00902DB3" w:rsidRDefault="004252A3" w:rsidP="007D00E4">
      <w:pPr>
        <w:pStyle w:val="BodyText"/>
      </w:pPr>
      <w:r>
        <w:t xml:space="preserve">Version Control will be facilitated by using a commercial </w:t>
      </w:r>
      <w:r w:rsidR="00A44323">
        <w:t>git</w:t>
      </w:r>
      <w:r w:rsidR="00D41E05">
        <w:t xml:space="preserve"> vendor, which has more general capability than using open-source git </w:t>
      </w:r>
      <w:r w:rsidR="00666817">
        <w:t xml:space="preserve">in isolation. Version control will be applied independently to the individual software packages, as well as </w:t>
      </w:r>
      <w:r w:rsidR="00BD114C">
        <w:t>to the overall framework package</w:t>
      </w:r>
      <w:r w:rsidR="00FC40EB">
        <w:t xml:space="preserve">. Independent versioning of the framework subsystems </w:t>
      </w:r>
      <w:r w:rsidR="00FF183C">
        <w:t xml:space="preserve">and of the framework itself </w:t>
      </w:r>
      <w:r w:rsidR="00FC40EB">
        <w:t>will allow</w:t>
      </w:r>
      <w:r w:rsidR="00FF183C">
        <w:t xml:space="preserve"> independent</w:t>
      </w:r>
      <w:r w:rsidR="00FC40EB">
        <w:t xml:space="preserve"> development</w:t>
      </w:r>
      <w:r w:rsidR="00660DD6">
        <w:t xml:space="preserve"> to occur simultaneously. </w:t>
      </w:r>
    </w:p>
    <w:p w14:paraId="5D452FBA" w14:textId="18771BDE" w:rsidR="00CF587B" w:rsidRPr="00CF587B" w:rsidRDefault="00CF587B" w:rsidP="007D00E4">
      <w:pPr>
        <w:pStyle w:val="BodyText"/>
      </w:pPr>
      <w:r>
        <w:t xml:space="preserve">The primary choices for development are </w:t>
      </w:r>
      <w:r w:rsidRPr="00CF587B">
        <w:rPr>
          <w:b/>
          <w:bCs/>
        </w:rPr>
        <w:t>GitLab</w:t>
      </w:r>
      <w:r>
        <w:t xml:space="preserve"> and </w:t>
      </w:r>
      <w:r w:rsidRPr="00CF587B">
        <w:rPr>
          <w:b/>
          <w:bCs/>
        </w:rPr>
        <w:t>GitHub</w:t>
      </w:r>
      <w:r>
        <w:t xml:space="preserve">. GitHub </w:t>
      </w:r>
      <w:r w:rsidR="00D81189">
        <w:t xml:space="preserve">provides an offsite software </w:t>
      </w:r>
      <w:r w:rsidR="0073491D">
        <w:t xml:space="preserve">repository </w:t>
      </w:r>
      <w:r w:rsidR="00D81189">
        <w:t xml:space="preserve">hosting service with privacy controls dictated by the subscribing organization, </w:t>
      </w:r>
      <w:r w:rsidR="0073491D">
        <w:t xml:space="preserve">to </w:t>
      </w:r>
      <w:r w:rsidR="00D81189">
        <w:t xml:space="preserve">which GitLab allows for </w:t>
      </w:r>
      <w:r w:rsidR="0073491D">
        <w:t xml:space="preserve">organization-hosted </w:t>
      </w:r>
      <w:r w:rsidR="00F22136">
        <w:t xml:space="preserve">software repositories with greater privacy and distribution control vested with the organization. </w:t>
      </w:r>
      <w:r w:rsidR="002419F1">
        <w:t xml:space="preserve">Both of these options allow for public access and distribution once the </w:t>
      </w:r>
      <w:r w:rsidR="004A58BE">
        <w:t>framework</w:t>
      </w:r>
      <w:r w:rsidR="002419F1">
        <w:t xml:space="preserve"> has reached </w:t>
      </w:r>
      <w:r w:rsidR="004A58BE">
        <w:t>sufficient</w:t>
      </w:r>
      <w:r w:rsidR="002419F1">
        <w:t xml:space="preserve"> </w:t>
      </w:r>
      <w:r w:rsidR="00F94F63">
        <w:t xml:space="preserve">maturity and readiness, which means the open and public-facing </w:t>
      </w:r>
      <w:r w:rsidR="004A58BE">
        <w:t xml:space="preserve">packages will be </w:t>
      </w:r>
      <w:r w:rsidR="00D01945">
        <w:t>available</w:t>
      </w:r>
      <w:r w:rsidR="004A58BE">
        <w:t xml:space="preserve"> for greater community engagement in a structured </w:t>
      </w:r>
      <w:r w:rsidR="00D01945">
        <w:t xml:space="preserve">and moderated </w:t>
      </w:r>
      <w:r w:rsidR="004A58BE">
        <w:t xml:space="preserve">environment. </w:t>
      </w:r>
    </w:p>
    <w:p w14:paraId="3A8BD622" w14:textId="20A2AE9D" w:rsidR="007D00E4" w:rsidRDefault="00071D64" w:rsidP="007D00E4">
      <w:pPr>
        <w:pStyle w:val="Heading3"/>
      </w:pPr>
      <w:bookmarkStart w:id="2568" w:name="_Toc220495425"/>
      <w:r>
        <w:t>Testing and CI/CD</w:t>
      </w:r>
      <w:bookmarkEnd w:id="2568"/>
    </w:p>
    <w:p w14:paraId="26EB7D70" w14:textId="552D3FA3" w:rsidR="007D00E4" w:rsidRDefault="004252A3" w:rsidP="007D00E4">
      <w:pPr>
        <w:pStyle w:val="BodyText"/>
      </w:pPr>
      <w:r>
        <w:t xml:space="preserve">Continuous Integration and Continuous Distribution (CI/CD) </w:t>
      </w:r>
      <w:r w:rsidR="009D2B2F">
        <w:t>is an</w:t>
      </w:r>
      <w:r w:rsidR="00DC5AC6">
        <w:t xml:space="preserve"> industry</w:t>
      </w:r>
      <w:r>
        <w:t xml:space="preserve"> development </w:t>
      </w:r>
      <w:r w:rsidR="00DC5AC6">
        <w:t>paradigm that focus</w:t>
      </w:r>
      <w:r w:rsidR="00D54290">
        <w:t>es</w:t>
      </w:r>
      <w:r w:rsidR="00DC5AC6">
        <w:t xml:space="preserve"> on</w:t>
      </w:r>
      <w:r w:rsidR="00D54290">
        <w:t xml:space="preserve"> </w:t>
      </w:r>
      <w:r w:rsidR="00DC5AC6">
        <w:t>being able to move</w:t>
      </w:r>
      <w:r w:rsidR="00D54290">
        <w:t xml:space="preserve"> the newest</w:t>
      </w:r>
      <w:r w:rsidR="00DC5AC6">
        <w:t xml:space="preserve"> software modi</w:t>
      </w:r>
      <w:r w:rsidR="008A256A">
        <w:t>fications</w:t>
      </w:r>
      <w:r w:rsidR="00D54290">
        <w:t xml:space="preserve"> quickly</w:t>
      </w:r>
      <w:r w:rsidR="008A256A">
        <w:t xml:space="preserve"> to dependencies and end-users </w:t>
      </w:r>
      <w:r w:rsidR="009D2B2F">
        <w:t>while ensuring stability of the changed software</w:t>
      </w:r>
      <w:r w:rsidR="00F610F6">
        <w:t xml:space="preserve"> and prevents interruptions of service</w:t>
      </w:r>
      <w:r w:rsidR="009D2B2F">
        <w:t xml:space="preserve">. For </w:t>
      </w:r>
      <w:r w:rsidR="007F318B">
        <w:t xml:space="preserve">the </w:t>
      </w:r>
      <w:r w:rsidR="00FD6306">
        <w:t xml:space="preserve">software framework </w:t>
      </w:r>
      <w:r w:rsidR="007F318B">
        <w:t xml:space="preserve">CI/CD is not particularly relevant </w:t>
      </w:r>
      <w:r w:rsidR="00F610F6">
        <w:t>for fast distribution</w:t>
      </w:r>
      <w:r w:rsidR="00FD6306">
        <w:t>, but the tools in its ecosystem will facilitate scientific</w:t>
      </w:r>
      <w:r w:rsidR="001B019B">
        <w:t xml:space="preserve"> integrity</w:t>
      </w:r>
      <w:r w:rsidR="00FD6306">
        <w:t xml:space="preserve"> and numerical stability o</w:t>
      </w:r>
      <w:r w:rsidR="001B019B">
        <w:t>f</w:t>
      </w:r>
      <w:r w:rsidR="00FD6306">
        <w:t xml:space="preserve"> the </w:t>
      </w:r>
      <w:r w:rsidR="001B019B">
        <w:t>software.</w:t>
      </w:r>
    </w:p>
    <w:p w14:paraId="39553110" w14:textId="04D5DE74" w:rsidR="001B019B" w:rsidRDefault="00275A4F" w:rsidP="007D00E4">
      <w:pPr>
        <w:pStyle w:val="BodyText"/>
      </w:pPr>
      <w:r>
        <w:t>The two main version control providers</w:t>
      </w:r>
      <w:r w:rsidR="00EF50A4">
        <w:t>,</w:t>
      </w:r>
      <w:r>
        <w:t xml:space="preserve"> GitHub and GitLab</w:t>
      </w:r>
      <w:r w:rsidR="00EF50A4">
        <w:t>,</w:t>
      </w:r>
      <w:r>
        <w:t xml:space="preserve"> </w:t>
      </w:r>
      <w:r w:rsidR="005663BF">
        <w:t xml:space="preserve">provide a robust set of tools to evaluate software changes from static source code and its dynamic runtime. Specifically, utilizing the services’ git-actions </w:t>
      </w:r>
      <w:r w:rsidR="00EF50A4">
        <w:t xml:space="preserve">allows </w:t>
      </w:r>
      <w:r w:rsidR="00146D0D">
        <w:t xml:space="preserve">each </w:t>
      </w:r>
      <w:r w:rsidR="00EE53C4">
        <w:t xml:space="preserve">software </w:t>
      </w:r>
      <w:r w:rsidR="00146D0D">
        <w:t xml:space="preserve">package to define what needs to be compiled, </w:t>
      </w:r>
      <w:r w:rsidR="00B61EA3">
        <w:t>evaluated, and regression tested</w:t>
      </w:r>
      <w:r w:rsidR="008A6302">
        <w:t xml:space="preserve">. Such testing </w:t>
      </w:r>
      <w:r w:rsidR="00E83CE3">
        <w:t>asserts</w:t>
      </w:r>
      <w:r w:rsidR="00F06ADA">
        <w:t xml:space="preserve"> and validate</w:t>
      </w:r>
      <w:r w:rsidR="00E83CE3">
        <w:t>s</w:t>
      </w:r>
      <w:r w:rsidR="00F06ADA">
        <w:t xml:space="preserve"> that the input-output interfaces remain consistent</w:t>
      </w:r>
      <w:r w:rsidR="00B61EA3">
        <w:t xml:space="preserve">. </w:t>
      </w:r>
    </w:p>
    <w:p w14:paraId="0B6A7633" w14:textId="309FADEE" w:rsidR="00B61EA3" w:rsidRDefault="00EE53C4" w:rsidP="007D00E4">
      <w:pPr>
        <w:pStyle w:val="BodyText"/>
      </w:pPr>
      <w:r>
        <w:t xml:space="preserve">Because the software framework has a strong focus on encapsulation and modularization of the subsystem components as </w:t>
      </w:r>
      <w:r w:rsidR="00CC0C33">
        <w:t xml:space="preserve">python </w:t>
      </w:r>
      <w:r>
        <w:t xml:space="preserve">packages, it becomes more straightforward to </w:t>
      </w:r>
      <w:r w:rsidR="00206FF4">
        <w:t>develop the necessary tests and evaluation routines</w:t>
      </w:r>
      <w:r w:rsidR="00E60B85">
        <w:t xml:space="preserve"> for each package individual</w:t>
      </w:r>
      <w:r w:rsidR="00B96425">
        <w:t>ly</w:t>
      </w:r>
      <w:r w:rsidR="00206FF4">
        <w:t xml:space="preserve"> across </w:t>
      </w:r>
      <w:r w:rsidR="00CC0C33">
        <w:t>known testing conditions and parameterizations</w:t>
      </w:r>
      <w:r w:rsidR="00341D5B">
        <w:t xml:space="preserve"> for its own implementation</w:t>
      </w:r>
      <w:r w:rsidR="00CC0C33">
        <w:t xml:space="preserve">. </w:t>
      </w:r>
      <w:r w:rsidR="004F26A0">
        <w:t>T</w:t>
      </w:r>
      <w:r w:rsidR="00E83CE3">
        <w:t xml:space="preserve">his way the Monitoring and Recalibration framework </w:t>
      </w:r>
      <w:r w:rsidR="00B96425">
        <w:t xml:space="preserve">package </w:t>
      </w:r>
      <w:r w:rsidR="00E83CE3">
        <w:t>does not need to test the individual subsystems</w:t>
      </w:r>
      <w:r w:rsidR="00341D5B">
        <w:t xml:space="preserve"> it incorporated</w:t>
      </w:r>
      <w:r w:rsidR="00E83CE3">
        <w:t xml:space="preserve">, rather just to evaluate </w:t>
      </w:r>
      <w:r w:rsidR="00341D5B">
        <w:t xml:space="preserve">well-enumerated tests of their </w:t>
      </w:r>
      <w:r w:rsidR="00B96425">
        <w:t>connections</w:t>
      </w:r>
      <w:r w:rsidR="004F26A0">
        <w:t xml:space="preserve"> as they are intended to interact within the framework</w:t>
      </w:r>
      <w:r w:rsidR="00341D5B">
        <w:t>.</w:t>
      </w:r>
    </w:p>
    <w:p w14:paraId="34D6D0DE" w14:textId="26050780" w:rsidR="00281703" w:rsidRPr="007D00E4" w:rsidRDefault="003F2225" w:rsidP="008A6F8A">
      <w:pPr>
        <w:pStyle w:val="Heading3"/>
      </w:pPr>
      <w:r>
        <w:lastRenderedPageBreak/>
        <w:t>Operational Software Packaging and Distribution</w:t>
      </w:r>
    </w:p>
    <w:p w14:paraId="3711B094" w14:textId="0CA19570" w:rsidR="00674E0F" w:rsidRDefault="00674E0F" w:rsidP="00674E0F">
      <w:pPr>
        <w:pStyle w:val="Heading2"/>
      </w:pPr>
      <w:bookmarkStart w:id="2569" w:name="_Toc220495426"/>
      <w:r>
        <w:t>Not Considered</w:t>
      </w:r>
      <w:bookmarkEnd w:id="2569"/>
    </w:p>
    <w:p w14:paraId="56E33617" w14:textId="37555A16" w:rsidR="00674E0F" w:rsidRDefault="00674E0F" w:rsidP="00674E0F">
      <w:pPr>
        <w:pStyle w:val="BodyText"/>
      </w:pPr>
      <w:r>
        <w:t>Using JAX as the GPU backend.</w:t>
      </w:r>
    </w:p>
    <w:p w14:paraId="30D470C1" w14:textId="43E3ACAE" w:rsidR="00674E0F" w:rsidRPr="00674E0F" w:rsidRDefault="00830370" w:rsidP="00674E0F">
      <w:pPr>
        <w:pStyle w:val="BodyText"/>
      </w:pPr>
      <w:r>
        <w:t xml:space="preserve">High-Level Graphical User Interface Tooling with Webserver and </w:t>
      </w:r>
      <w:r w:rsidR="005F61E3">
        <w:t>Webpage</w:t>
      </w:r>
      <w:r w:rsidR="00C233EE">
        <w:t xml:space="preserve"> (in the appendix</w:t>
      </w:r>
      <w:r w:rsidR="00394315">
        <w:t>?</w:t>
      </w:r>
      <w:r w:rsidR="00C233EE">
        <w:t>)</w:t>
      </w:r>
    </w:p>
    <w:p w14:paraId="155D502F" w14:textId="4C3F9DFE" w:rsidR="00F712A4" w:rsidRPr="00EA08E9" w:rsidRDefault="00E65388">
      <w:pPr>
        <w:pStyle w:val="Heading3"/>
        <w:rPr>
          <w:ins w:id="2570" w:author="Kondyukov, Grigoriy" w:date="2025-12-10T15:58:00Z" w16du:dateUtc="2025-12-10T23:58:00Z"/>
          <w:rFonts w:ascii="Times New Roman" w:hAnsi="Times New Roman"/>
          <w:rPrChange w:id="2571" w:author="Kondyukov, Grigoriy" w:date="2026-01-29T09:29:00Z" w16du:dateUtc="2026-01-29T17:29:00Z">
            <w:rPr>
              <w:ins w:id="2572" w:author="Kondyukov, Grigoriy" w:date="2025-12-10T15:58:00Z" w16du:dateUtc="2025-12-10T23:58:00Z"/>
            </w:rPr>
          </w:rPrChange>
        </w:rPr>
        <w:pPrChange w:id="2573" w:author="Song, Xuehang" w:date="2026-01-08T08:05:00Z" w16du:dateUtc="2026-01-08T16:05:00Z">
          <w:pPr/>
        </w:pPrChange>
      </w:pPr>
      <w:bookmarkStart w:id="2574" w:name="_Toc220495427"/>
      <w:r>
        <w:t>Framework</w:t>
      </w:r>
      <w:bookmarkEnd w:id="2574"/>
      <w:r>
        <w:t xml:space="preserve"> </w:t>
      </w:r>
    </w:p>
    <w:p w14:paraId="37D9E601" w14:textId="77777777" w:rsidR="00F712A4" w:rsidRPr="00EA08E9" w:rsidRDefault="00F712A4">
      <w:pPr>
        <w:pStyle w:val="BodyText"/>
        <w:rPr>
          <w:ins w:id="2575" w:author="Kondyukov, Grigoriy" w:date="2025-12-10T15:58:00Z" w16du:dateUtc="2025-12-10T23:58:00Z"/>
          <w:rFonts w:ascii="Times New Roman" w:hAnsi="Times New Roman"/>
          <w:rPrChange w:id="2576" w:author="Kondyukov, Grigoriy" w:date="2025-12-10T15:59:00Z" w16du:dateUtc="2025-12-10T23:59:00Z">
            <w:rPr>
              <w:ins w:id="2577" w:author="Kondyukov, Grigoriy" w:date="2025-12-10T15:58:00Z" w16du:dateUtc="2025-12-10T23:58:00Z"/>
            </w:rPr>
          </w:rPrChange>
        </w:rPr>
        <w:pPrChange w:id="2578" w:author="Song, Xuehang" w:date="2026-01-08T08:05:00Z" w16du:dateUtc="2026-01-08T16:05:00Z">
          <w:pPr/>
        </w:pPrChange>
      </w:pPr>
      <w:ins w:id="2579" w:author="Kondyukov, Grigoriy" w:date="2025-12-10T15:58:00Z" w16du:dateUtc="2025-12-10T23:58:00Z">
        <w:r w:rsidRPr="00F97BD9">
          <w:t xml:space="preserve">The fundamental purpose of the system is host GIS-based numerical and deep neural network (DNN) models, ingest new sensor measurements, evaluate and compare the quality of the modeling results, and be able to initiate model recalibration automatically and through manual initiation. </w:t>
        </w:r>
      </w:ins>
    </w:p>
    <w:p w14:paraId="03067873" w14:textId="42B3085A" w:rsidR="00F712A4" w:rsidRPr="00EA08E9" w:rsidRDefault="00F712A4">
      <w:pPr>
        <w:pStyle w:val="BodyText"/>
        <w:rPr>
          <w:ins w:id="2580" w:author="Kondyukov, Grigoriy" w:date="2025-12-10T15:58:00Z" w16du:dateUtc="2025-12-10T23:58:00Z"/>
          <w:rFonts w:ascii="Times New Roman" w:hAnsi="Times New Roman"/>
          <w:rPrChange w:id="2581" w:author="Kondyukov, Grigoriy" w:date="2026-01-29T09:29:00Z" w16du:dateUtc="2026-01-29T17:29:00Z">
            <w:rPr>
              <w:ins w:id="2582" w:author="Kondyukov, Grigoriy" w:date="2025-12-10T15:58:00Z" w16du:dateUtc="2025-12-10T23:58:00Z"/>
            </w:rPr>
          </w:rPrChange>
        </w:rPr>
        <w:pPrChange w:id="2583" w:author="Song, Xuehang" w:date="2026-01-08T08:05:00Z" w16du:dateUtc="2026-01-08T16:05:00Z">
          <w:pPr/>
        </w:pPrChange>
      </w:pPr>
      <w:ins w:id="2584" w:author="Kondyukov, Grigoriy" w:date="2025-12-10T15:58:00Z" w16du:dateUtc="2025-12-10T23:58:00Z">
        <w:r w:rsidRPr="00F97BD9">
          <w:t>The key performance indicators (KPIs / metrics) for the modeling results must be easily viewable and explainable in-context to the users. In addition to being viewable, the model metrics will be used to trigger automatic calibration of model and model components. Those recalibrations must have a traceable history and meaningful annotations with respect to the metric(s) which resulted in recalibration.aComponent Enumerationa</w:t>
        </w:r>
        <w:r w:rsidRPr="00227EC8">
          <w:t xml:space="preserve">This tool must be able to handle enumeration of multiple different DNN models, performance metrics, and model training procedures. This is important because the initial push of models developed for this task will not be the final iteration said models, nor their training schemes. Customers will also find it desirable to develop and utilize custom or external models for their use case. </w:t>
        </w:r>
      </w:ins>
    </w:p>
    <w:p w14:paraId="2A4776EC" w14:textId="69543B29" w:rsidR="00F712A4" w:rsidRPr="00227EC8" w:rsidRDefault="00F712A4">
      <w:pPr>
        <w:pStyle w:val="BodyText"/>
        <w:rPr>
          <w:ins w:id="2585" w:author="Kondyukov, Grigoriy" w:date="2025-12-10T15:58:00Z" w16du:dateUtc="2025-12-10T23:58:00Z"/>
        </w:rPr>
        <w:pPrChange w:id="2586" w:author="Song, Xuehang" w:date="2026-01-08T08:05:00Z" w16du:dateUtc="2026-01-08T16:05:00Z">
          <w:pPr/>
        </w:pPrChange>
      </w:pPr>
      <w:ins w:id="2587" w:author="Kondyukov, Grigoriy" w:date="2025-12-10T15:58:00Z" w16du:dateUtc="2025-12-10T23:58:00Z">
        <w:r w:rsidRPr="00227EC8">
          <w:t xml:space="preserve">With the expectation of change it is paramount that the Application Programming Interface (API) is consistent with multiple models, and the packaged models will use this interface to enforce compliance. Incompatibilities which arise in this type of system indicate insufficient generic model handling, which can be addressed during the development period.eWithout tying the software to a specific neural network framework (such as Torch, TensorFlow, JAX . . .) open standards like ONNX can facilitate model ingestion and computation. eThe same needs are exhibited and addressed by allowing a robust Metric API for facilitating internal and custom key performance metrics explaining data and modelling quality, as well as being used as recalibration triggers. </w:t>
        </w:r>
      </w:ins>
    </w:p>
    <w:p w14:paraId="47360EE7" w14:textId="77777777" w:rsidR="00F712A4" w:rsidRPr="00EA08E9" w:rsidRDefault="00F712A4">
      <w:pPr>
        <w:pStyle w:val="Heading4"/>
        <w:rPr>
          <w:ins w:id="2588" w:author="Kondyukov, Grigoriy" w:date="2025-12-10T15:58:00Z" w16du:dateUtc="2025-12-10T23:58:00Z"/>
          <w:rFonts w:ascii="Times New Roman" w:hAnsi="Times New Roman"/>
          <w:rPrChange w:id="2589" w:author="Kondyukov, Grigoriy" w:date="2026-01-29T09:29:00Z" w16du:dateUtc="2026-01-29T17:29:00Z">
            <w:rPr>
              <w:ins w:id="2590" w:author="Kondyukov, Grigoriy" w:date="2025-12-10T15:58:00Z" w16du:dateUtc="2025-12-10T23:58:00Z"/>
            </w:rPr>
          </w:rPrChange>
        </w:rPr>
        <w:pPrChange w:id="2591" w:author="Song, Xuehang" w:date="2026-01-08T08:05:00Z" w16du:dateUtc="2026-01-08T16:05:00Z">
          <w:pPr/>
        </w:pPrChange>
      </w:pPr>
      <w:ins w:id="2592" w:author="Kondyukov, Grigoriy" w:date="2025-12-10T15:58:00Z" w16du:dateUtc="2025-12-10T23:58:00Z">
        <w:r w:rsidRPr="000B3A42">
          <w:t>Hosting</w:t>
        </w:r>
      </w:ins>
    </w:p>
    <w:p w14:paraId="7FE699D1" w14:textId="77777777" w:rsidR="00F712A4" w:rsidRPr="00EA08E9" w:rsidRDefault="00F712A4">
      <w:pPr>
        <w:pStyle w:val="BodyText"/>
        <w:rPr>
          <w:ins w:id="2593" w:author="Kondyukov, Grigoriy" w:date="2025-12-10T15:58:00Z" w16du:dateUtc="2025-12-10T23:58:00Z"/>
          <w:rFonts w:ascii="Times New Roman" w:hAnsi="Times New Roman"/>
          <w:rPrChange w:id="2594" w:author="Kondyukov, Grigoriy" w:date="2025-12-10T15:59:00Z" w16du:dateUtc="2025-12-10T23:59:00Z">
            <w:rPr>
              <w:ins w:id="2595" w:author="Kondyukov, Grigoriy" w:date="2025-12-10T15:58:00Z" w16du:dateUtc="2025-12-10T23:58:00Z"/>
            </w:rPr>
          </w:rPrChange>
        </w:rPr>
        <w:pPrChange w:id="2596" w:author="Song, Xuehang" w:date="2026-01-08T08:05:00Z" w16du:dateUtc="2026-01-08T16:05:00Z">
          <w:pPr/>
        </w:pPrChange>
      </w:pPr>
      <w:ins w:id="2597" w:author="Kondyukov, Grigoriy" w:date="2025-12-10T15:58:00Z" w16du:dateUtc="2025-12-10T23:58:00Z">
        <w:r w:rsidRPr="00A158F4">
          <w:t xml:space="preserve">Because the software system is designed for industrial applications, it requires significant computational resources to function. This means that it is unlikely that monolithic software running on a single device is desirable by organizations, and therefore must be designed with modular functional components. Specifically training DNN models and running numerical simulations require High Performance Computing resources </w:t>
        </w:r>
      </w:ins>
    </w:p>
    <w:p w14:paraId="12A9F67C" w14:textId="5F6E8542" w:rsidR="00F712A4" w:rsidRPr="00114670" w:rsidRDefault="00F712A4">
      <w:pPr>
        <w:pStyle w:val="BodyText"/>
        <w:rPr>
          <w:ins w:id="2598" w:author="Kondyukov, Grigoriy" w:date="2025-12-10T15:58:00Z" w16du:dateUtc="2025-12-10T23:58:00Z"/>
        </w:rPr>
        <w:pPrChange w:id="2599" w:author="Song, Xuehang" w:date="2026-01-08T08:05:00Z" w16du:dateUtc="2026-01-08T16:05:00Z">
          <w:pPr/>
        </w:pPrChange>
      </w:pPr>
      <w:ins w:id="2600" w:author="Kondyukov, Grigoriy" w:date="2025-12-10T15:58:00Z" w16du:dateUtc="2025-12-10T23:58:00Z">
        <w:r w:rsidRPr="00114670">
          <w:t>With that information we structure the software architecture to utilize three distinct hosting paradigms: hCloud Hosting via AWS, GCP, and AzurehOn-Premises Hosting</w:t>
        </w:r>
      </w:ins>
    </w:p>
    <w:p w14:paraId="3144F461" w14:textId="77777777" w:rsidR="00F712A4" w:rsidRPr="00EA08E9" w:rsidRDefault="00F712A4">
      <w:pPr>
        <w:pStyle w:val="BodyText"/>
        <w:numPr>
          <w:ilvl w:val="0"/>
          <w:numId w:val="84"/>
        </w:numPr>
        <w:rPr>
          <w:ins w:id="2601" w:author="Kondyukov, Grigoriy" w:date="2025-12-10T15:58:00Z" w16du:dateUtc="2025-12-10T23:58:00Z"/>
          <w:rFonts w:ascii="Times New Roman" w:hAnsi="Times New Roman"/>
          <w:rPrChange w:id="2602" w:author="Kondyukov, Grigoriy" w:date="2025-12-10T15:59:00Z" w16du:dateUtc="2025-12-10T23:59:00Z">
            <w:rPr>
              <w:ins w:id="2603" w:author="Kondyukov, Grigoriy" w:date="2025-12-10T15:58:00Z" w16du:dateUtc="2025-12-10T23:58:00Z"/>
            </w:rPr>
          </w:rPrChange>
        </w:rPr>
        <w:pPrChange w:id="2604" w:author="Song, Xuehang" w:date="2026-01-08T08:05:00Z" w16du:dateUtc="2026-01-08T16:05:00Z">
          <w:pPr>
            <w:pStyle w:val="ListParagraph"/>
            <w:numPr>
              <w:numId w:val="37"/>
            </w:numPr>
            <w:ind w:hanging="360"/>
          </w:pPr>
        </w:pPrChange>
      </w:pPr>
      <w:ins w:id="2605" w:author="Kondyukov, Grigoriy" w:date="2025-12-10T15:58:00Z" w16du:dateUtc="2025-12-10T23:58:00Z">
        <w:r w:rsidRPr="00114670">
          <w:t>Mixed-Hosting (On-Premises Components + Cloud)</w:t>
        </w:r>
      </w:ins>
    </w:p>
    <w:p w14:paraId="3D600DD2" w14:textId="77777777" w:rsidR="00F712A4" w:rsidRPr="00EA08E9" w:rsidRDefault="00F712A4">
      <w:pPr>
        <w:pStyle w:val="BodyText"/>
        <w:rPr>
          <w:ins w:id="2606" w:author="Kondyukov, Grigoriy" w:date="2025-12-10T15:58:00Z" w16du:dateUtc="2025-12-10T23:58:00Z"/>
          <w:rFonts w:ascii="Times New Roman" w:hAnsi="Times New Roman"/>
          <w:rPrChange w:id="2607" w:author="Kondyukov, Grigoriy" w:date="2025-12-10T15:59:00Z" w16du:dateUtc="2025-12-10T23:59:00Z">
            <w:rPr>
              <w:ins w:id="2608" w:author="Kondyukov, Grigoriy" w:date="2025-12-10T15:58:00Z" w16du:dateUtc="2025-12-10T23:58:00Z"/>
            </w:rPr>
          </w:rPrChange>
        </w:rPr>
        <w:pPrChange w:id="2609" w:author="Song, Xuehang" w:date="2026-01-08T08:05:00Z" w16du:dateUtc="2026-01-08T16:05:00Z">
          <w:pPr/>
        </w:pPrChange>
      </w:pPr>
      <w:ins w:id="2610" w:author="Kondyukov, Grigoriy" w:date="2025-12-10T15:58:00Z" w16du:dateUtc="2025-12-10T23:58:00Z">
        <w:r w:rsidRPr="00227EC8">
          <w:t xml:space="preserve">Because these web-based technologies aim to solve internet engineering problems, they all share similar functionality and interfaces. The hosting problem can be solved by enumerating general </w:t>
        </w:r>
        <w:r w:rsidRPr="00227EC8">
          <w:lastRenderedPageBreak/>
          <w:t xml:space="preserve">compositors for the distinct possible configurable connections, which is made possible by the same IP/Web-Based protocol shared by these systems. </w:t>
        </w:r>
      </w:ins>
    </w:p>
    <w:p w14:paraId="1D61A6C0" w14:textId="2DFB2E5D" w:rsidR="00F712A4" w:rsidRPr="00227EC8" w:rsidRDefault="00F712A4">
      <w:pPr>
        <w:pStyle w:val="BodyText"/>
        <w:rPr>
          <w:ins w:id="2611" w:author="Kondyukov, Grigoriy" w:date="2025-12-10T15:58:00Z" w16du:dateUtc="2025-12-10T23:58:00Z"/>
        </w:rPr>
        <w:pPrChange w:id="2612" w:author="Song, Xuehang" w:date="2026-01-08T08:05:00Z" w16du:dateUtc="2026-01-08T16:05:00Z">
          <w:pPr/>
        </w:pPrChange>
      </w:pPr>
      <w:ins w:id="2613" w:author="Kondyukov, Grigoriy" w:date="2025-12-10T15:58:00Z" w16du:dateUtc="2025-12-10T23:58:00Z">
        <w:r w:rsidRPr="00227EC8">
          <w:t xml:space="preserve">Because the system configuration at each host may be different, it is important to provide a system that is as mutually compatible as possible. With tools such as Docker, we are able solve the majority of this problem by creating “system images” of a fully functional instance of that software which can be distributed and activated on disparate technical systems. An example of such successful use-case is the Open-Source software CVAT, which is a self-hosted web-based image annotation system, which ships its operational software as a docker image. </w:t>
        </w:r>
        <w:r w:rsidRPr="00EA08E9">
          <w:rPr>
            <w:rFonts w:ascii="Times New Roman" w:hAnsi="Times New Roman"/>
            <w:rPrChange w:id="2614" w:author="Kondyukov, Grigoriy" w:date="2025-12-10T15:59:00Z" w16du:dateUtc="2025-12-10T23:59:00Z">
              <w:rPr/>
            </w:rPrChange>
          </w:rPr>
          <w:t>Software Usability</w:t>
        </w:r>
        <w:r w:rsidRPr="00227EC8">
          <w:t xml:space="preserve"> </w:t>
        </w:r>
        <w:r w:rsidRPr="00EA08E9">
          <w:rPr>
            <w:rFonts w:ascii="Times New Roman" w:hAnsi="Times New Roman"/>
            <w:rPrChange w:id="2615" w:author="Kondyukov, Grigoriy" w:date="2025-12-10T15:59:00Z" w16du:dateUtc="2025-12-10T23:59:00Z">
              <w:rPr/>
            </w:rPrChange>
          </w:rPr>
          <w:t>For the usability component, we will subdivide our potential userbase/stakeholders into two distinct categories (in decreasing technical ability):</w:t>
        </w:r>
      </w:ins>
    </w:p>
    <w:p w14:paraId="7F9ED93B" w14:textId="77777777" w:rsidR="00F712A4" w:rsidRPr="00EA08E9" w:rsidRDefault="00F712A4" w:rsidP="00F712A4">
      <w:pPr>
        <w:pStyle w:val="ListParagraph"/>
        <w:numPr>
          <w:ilvl w:val="0"/>
          <w:numId w:val="36"/>
        </w:numPr>
        <w:rPr>
          <w:ins w:id="2616" w:author="Kondyukov, Grigoriy" w:date="2025-12-10T15:58:00Z" w16du:dateUtc="2025-12-10T23:58:00Z"/>
          <w:rFonts w:ascii="Times New Roman" w:hAnsi="Times New Roman"/>
          <w:rPrChange w:id="2617" w:author="Kondyukov, Grigoriy" w:date="2025-12-10T15:59:00Z" w16du:dateUtc="2025-12-10T23:59:00Z">
            <w:rPr>
              <w:ins w:id="2618" w:author="Kondyukov, Grigoriy" w:date="2025-12-10T15:58:00Z" w16du:dateUtc="2025-12-10T23:58:00Z"/>
            </w:rPr>
          </w:rPrChange>
        </w:rPr>
      </w:pPr>
      <w:ins w:id="2619" w:author="Kondyukov, Grigoriy" w:date="2025-12-10T15:58:00Z" w16du:dateUtc="2025-12-10T23:58:00Z">
        <w:r w:rsidRPr="00EA08E9">
          <w:rPr>
            <w:rFonts w:ascii="Times New Roman" w:hAnsi="Times New Roman"/>
            <w:rPrChange w:id="2620" w:author="Kondyukov, Grigoriy" w:date="2025-12-10T15:59:00Z" w16du:dateUtc="2025-12-10T23:59:00Z">
              <w:rPr/>
            </w:rPrChange>
          </w:rPr>
          <w:t>Engineering Capable Users</w:t>
        </w:r>
      </w:ins>
    </w:p>
    <w:p w14:paraId="0C00B82E" w14:textId="77777777" w:rsidR="00F712A4" w:rsidRPr="00EA08E9" w:rsidRDefault="00F712A4" w:rsidP="00F712A4">
      <w:pPr>
        <w:pStyle w:val="ListParagraph"/>
        <w:numPr>
          <w:ilvl w:val="1"/>
          <w:numId w:val="36"/>
        </w:numPr>
        <w:rPr>
          <w:ins w:id="2621" w:author="Kondyukov, Grigoriy" w:date="2025-12-10T15:58:00Z" w16du:dateUtc="2025-12-10T23:58:00Z"/>
          <w:rFonts w:ascii="Times New Roman" w:hAnsi="Times New Roman"/>
          <w:rPrChange w:id="2622" w:author="Kondyukov, Grigoriy" w:date="2025-12-10T15:59:00Z" w16du:dateUtc="2025-12-10T23:59:00Z">
            <w:rPr>
              <w:ins w:id="2623" w:author="Kondyukov, Grigoriy" w:date="2025-12-10T15:58:00Z" w16du:dateUtc="2025-12-10T23:58:00Z"/>
            </w:rPr>
          </w:rPrChange>
        </w:rPr>
      </w:pPr>
      <w:ins w:id="2624" w:author="Kondyukov, Grigoriy" w:date="2025-12-10T15:58:00Z" w16du:dateUtc="2025-12-10T23:58:00Z">
        <w:r w:rsidRPr="00EA08E9">
          <w:rPr>
            <w:rFonts w:ascii="Times New Roman" w:hAnsi="Times New Roman"/>
            <w:rPrChange w:id="2625" w:author="Kondyukov, Grigoriy" w:date="2025-12-10T15:59:00Z" w16du:dateUtc="2025-12-10T23:59:00Z">
              <w:rPr/>
            </w:rPrChange>
          </w:rPr>
          <w:t>Machine Learning Engineers</w:t>
        </w:r>
      </w:ins>
    </w:p>
    <w:p w14:paraId="12A6670C" w14:textId="77777777" w:rsidR="00F712A4" w:rsidRPr="00EA08E9" w:rsidRDefault="00F712A4" w:rsidP="00F712A4">
      <w:pPr>
        <w:pStyle w:val="ListParagraph"/>
        <w:numPr>
          <w:ilvl w:val="1"/>
          <w:numId w:val="36"/>
        </w:numPr>
        <w:rPr>
          <w:ins w:id="2626" w:author="Kondyukov, Grigoriy" w:date="2025-12-10T15:58:00Z" w16du:dateUtc="2025-12-10T23:58:00Z"/>
          <w:rFonts w:ascii="Times New Roman" w:hAnsi="Times New Roman"/>
          <w:rPrChange w:id="2627" w:author="Kondyukov, Grigoriy" w:date="2025-12-10T15:59:00Z" w16du:dateUtc="2025-12-10T23:59:00Z">
            <w:rPr>
              <w:ins w:id="2628" w:author="Kondyukov, Grigoriy" w:date="2025-12-10T15:58:00Z" w16du:dateUtc="2025-12-10T23:58:00Z"/>
            </w:rPr>
          </w:rPrChange>
        </w:rPr>
      </w:pPr>
      <w:ins w:id="2629" w:author="Kondyukov, Grigoriy" w:date="2025-12-10T15:58:00Z" w16du:dateUtc="2025-12-10T23:58:00Z">
        <w:r w:rsidRPr="00EA08E9">
          <w:rPr>
            <w:rFonts w:ascii="Times New Roman" w:hAnsi="Times New Roman"/>
            <w:rPrChange w:id="2630" w:author="Kondyukov, Grigoriy" w:date="2025-12-10T15:59:00Z" w16du:dateUtc="2025-12-10T23:59:00Z">
              <w:rPr/>
            </w:rPrChange>
          </w:rPr>
          <w:t>Software Engineers</w:t>
        </w:r>
      </w:ins>
    </w:p>
    <w:p w14:paraId="14CC02E4" w14:textId="77777777" w:rsidR="00F712A4" w:rsidRPr="00EA08E9" w:rsidRDefault="00F712A4" w:rsidP="00F712A4">
      <w:pPr>
        <w:pStyle w:val="ListParagraph"/>
        <w:numPr>
          <w:ilvl w:val="1"/>
          <w:numId w:val="36"/>
        </w:numPr>
        <w:rPr>
          <w:ins w:id="2631" w:author="Kondyukov, Grigoriy" w:date="2025-12-10T15:58:00Z" w16du:dateUtc="2025-12-10T23:58:00Z"/>
          <w:rFonts w:ascii="Times New Roman" w:hAnsi="Times New Roman"/>
          <w:rPrChange w:id="2632" w:author="Kondyukov, Grigoriy" w:date="2025-12-10T15:59:00Z" w16du:dateUtc="2025-12-10T23:59:00Z">
            <w:rPr>
              <w:ins w:id="2633" w:author="Kondyukov, Grigoriy" w:date="2025-12-10T15:58:00Z" w16du:dateUtc="2025-12-10T23:58:00Z"/>
            </w:rPr>
          </w:rPrChange>
        </w:rPr>
      </w:pPr>
      <w:ins w:id="2634" w:author="Kondyukov, Grigoriy" w:date="2025-12-10T15:58:00Z" w16du:dateUtc="2025-12-10T23:58:00Z">
        <w:r w:rsidRPr="00EA08E9">
          <w:rPr>
            <w:rFonts w:ascii="Times New Roman" w:hAnsi="Times New Roman"/>
            <w:rPrChange w:id="2635" w:author="Kondyukov, Grigoriy" w:date="2025-12-10T15:59:00Z" w16du:dateUtc="2025-12-10T23:59:00Z">
              <w:rPr/>
            </w:rPrChange>
          </w:rPr>
          <w:t>Data Scientists</w:t>
        </w:r>
      </w:ins>
    </w:p>
    <w:p w14:paraId="71979BE6" w14:textId="77777777" w:rsidR="00F712A4" w:rsidRPr="00EA08E9" w:rsidRDefault="00F712A4" w:rsidP="00F712A4">
      <w:pPr>
        <w:pStyle w:val="ListParagraph"/>
        <w:numPr>
          <w:ilvl w:val="0"/>
          <w:numId w:val="36"/>
        </w:numPr>
        <w:rPr>
          <w:ins w:id="2636" w:author="Kondyukov, Grigoriy" w:date="2025-12-10T15:58:00Z" w16du:dateUtc="2025-12-10T23:58:00Z"/>
          <w:rFonts w:ascii="Times New Roman" w:hAnsi="Times New Roman"/>
          <w:rPrChange w:id="2637" w:author="Kondyukov, Grigoriy" w:date="2025-12-10T15:59:00Z" w16du:dateUtc="2025-12-10T23:59:00Z">
            <w:rPr>
              <w:ins w:id="2638" w:author="Kondyukov, Grigoriy" w:date="2025-12-10T15:58:00Z" w16du:dateUtc="2025-12-10T23:58:00Z"/>
            </w:rPr>
          </w:rPrChange>
        </w:rPr>
      </w:pPr>
      <w:ins w:id="2639" w:author="Kondyukov, Grigoriy" w:date="2025-12-10T15:58:00Z" w16du:dateUtc="2025-12-10T23:58:00Z">
        <w:r w:rsidRPr="00EA08E9">
          <w:rPr>
            <w:rFonts w:ascii="Times New Roman" w:hAnsi="Times New Roman"/>
            <w:rPrChange w:id="2640" w:author="Kondyukov, Grigoriy" w:date="2025-12-10T15:59:00Z" w16du:dateUtc="2025-12-10T23:59:00Z">
              <w:rPr/>
            </w:rPrChange>
          </w:rPr>
          <w:t>Analysis Capable Users</w:t>
        </w:r>
      </w:ins>
    </w:p>
    <w:p w14:paraId="6044B3CC" w14:textId="77777777" w:rsidR="00F712A4" w:rsidRPr="00EA08E9" w:rsidRDefault="00F712A4" w:rsidP="00F712A4">
      <w:pPr>
        <w:pStyle w:val="ListParagraph"/>
        <w:numPr>
          <w:ilvl w:val="1"/>
          <w:numId w:val="36"/>
        </w:numPr>
        <w:rPr>
          <w:ins w:id="2641" w:author="Kondyukov, Grigoriy" w:date="2025-12-10T15:58:00Z" w16du:dateUtc="2025-12-10T23:58:00Z"/>
          <w:rFonts w:ascii="Times New Roman" w:hAnsi="Times New Roman"/>
          <w:rPrChange w:id="2642" w:author="Kondyukov, Grigoriy" w:date="2025-12-10T15:59:00Z" w16du:dateUtc="2025-12-10T23:59:00Z">
            <w:rPr>
              <w:ins w:id="2643" w:author="Kondyukov, Grigoriy" w:date="2025-12-10T15:58:00Z" w16du:dateUtc="2025-12-10T23:58:00Z"/>
            </w:rPr>
          </w:rPrChange>
        </w:rPr>
      </w:pPr>
      <w:ins w:id="2644" w:author="Kondyukov, Grigoriy" w:date="2025-12-10T15:58:00Z" w16du:dateUtc="2025-12-10T23:58:00Z">
        <w:r w:rsidRPr="00EA08E9">
          <w:rPr>
            <w:rFonts w:ascii="Times New Roman" w:hAnsi="Times New Roman"/>
            <w:rPrChange w:id="2645" w:author="Kondyukov, Grigoriy" w:date="2025-12-10T15:59:00Z" w16du:dateUtc="2025-12-10T23:59:00Z">
              <w:rPr/>
            </w:rPrChange>
          </w:rPr>
          <w:t xml:space="preserve">Analysts </w:t>
        </w:r>
      </w:ins>
    </w:p>
    <w:p w14:paraId="46B29305" w14:textId="77777777" w:rsidR="00F712A4" w:rsidRPr="00EA08E9" w:rsidRDefault="00F712A4" w:rsidP="00F712A4">
      <w:pPr>
        <w:pStyle w:val="ListParagraph"/>
        <w:numPr>
          <w:ilvl w:val="1"/>
          <w:numId w:val="36"/>
        </w:numPr>
        <w:rPr>
          <w:ins w:id="2646" w:author="Kondyukov, Grigoriy" w:date="2025-12-10T15:58:00Z" w16du:dateUtc="2025-12-10T23:58:00Z"/>
          <w:rFonts w:ascii="Times New Roman" w:hAnsi="Times New Roman"/>
          <w:rPrChange w:id="2647" w:author="Kondyukov, Grigoriy" w:date="2025-12-10T15:59:00Z" w16du:dateUtc="2025-12-10T23:59:00Z">
            <w:rPr>
              <w:ins w:id="2648" w:author="Kondyukov, Grigoriy" w:date="2025-12-10T15:58:00Z" w16du:dateUtc="2025-12-10T23:58:00Z"/>
            </w:rPr>
          </w:rPrChange>
        </w:rPr>
      </w:pPr>
      <w:ins w:id="2649" w:author="Kondyukov, Grigoriy" w:date="2025-12-10T15:58:00Z" w16du:dateUtc="2025-12-10T23:58:00Z">
        <w:r w:rsidRPr="00EA08E9">
          <w:rPr>
            <w:rFonts w:ascii="Times New Roman" w:hAnsi="Times New Roman"/>
            <w:rPrChange w:id="2650" w:author="Kondyukov, Grigoriy" w:date="2025-12-10T15:59:00Z" w16du:dateUtc="2025-12-10T23:59:00Z">
              <w:rPr/>
            </w:rPrChange>
          </w:rPr>
          <w:t>Administrators</w:t>
        </w:r>
      </w:ins>
    </w:p>
    <w:p w14:paraId="4BBEEE99" w14:textId="77777777" w:rsidR="00F712A4" w:rsidRPr="00EA08E9" w:rsidRDefault="00F712A4" w:rsidP="00F712A4">
      <w:pPr>
        <w:rPr>
          <w:ins w:id="2651" w:author="Kondyukov, Grigoriy" w:date="2025-12-10T15:58:00Z" w16du:dateUtc="2025-12-10T23:58:00Z"/>
          <w:rFonts w:ascii="Times New Roman" w:hAnsi="Times New Roman"/>
          <w:rPrChange w:id="2652" w:author="Kondyukov, Grigoriy" w:date="2025-12-10T15:59:00Z" w16du:dateUtc="2025-12-10T23:59:00Z">
            <w:rPr>
              <w:ins w:id="2653" w:author="Kondyukov, Grigoriy" w:date="2025-12-10T15:58:00Z" w16du:dateUtc="2025-12-10T23:58:00Z"/>
            </w:rPr>
          </w:rPrChange>
        </w:rPr>
      </w:pPr>
      <w:ins w:id="2654" w:author="Kondyukov, Grigoriy" w:date="2025-12-10T15:58:00Z" w16du:dateUtc="2025-12-10T23:58:00Z">
        <w:r w:rsidRPr="00EA08E9">
          <w:rPr>
            <w:rFonts w:ascii="Times New Roman" w:hAnsi="Times New Roman"/>
            <w:rPrChange w:id="2655" w:author="Kondyukov, Grigoriy" w:date="2025-12-10T15:59:00Z" w16du:dateUtc="2025-12-10T23:59:00Z">
              <w:rPr/>
            </w:rPrChange>
          </w:rPr>
          <w:t xml:space="preserve">These two classes represent the two distinct audiences for this software and their respective needs regarding the software itself. </w:t>
        </w:r>
      </w:ins>
    </w:p>
    <w:p w14:paraId="76D43DDE" w14:textId="77777777" w:rsidR="00F712A4" w:rsidRPr="00EA08E9" w:rsidRDefault="00F712A4" w:rsidP="00F712A4">
      <w:pPr>
        <w:pStyle w:val="Heading4"/>
        <w:rPr>
          <w:ins w:id="2656" w:author="Kondyukov, Grigoriy" w:date="2025-12-10T15:58:00Z" w16du:dateUtc="2025-12-10T23:58:00Z"/>
          <w:rFonts w:ascii="Times New Roman" w:hAnsi="Times New Roman"/>
          <w:rPrChange w:id="2657" w:author="Kondyukov, Grigoriy" w:date="2025-12-10T15:59:00Z" w16du:dateUtc="2025-12-10T23:59:00Z">
            <w:rPr>
              <w:ins w:id="2658" w:author="Kondyukov, Grigoriy" w:date="2025-12-10T15:58:00Z" w16du:dateUtc="2025-12-10T23:58:00Z"/>
            </w:rPr>
          </w:rPrChange>
        </w:rPr>
      </w:pPr>
      <w:ins w:id="2659" w:author="Kondyukov, Grigoriy" w:date="2025-12-10T15:58:00Z" w16du:dateUtc="2025-12-10T23:58:00Z">
        <w:r w:rsidRPr="00EA08E9">
          <w:rPr>
            <w:rFonts w:ascii="Times New Roman" w:hAnsi="Times New Roman"/>
            <w:rPrChange w:id="2660" w:author="Kondyukov, Grigoriy" w:date="2025-12-10T15:59:00Z" w16du:dateUtc="2025-12-10T23:59:00Z">
              <w:rPr/>
            </w:rPrChange>
          </w:rPr>
          <w:t>Requirements for Engineering Users</w:t>
        </w:r>
      </w:ins>
    </w:p>
    <w:p w14:paraId="47566921" w14:textId="77777777" w:rsidR="00F712A4" w:rsidRDefault="00F712A4" w:rsidP="00F712A4">
      <w:pPr>
        <w:rPr>
          <w:rFonts w:ascii="Times New Roman" w:hAnsi="Times New Roman"/>
        </w:rPr>
      </w:pPr>
      <w:ins w:id="2661" w:author="Kondyukov, Grigoriy" w:date="2025-12-10T15:58:00Z" w16du:dateUtc="2025-12-10T23:58:00Z">
        <w:r w:rsidRPr="00EA08E9">
          <w:rPr>
            <w:rFonts w:ascii="Times New Roman" w:hAnsi="Times New Roman"/>
            <w:rPrChange w:id="2662" w:author="Kondyukov, Grigoriy" w:date="2025-12-10T15:59:00Z" w16du:dateUtc="2025-12-10T23:59:00Z">
              <w:rPr/>
            </w:rPrChange>
          </w:rPr>
          <w:t>For engineering capable users, the most valuable information is well-stated documentation on the API endpoint and Custom Model/Metric development, as well as descriptive error handling to indicate whether new development errors arise from their implementations or from the software itself.</w:t>
        </w:r>
      </w:ins>
    </w:p>
    <w:p w14:paraId="4B54EF45" w14:textId="77777777" w:rsidR="00211B10" w:rsidRPr="00EA08E9" w:rsidRDefault="00211B10" w:rsidP="00F712A4">
      <w:pPr>
        <w:rPr>
          <w:ins w:id="2663" w:author="Kondyukov, Grigoriy" w:date="2025-12-10T15:58:00Z" w16du:dateUtc="2025-12-10T23:58:00Z"/>
          <w:rFonts w:ascii="Times New Roman" w:hAnsi="Times New Roman"/>
          <w:rPrChange w:id="2664" w:author="Kondyukov, Grigoriy" w:date="2025-12-10T15:59:00Z" w16du:dateUtc="2025-12-10T23:59:00Z">
            <w:rPr>
              <w:ins w:id="2665" w:author="Kondyukov, Grigoriy" w:date="2025-12-10T15:58:00Z" w16du:dateUtc="2025-12-10T23:58:00Z"/>
            </w:rPr>
          </w:rPrChange>
        </w:rPr>
      </w:pPr>
    </w:p>
    <w:p w14:paraId="590BFE03" w14:textId="77777777" w:rsidR="00F712A4" w:rsidRPr="00EA08E9" w:rsidRDefault="00F712A4" w:rsidP="00F712A4">
      <w:pPr>
        <w:rPr>
          <w:ins w:id="2666" w:author="Kondyukov, Grigoriy" w:date="2025-12-10T15:58:00Z" w16du:dateUtc="2025-12-10T23:58:00Z"/>
          <w:rStyle w:val="Strong"/>
          <w:rFonts w:ascii="Times New Roman" w:hAnsi="Times New Roman"/>
          <w:rPrChange w:id="2667" w:author="Kondyukov, Grigoriy" w:date="2025-12-10T15:59:00Z" w16du:dateUtc="2025-12-10T23:59:00Z">
            <w:rPr>
              <w:ins w:id="2668" w:author="Kondyukov, Grigoriy" w:date="2025-12-10T15:58:00Z" w16du:dateUtc="2025-12-10T23:58:00Z"/>
              <w:rStyle w:val="Strong"/>
            </w:rPr>
          </w:rPrChange>
        </w:rPr>
      </w:pPr>
      <w:ins w:id="2669" w:author="Kondyukov, Grigoriy" w:date="2025-12-10T15:58:00Z" w16du:dateUtc="2025-12-10T23:58:00Z">
        <w:r w:rsidRPr="00EA08E9">
          <w:rPr>
            <w:rStyle w:val="Strong"/>
            <w:rFonts w:ascii="Times New Roman" w:hAnsi="Times New Roman"/>
            <w:rPrChange w:id="2670" w:author="Kondyukov, Grigoriy" w:date="2025-12-10T15:59:00Z" w16du:dateUtc="2025-12-10T23:59:00Z">
              <w:rPr>
                <w:rStyle w:val="Strong"/>
              </w:rPr>
            </w:rPrChange>
          </w:rPr>
          <w:t>Setup and Configuration Usability</w:t>
        </w:r>
      </w:ins>
    </w:p>
    <w:p w14:paraId="0C6831E9" w14:textId="71FF34DD" w:rsidR="00F712A4" w:rsidRPr="00EA08E9" w:rsidRDefault="00F712A4" w:rsidP="00F712A4">
      <w:pPr>
        <w:rPr>
          <w:ins w:id="2671" w:author="Kondyukov, Grigoriy" w:date="2025-12-10T15:58:00Z" w16du:dateUtc="2025-12-10T23:58:00Z"/>
          <w:rFonts w:ascii="Times New Roman" w:hAnsi="Times New Roman"/>
          <w:rPrChange w:id="2672" w:author="Kondyukov, Grigoriy" w:date="2025-12-10T15:59:00Z" w16du:dateUtc="2025-12-10T23:59:00Z">
            <w:rPr>
              <w:ins w:id="2673" w:author="Kondyukov, Grigoriy" w:date="2025-12-10T15:58:00Z" w16du:dateUtc="2025-12-10T23:58:00Z"/>
            </w:rPr>
          </w:rPrChange>
        </w:rPr>
      </w:pPr>
      <w:ins w:id="2674" w:author="Kondyukov, Grigoriy" w:date="2025-12-10T15:58:00Z" w16du:dateUtc="2025-12-10T23:58:00Z">
        <w:r w:rsidRPr="00EA08E9">
          <w:rPr>
            <w:rFonts w:ascii="Times New Roman" w:hAnsi="Times New Roman"/>
            <w:rPrChange w:id="2675" w:author="Kondyukov, Grigoriy" w:date="2025-12-10T15:59:00Z" w16du:dateUtc="2025-12-10T23:59:00Z">
              <w:rPr/>
            </w:rPrChange>
          </w:rPr>
          <w:t>Setup and configuration usability should focus on providing a seamless experience for engineering users through detailed installation guides, step-by-step configuration tutorials, and prebuilt templates. The software should include system diagnostics tools to test compatibility with user hardware or hosting environments. Furthermore, default configurations should allow inexperienced users to easily deploy a minimally functional system, while advanced configuration options must be readily accessible for expmrt users.</w:t>
        </w:r>
      </w:ins>
      <w:r w:rsidR="004237E3">
        <w:rPr>
          <w:rFonts w:ascii="Times New Roman" w:hAnsi="Times New Roman"/>
        </w:rPr>
        <w:t xml:space="preserve">  </w:t>
      </w:r>
      <w:r w:rsidR="008B7566">
        <w:rPr>
          <w:rFonts w:ascii="Times New Roman" w:hAnsi="Times New Roman"/>
        </w:rPr>
        <w:t>w</w:t>
      </w:r>
    </w:p>
    <w:p w14:paraId="3395F416" w14:textId="77777777" w:rsidR="00F712A4" w:rsidRPr="00EA08E9" w:rsidRDefault="00F712A4" w:rsidP="00F712A4">
      <w:pPr>
        <w:rPr>
          <w:ins w:id="2676" w:author="Kondyukov, Grigoriy" w:date="2025-12-10T15:58:00Z" w16du:dateUtc="2025-12-10T23:58:00Z"/>
          <w:rStyle w:val="Strong"/>
          <w:rFonts w:ascii="Times New Roman" w:hAnsi="Times New Roman"/>
          <w:rPrChange w:id="2677" w:author="Kondyukov, Grigoriy" w:date="2025-12-10T15:59:00Z" w16du:dateUtc="2025-12-10T23:59:00Z">
            <w:rPr>
              <w:ins w:id="2678" w:author="Kondyukov, Grigoriy" w:date="2025-12-10T15:58:00Z" w16du:dateUtc="2025-12-10T23:58:00Z"/>
              <w:rStyle w:val="Strong"/>
            </w:rPr>
          </w:rPrChange>
        </w:rPr>
      </w:pPr>
      <w:ins w:id="2679" w:author="Kondyukov, Grigoriy" w:date="2025-12-10T15:58:00Z" w16du:dateUtc="2025-12-10T23:58:00Z">
        <w:r w:rsidRPr="00EA08E9">
          <w:rPr>
            <w:rStyle w:val="Strong"/>
            <w:rFonts w:ascii="Times New Roman" w:hAnsi="Times New Roman"/>
            <w:rPrChange w:id="2680" w:author="Kondyukov, Grigoriy" w:date="2025-12-10T15:59:00Z" w16du:dateUtc="2025-12-10T23:59:00Z">
              <w:rPr>
                <w:rStyle w:val="Strong"/>
              </w:rPr>
            </w:rPrChange>
          </w:rPr>
          <w:t>Model and Metric Development Usability</w:t>
        </w:r>
      </w:ins>
    </w:p>
    <w:p w14:paraId="1AC1B36E" w14:textId="77777777" w:rsidR="00F712A4" w:rsidRPr="00EA08E9" w:rsidRDefault="00F712A4" w:rsidP="00F712A4">
      <w:pPr>
        <w:pStyle w:val="Heading4"/>
        <w:rPr>
          <w:ins w:id="2681" w:author="Kondyukov, Grigoriy" w:date="2025-12-10T15:58:00Z" w16du:dateUtc="2025-12-10T23:58:00Z"/>
          <w:rFonts w:ascii="Times New Roman" w:eastAsiaTheme="minorHAnsi" w:hAnsi="Times New Roman"/>
          <w:i/>
          <w:iCs/>
          <w:color w:val="auto"/>
          <w:rPrChange w:id="2682" w:author="Kondyukov, Grigoriy" w:date="2025-12-10T15:59:00Z" w16du:dateUtc="2025-12-10T23:59:00Z">
            <w:rPr>
              <w:ins w:id="2683" w:author="Kondyukov, Grigoriy" w:date="2025-12-10T15:58:00Z" w16du:dateUtc="2025-12-10T23:58:00Z"/>
              <w:rFonts w:eastAsiaTheme="minorHAnsi" w:cstheme="minorBidi"/>
              <w:color w:val="auto"/>
            </w:rPr>
          </w:rPrChange>
        </w:rPr>
      </w:pPr>
      <w:ins w:id="2684" w:author="Kondyukov, Grigoriy" w:date="2025-12-10T15:58:00Z" w16du:dateUtc="2025-12-10T23:58:00Z">
        <w:r w:rsidRPr="00EA08E9">
          <w:rPr>
            <w:rFonts w:ascii="Times New Roman" w:eastAsiaTheme="minorHAnsi" w:hAnsi="Times New Roman"/>
            <w:i/>
            <w:iCs/>
            <w:color w:val="auto"/>
            <w:rPrChange w:id="2685" w:author="Kondyukov, Grigoriy" w:date="2025-12-10T15:59:00Z" w16du:dateUtc="2025-12-10T23:59:00Z">
              <w:rPr>
                <w:rFonts w:eastAsiaTheme="minorHAnsi" w:cstheme="minorBidi"/>
                <w:color w:val="auto"/>
              </w:rPr>
            </w:rPrChange>
          </w:rPr>
          <w:t xml:space="preserve">For model and metric development usability, thorough documentation is key, outlining how custom DNN models and metrics can be integrated within the system. The development environment should include example scripts and templates to simplify implementation, alongside access to debugging tools that streamline the process of testing and validating custom developments. </w:t>
        </w:r>
      </w:ins>
    </w:p>
    <w:p w14:paraId="140D48B9" w14:textId="77777777" w:rsidR="00F712A4" w:rsidRPr="00EA08E9" w:rsidRDefault="00F712A4" w:rsidP="00F712A4">
      <w:pPr>
        <w:pStyle w:val="Heading4"/>
        <w:rPr>
          <w:ins w:id="2686" w:author="Kondyukov, Grigoriy" w:date="2025-12-10T15:58:00Z" w16du:dateUtc="2025-12-10T23:58:00Z"/>
          <w:rFonts w:ascii="Times New Roman" w:hAnsi="Times New Roman"/>
          <w:rPrChange w:id="2687" w:author="Kondyukov, Grigoriy" w:date="2025-12-10T15:59:00Z" w16du:dateUtc="2025-12-10T23:59:00Z">
            <w:rPr>
              <w:ins w:id="2688" w:author="Kondyukov, Grigoriy" w:date="2025-12-10T15:58:00Z" w16du:dateUtc="2025-12-10T23:58:00Z"/>
            </w:rPr>
          </w:rPrChange>
        </w:rPr>
      </w:pPr>
      <w:ins w:id="2689" w:author="Kondyukov, Grigoriy" w:date="2025-12-10T15:58:00Z" w16du:dateUtc="2025-12-10T23:58:00Z">
        <w:r w:rsidRPr="00EA08E9">
          <w:rPr>
            <w:rFonts w:ascii="Times New Roman" w:hAnsi="Times New Roman"/>
            <w:rPrChange w:id="2690" w:author="Kondyukov, Grigoriy" w:date="2025-12-10T15:59:00Z" w16du:dateUtc="2025-12-10T23:59:00Z">
              <w:rPr/>
            </w:rPrChange>
          </w:rPr>
          <w:t>Requirements for Analysis Users</w:t>
        </w:r>
      </w:ins>
    </w:p>
    <w:p w14:paraId="5CAB98CD" w14:textId="77777777" w:rsidR="00F712A4" w:rsidRPr="00EA08E9" w:rsidRDefault="00F712A4" w:rsidP="00F712A4">
      <w:pPr>
        <w:rPr>
          <w:ins w:id="2691" w:author="Kondyukov, Grigoriy" w:date="2025-12-10T15:58:00Z" w16du:dateUtc="2025-12-10T23:58:00Z"/>
          <w:rFonts w:ascii="Times New Roman" w:hAnsi="Times New Roman"/>
          <w:rPrChange w:id="2692" w:author="Kondyukov, Grigoriy" w:date="2025-12-10T15:59:00Z" w16du:dateUtc="2025-12-10T23:59:00Z">
            <w:rPr>
              <w:ins w:id="2693" w:author="Kondyukov, Grigoriy" w:date="2025-12-10T15:58:00Z" w16du:dateUtc="2025-12-10T23:58:00Z"/>
            </w:rPr>
          </w:rPrChange>
        </w:rPr>
      </w:pPr>
      <w:ins w:id="2694" w:author="Kondyukov, Grigoriy" w:date="2025-12-10T15:58:00Z" w16du:dateUtc="2025-12-10T23:58:00Z">
        <w:r w:rsidRPr="00EA08E9">
          <w:rPr>
            <w:rFonts w:ascii="Times New Roman" w:hAnsi="Times New Roman"/>
            <w:rPrChange w:id="2695" w:author="Kondyukov, Grigoriy" w:date="2025-12-10T15:59:00Z" w16du:dateUtc="2025-12-10T23:59:00Z">
              <w:rPr/>
            </w:rPrChange>
          </w:rPr>
          <w:t xml:space="preserve">For analysis capable users we must prioritize delivery and ingestion of complex information in a way that is palatable/easy to understand to those stakeholders. This would form the bulk of the necessary GUI work for the software itself, which would come in the form of dashboards for the geographic area under monitoring. </w:t>
        </w:r>
      </w:ins>
    </w:p>
    <w:p w14:paraId="3E11E822" w14:textId="77777777" w:rsidR="00F712A4" w:rsidRPr="00EA08E9" w:rsidRDefault="00F712A4" w:rsidP="00F712A4">
      <w:pPr>
        <w:rPr>
          <w:ins w:id="2696" w:author="Kondyukov, Grigoriy" w:date="2025-12-10T15:58:00Z" w16du:dateUtc="2025-12-10T23:58:00Z"/>
          <w:rFonts w:ascii="Times New Roman" w:hAnsi="Times New Roman"/>
          <w:b/>
          <w:bCs/>
          <w:rPrChange w:id="2697" w:author="Kondyukov, Grigoriy" w:date="2025-12-10T15:59:00Z" w16du:dateUtc="2025-12-10T23:59:00Z">
            <w:rPr>
              <w:ins w:id="2698" w:author="Kondyukov, Grigoriy" w:date="2025-12-10T15:58:00Z" w16du:dateUtc="2025-12-10T23:58:00Z"/>
              <w:b/>
              <w:bCs/>
            </w:rPr>
          </w:rPrChange>
        </w:rPr>
      </w:pPr>
      <w:ins w:id="2699" w:author="Kondyukov, Grigoriy" w:date="2025-12-10T15:58:00Z" w16du:dateUtc="2025-12-10T23:58:00Z">
        <w:r w:rsidRPr="00EA08E9">
          <w:rPr>
            <w:rFonts w:ascii="Times New Roman" w:hAnsi="Times New Roman"/>
            <w:b/>
            <w:bCs/>
            <w:rPrChange w:id="2700" w:author="Kondyukov, Grigoriy" w:date="2025-12-10T15:59:00Z" w16du:dateUtc="2025-12-10T23:59:00Z">
              <w:rPr>
                <w:b/>
                <w:bCs/>
              </w:rPr>
            </w:rPrChange>
          </w:rPr>
          <w:t xml:space="preserve">Necessary tools would be: </w:t>
        </w:r>
      </w:ins>
    </w:p>
    <w:p w14:paraId="50033D43" w14:textId="77777777" w:rsidR="00F712A4" w:rsidRPr="00EA08E9" w:rsidRDefault="00F712A4" w:rsidP="00F712A4">
      <w:pPr>
        <w:pStyle w:val="ListParagraph"/>
        <w:numPr>
          <w:ilvl w:val="0"/>
          <w:numId w:val="38"/>
        </w:numPr>
        <w:rPr>
          <w:ins w:id="2701" w:author="Kondyukov, Grigoriy" w:date="2025-12-10T15:58:00Z" w16du:dateUtc="2025-12-10T23:58:00Z"/>
          <w:rFonts w:ascii="Times New Roman" w:hAnsi="Times New Roman"/>
          <w:rPrChange w:id="2702" w:author="Kondyukov, Grigoriy" w:date="2025-12-10T15:59:00Z" w16du:dateUtc="2025-12-10T23:59:00Z">
            <w:rPr>
              <w:ins w:id="2703" w:author="Kondyukov, Grigoriy" w:date="2025-12-10T15:58:00Z" w16du:dateUtc="2025-12-10T23:58:00Z"/>
            </w:rPr>
          </w:rPrChange>
        </w:rPr>
      </w:pPr>
      <w:ins w:id="2704" w:author="Kondyukov, Grigoriy" w:date="2025-12-10T15:58:00Z" w16du:dateUtc="2025-12-10T23:58:00Z">
        <w:r w:rsidRPr="00EA08E9">
          <w:rPr>
            <w:rFonts w:ascii="Times New Roman" w:hAnsi="Times New Roman"/>
            <w:rPrChange w:id="2705" w:author="Kondyukov, Grigoriy" w:date="2025-12-10T15:59:00Z" w16du:dateUtc="2025-12-10T23:59:00Z">
              <w:rPr/>
            </w:rPrChange>
          </w:rPr>
          <w:t>Utility to upload new measurements</w:t>
        </w:r>
      </w:ins>
    </w:p>
    <w:p w14:paraId="2752162C" w14:textId="77777777" w:rsidR="00F712A4" w:rsidRPr="00EA08E9" w:rsidRDefault="00F712A4" w:rsidP="00F712A4">
      <w:pPr>
        <w:pStyle w:val="ListParagraph"/>
        <w:numPr>
          <w:ilvl w:val="1"/>
          <w:numId w:val="38"/>
        </w:numPr>
        <w:rPr>
          <w:ins w:id="2706" w:author="Kondyukov, Grigoriy" w:date="2025-12-10T15:58:00Z" w16du:dateUtc="2025-12-10T23:58:00Z"/>
          <w:rFonts w:ascii="Times New Roman" w:hAnsi="Times New Roman"/>
          <w:rPrChange w:id="2707" w:author="Kondyukov, Grigoriy" w:date="2025-12-10T15:59:00Z" w16du:dateUtc="2025-12-10T23:59:00Z">
            <w:rPr>
              <w:ins w:id="2708" w:author="Kondyukov, Grigoriy" w:date="2025-12-10T15:58:00Z" w16du:dateUtc="2025-12-10T23:58:00Z"/>
            </w:rPr>
          </w:rPrChange>
        </w:rPr>
      </w:pPr>
      <w:ins w:id="2709" w:author="Kondyukov, Grigoriy" w:date="2025-12-10T15:58:00Z" w16du:dateUtc="2025-12-10T23:58:00Z">
        <w:r w:rsidRPr="00EA08E9">
          <w:rPr>
            <w:rFonts w:ascii="Times New Roman" w:hAnsi="Times New Roman"/>
            <w:rPrChange w:id="2710" w:author="Kondyukov, Grigoriy" w:date="2025-12-10T15:59:00Z" w16du:dateUtc="2025-12-10T23:59:00Z">
              <w:rPr/>
            </w:rPrChange>
          </w:rPr>
          <w:t>individually and in bulk via CSV/Excel sheet</w:t>
        </w:r>
      </w:ins>
    </w:p>
    <w:p w14:paraId="13295FDE" w14:textId="77777777" w:rsidR="00F712A4" w:rsidRPr="00EA08E9" w:rsidRDefault="00F712A4" w:rsidP="00F712A4">
      <w:pPr>
        <w:pStyle w:val="ListParagraph"/>
        <w:numPr>
          <w:ilvl w:val="1"/>
          <w:numId w:val="38"/>
        </w:numPr>
        <w:rPr>
          <w:ins w:id="2711" w:author="Kondyukov, Grigoriy" w:date="2025-12-10T15:58:00Z" w16du:dateUtc="2025-12-10T23:58:00Z"/>
          <w:rFonts w:ascii="Times New Roman" w:hAnsi="Times New Roman"/>
          <w:rPrChange w:id="2712" w:author="Kondyukov, Grigoriy" w:date="2025-12-10T15:59:00Z" w16du:dateUtc="2025-12-10T23:59:00Z">
            <w:rPr>
              <w:ins w:id="2713" w:author="Kondyukov, Grigoriy" w:date="2025-12-10T15:58:00Z" w16du:dateUtc="2025-12-10T23:58:00Z"/>
            </w:rPr>
          </w:rPrChange>
        </w:rPr>
      </w:pPr>
      <w:ins w:id="2714" w:author="Kondyukov, Grigoriy" w:date="2025-12-10T15:58:00Z" w16du:dateUtc="2025-12-10T23:58:00Z">
        <w:r w:rsidRPr="00EA08E9">
          <w:rPr>
            <w:rFonts w:ascii="Times New Roman" w:hAnsi="Times New Roman"/>
            <w:rPrChange w:id="2715" w:author="Kondyukov, Grigoriy" w:date="2025-12-10T15:59:00Z" w16du:dateUtc="2025-12-10T23:59:00Z">
              <w:rPr/>
            </w:rPrChange>
          </w:rPr>
          <w:t>error detection such as incorrect formatting</w:t>
        </w:r>
      </w:ins>
    </w:p>
    <w:p w14:paraId="354F7EDF" w14:textId="77777777" w:rsidR="00F712A4" w:rsidRPr="00EA08E9" w:rsidRDefault="00F712A4" w:rsidP="00F712A4">
      <w:pPr>
        <w:pStyle w:val="ListParagraph"/>
        <w:numPr>
          <w:ilvl w:val="1"/>
          <w:numId w:val="38"/>
        </w:numPr>
        <w:rPr>
          <w:ins w:id="2716" w:author="Kondyukov, Grigoriy" w:date="2025-12-10T15:58:00Z" w16du:dateUtc="2025-12-10T23:58:00Z"/>
          <w:rFonts w:ascii="Times New Roman" w:hAnsi="Times New Roman"/>
          <w:rPrChange w:id="2717" w:author="Kondyukov, Grigoriy" w:date="2025-12-10T15:59:00Z" w16du:dateUtc="2025-12-10T23:59:00Z">
            <w:rPr>
              <w:ins w:id="2718" w:author="Kondyukov, Grigoriy" w:date="2025-12-10T15:58:00Z" w16du:dateUtc="2025-12-10T23:58:00Z"/>
            </w:rPr>
          </w:rPrChange>
        </w:rPr>
      </w:pPr>
      <w:ins w:id="2719" w:author="Kondyukov, Grigoriy" w:date="2025-12-10T15:58:00Z" w16du:dateUtc="2025-12-10T23:58:00Z">
        <w:r w:rsidRPr="00EA08E9">
          <w:rPr>
            <w:rFonts w:ascii="Times New Roman" w:hAnsi="Times New Roman"/>
            <w:rPrChange w:id="2720" w:author="Kondyukov, Grigoriy" w:date="2025-12-10T15:59:00Z" w16du:dateUtc="2025-12-10T23:59:00Z">
              <w:rPr/>
            </w:rPrChange>
          </w:rPr>
          <w:lastRenderedPageBreak/>
          <w:t>validation of new sensors in measurement data.</w:t>
        </w:r>
      </w:ins>
    </w:p>
    <w:p w14:paraId="45C305D5" w14:textId="77777777" w:rsidR="00F712A4" w:rsidRPr="00EA08E9" w:rsidRDefault="00F712A4" w:rsidP="00F712A4">
      <w:pPr>
        <w:pStyle w:val="ListParagraph"/>
        <w:numPr>
          <w:ilvl w:val="0"/>
          <w:numId w:val="38"/>
        </w:numPr>
        <w:rPr>
          <w:ins w:id="2721" w:author="Kondyukov, Grigoriy" w:date="2025-12-10T15:58:00Z" w16du:dateUtc="2025-12-10T23:58:00Z"/>
          <w:rFonts w:ascii="Times New Roman" w:hAnsi="Times New Roman"/>
          <w:rPrChange w:id="2722" w:author="Kondyukov, Grigoriy" w:date="2025-12-10T15:59:00Z" w16du:dateUtc="2025-12-10T23:59:00Z">
            <w:rPr>
              <w:ins w:id="2723" w:author="Kondyukov, Grigoriy" w:date="2025-12-10T15:58:00Z" w16du:dateUtc="2025-12-10T23:58:00Z"/>
            </w:rPr>
          </w:rPrChange>
        </w:rPr>
      </w:pPr>
      <w:ins w:id="2724" w:author="Kondyukov, Grigoriy" w:date="2025-12-10T15:58:00Z" w16du:dateUtc="2025-12-10T23:58:00Z">
        <w:r w:rsidRPr="00EA08E9">
          <w:rPr>
            <w:rFonts w:ascii="Times New Roman" w:hAnsi="Times New Roman"/>
            <w:rPrChange w:id="2725" w:author="Kondyukov, Grigoriy" w:date="2025-12-10T15:59:00Z" w16du:dateUtc="2025-12-10T23:59:00Z">
              <w:rPr/>
            </w:rPrChange>
          </w:rPr>
          <w:t>Utility to export data and results to documents</w:t>
        </w:r>
      </w:ins>
    </w:p>
    <w:p w14:paraId="65C38788" w14:textId="77777777" w:rsidR="00F712A4" w:rsidRPr="00EA08E9" w:rsidRDefault="00F712A4" w:rsidP="00F712A4">
      <w:pPr>
        <w:pStyle w:val="ListParagraph"/>
        <w:numPr>
          <w:ilvl w:val="1"/>
          <w:numId w:val="38"/>
        </w:numPr>
        <w:rPr>
          <w:ins w:id="2726" w:author="Kondyukov, Grigoriy" w:date="2025-12-10T15:58:00Z" w16du:dateUtc="2025-12-10T23:58:00Z"/>
          <w:rFonts w:ascii="Times New Roman" w:hAnsi="Times New Roman"/>
          <w:rPrChange w:id="2727" w:author="Kondyukov, Grigoriy" w:date="2025-12-10T15:59:00Z" w16du:dateUtc="2025-12-10T23:59:00Z">
            <w:rPr>
              <w:ins w:id="2728" w:author="Kondyukov, Grigoriy" w:date="2025-12-10T15:58:00Z" w16du:dateUtc="2025-12-10T23:58:00Z"/>
            </w:rPr>
          </w:rPrChange>
        </w:rPr>
      </w:pPr>
      <w:ins w:id="2729" w:author="Kondyukov, Grigoriy" w:date="2025-12-10T15:58:00Z" w16du:dateUtc="2025-12-10T23:58:00Z">
        <w:r w:rsidRPr="00EA08E9">
          <w:rPr>
            <w:rFonts w:ascii="Times New Roman" w:hAnsi="Times New Roman"/>
            <w:rPrChange w:id="2730" w:author="Kondyukov, Grigoriy" w:date="2025-12-10T15:59:00Z" w16du:dateUtc="2025-12-10T23:59:00Z">
              <w:rPr/>
            </w:rPrChange>
          </w:rPr>
          <w:t>Modeling figures</w:t>
        </w:r>
      </w:ins>
    </w:p>
    <w:p w14:paraId="19334D5E" w14:textId="77777777" w:rsidR="00F712A4" w:rsidRPr="00EA08E9" w:rsidRDefault="00F712A4" w:rsidP="00F712A4">
      <w:pPr>
        <w:pStyle w:val="ListParagraph"/>
        <w:numPr>
          <w:ilvl w:val="1"/>
          <w:numId w:val="38"/>
        </w:numPr>
        <w:rPr>
          <w:ins w:id="2731" w:author="Kondyukov, Grigoriy" w:date="2025-12-10T15:58:00Z" w16du:dateUtc="2025-12-10T23:58:00Z"/>
          <w:rFonts w:ascii="Times New Roman" w:hAnsi="Times New Roman"/>
          <w:rPrChange w:id="2732" w:author="Kondyukov, Grigoriy" w:date="2025-12-10T15:59:00Z" w16du:dateUtc="2025-12-10T23:59:00Z">
            <w:rPr>
              <w:ins w:id="2733" w:author="Kondyukov, Grigoriy" w:date="2025-12-10T15:58:00Z" w16du:dateUtc="2025-12-10T23:58:00Z"/>
            </w:rPr>
          </w:rPrChange>
        </w:rPr>
      </w:pPr>
      <w:ins w:id="2734" w:author="Kondyukov, Grigoriy" w:date="2025-12-10T15:58:00Z" w16du:dateUtc="2025-12-10T23:58:00Z">
        <w:r w:rsidRPr="00EA08E9">
          <w:rPr>
            <w:rFonts w:ascii="Times New Roman" w:hAnsi="Times New Roman"/>
            <w:rPrChange w:id="2735" w:author="Kondyukov, Grigoriy" w:date="2025-12-10T15:59:00Z" w16du:dateUtc="2025-12-10T23:59:00Z">
              <w:rPr/>
            </w:rPrChange>
          </w:rPr>
          <w:t>Measurement histories</w:t>
        </w:r>
      </w:ins>
    </w:p>
    <w:p w14:paraId="602BC445" w14:textId="77777777" w:rsidR="00F712A4" w:rsidRPr="00EA08E9" w:rsidRDefault="00F712A4" w:rsidP="00F712A4">
      <w:pPr>
        <w:pStyle w:val="ListParagraph"/>
        <w:numPr>
          <w:ilvl w:val="1"/>
          <w:numId w:val="38"/>
        </w:numPr>
        <w:rPr>
          <w:ins w:id="2736" w:author="Kondyukov, Grigoriy" w:date="2025-12-10T15:58:00Z" w16du:dateUtc="2025-12-10T23:58:00Z"/>
          <w:rFonts w:ascii="Times New Roman" w:hAnsi="Times New Roman"/>
          <w:rPrChange w:id="2737" w:author="Kondyukov, Grigoriy" w:date="2025-12-10T15:59:00Z" w16du:dateUtc="2025-12-10T23:59:00Z">
            <w:rPr>
              <w:ins w:id="2738" w:author="Kondyukov, Grigoriy" w:date="2025-12-10T15:58:00Z" w16du:dateUtc="2025-12-10T23:58:00Z"/>
            </w:rPr>
          </w:rPrChange>
        </w:rPr>
      </w:pPr>
      <w:ins w:id="2739" w:author="Kondyukov, Grigoriy" w:date="2025-12-10T15:58:00Z" w16du:dateUtc="2025-12-10T23:58:00Z">
        <w:r w:rsidRPr="00EA08E9">
          <w:rPr>
            <w:rFonts w:ascii="Times New Roman" w:hAnsi="Times New Roman"/>
            <w:rPrChange w:id="2740" w:author="Kondyukov, Grigoriy" w:date="2025-12-10T15:59:00Z" w16du:dateUtc="2025-12-10T23:59:00Z">
              <w:rPr/>
            </w:rPrChange>
          </w:rPr>
          <w:t>Modelling tables</w:t>
        </w:r>
      </w:ins>
    </w:p>
    <w:p w14:paraId="0A1582F5" w14:textId="77777777" w:rsidR="00F712A4" w:rsidRPr="00EA08E9" w:rsidRDefault="00F712A4" w:rsidP="00F712A4">
      <w:pPr>
        <w:pStyle w:val="ListParagraph"/>
        <w:numPr>
          <w:ilvl w:val="0"/>
          <w:numId w:val="38"/>
        </w:numPr>
        <w:rPr>
          <w:ins w:id="2741" w:author="Kondyukov, Grigoriy" w:date="2025-12-10T15:58:00Z" w16du:dateUtc="2025-12-10T23:58:00Z"/>
          <w:rFonts w:ascii="Times New Roman" w:hAnsi="Times New Roman"/>
          <w:rPrChange w:id="2742" w:author="Kondyukov, Grigoriy" w:date="2025-12-10T15:59:00Z" w16du:dateUtc="2025-12-10T23:59:00Z">
            <w:rPr>
              <w:ins w:id="2743" w:author="Kondyukov, Grigoriy" w:date="2025-12-10T15:58:00Z" w16du:dateUtc="2025-12-10T23:58:00Z"/>
            </w:rPr>
          </w:rPrChange>
        </w:rPr>
      </w:pPr>
      <w:ins w:id="2744" w:author="Kondyukov, Grigoriy" w:date="2025-12-10T15:58:00Z" w16du:dateUtc="2025-12-10T23:58:00Z">
        <w:r w:rsidRPr="00EA08E9">
          <w:rPr>
            <w:rFonts w:ascii="Times New Roman" w:hAnsi="Times New Roman"/>
            <w:rPrChange w:id="2745" w:author="Kondyukov, Grigoriy" w:date="2025-12-10T15:59:00Z" w16du:dateUtc="2025-12-10T23:59:00Z">
              <w:rPr/>
            </w:rPrChange>
          </w:rPr>
          <w:t>Dashboard to view current modeling results</w:t>
        </w:r>
      </w:ins>
    </w:p>
    <w:p w14:paraId="764D9617" w14:textId="77777777" w:rsidR="00F712A4" w:rsidRPr="00EA08E9" w:rsidRDefault="00F712A4" w:rsidP="00F712A4">
      <w:pPr>
        <w:pStyle w:val="ListParagraph"/>
        <w:numPr>
          <w:ilvl w:val="1"/>
          <w:numId w:val="38"/>
        </w:numPr>
        <w:rPr>
          <w:ins w:id="2746" w:author="Kondyukov, Grigoriy" w:date="2025-12-10T15:58:00Z" w16du:dateUtc="2025-12-10T23:58:00Z"/>
          <w:rFonts w:ascii="Times New Roman" w:hAnsi="Times New Roman"/>
          <w:rPrChange w:id="2747" w:author="Kondyukov, Grigoriy" w:date="2025-12-10T15:59:00Z" w16du:dateUtc="2025-12-10T23:59:00Z">
            <w:rPr>
              <w:ins w:id="2748" w:author="Kondyukov, Grigoriy" w:date="2025-12-10T15:58:00Z" w16du:dateUtc="2025-12-10T23:58:00Z"/>
            </w:rPr>
          </w:rPrChange>
        </w:rPr>
      </w:pPr>
      <w:ins w:id="2749" w:author="Kondyukov, Grigoriy" w:date="2025-12-10T15:58:00Z" w16du:dateUtc="2025-12-10T23:58:00Z">
        <w:r w:rsidRPr="00EA08E9">
          <w:rPr>
            <w:rFonts w:ascii="Times New Roman" w:hAnsi="Times New Roman"/>
            <w:rPrChange w:id="2750" w:author="Kondyukov, Grigoriy" w:date="2025-12-10T15:59:00Z" w16du:dateUtc="2025-12-10T23:59:00Z">
              <w:rPr/>
            </w:rPrChange>
          </w:rPr>
          <w:t>Interact with modeling results</w:t>
        </w:r>
      </w:ins>
    </w:p>
    <w:p w14:paraId="1983ED30" w14:textId="77777777" w:rsidR="00F712A4" w:rsidRPr="00EA08E9" w:rsidRDefault="00F712A4" w:rsidP="00F712A4">
      <w:pPr>
        <w:pStyle w:val="ListParagraph"/>
        <w:numPr>
          <w:ilvl w:val="1"/>
          <w:numId w:val="38"/>
        </w:numPr>
        <w:rPr>
          <w:ins w:id="2751" w:author="Kondyukov, Grigoriy" w:date="2025-12-10T15:58:00Z" w16du:dateUtc="2025-12-10T23:58:00Z"/>
          <w:rFonts w:ascii="Times New Roman" w:hAnsi="Times New Roman"/>
          <w:rPrChange w:id="2752" w:author="Kondyukov, Grigoriy" w:date="2025-12-10T15:59:00Z" w16du:dateUtc="2025-12-10T23:59:00Z">
            <w:rPr>
              <w:ins w:id="2753" w:author="Kondyukov, Grigoriy" w:date="2025-12-10T15:58:00Z" w16du:dateUtc="2025-12-10T23:58:00Z"/>
            </w:rPr>
          </w:rPrChange>
        </w:rPr>
      </w:pPr>
      <w:ins w:id="2754" w:author="Kondyukov, Grigoriy" w:date="2025-12-10T15:58:00Z" w16du:dateUtc="2025-12-10T23:58:00Z">
        <w:r w:rsidRPr="00EA08E9">
          <w:rPr>
            <w:rFonts w:ascii="Times New Roman" w:hAnsi="Times New Roman"/>
            <w:rPrChange w:id="2755" w:author="Kondyukov, Grigoriy" w:date="2025-12-10T15:59:00Z" w16du:dateUtc="2025-12-10T23:59:00Z">
              <w:rPr/>
            </w:rPrChange>
          </w:rPr>
          <w:t>Interact with modeling metrics</w:t>
        </w:r>
      </w:ins>
    </w:p>
    <w:p w14:paraId="752F1596" w14:textId="77777777" w:rsidR="00F712A4" w:rsidRPr="00EA08E9" w:rsidRDefault="00F712A4" w:rsidP="00F712A4">
      <w:pPr>
        <w:pStyle w:val="ListParagraph"/>
        <w:numPr>
          <w:ilvl w:val="1"/>
          <w:numId w:val="38"/>
        </w:numPr>
        <w:rPr>
          <w:ins w:id="2756" w:author="Kondyukov, Grigoriy" w:date="2025-12-10T15:58:00Z" w16du:dateUtc="2025-12-10T23:58:00Z"/>
          <w:rFonts w:ascii="Times New Roman" w:hAnsi="Times New Roman"/>
          <w:rPrChange w:id="2757" w:author="Kondyukov, Grigoriy" w:date="2025-12-10T15:59:00Z" w16du:dateUtc="2025-12-10T23:59:00Z">
            <w:rPr>
              <w:ins w:id="2758" w:author="Kondyukov, Grigoriy" w:date="2025-12-10T15:58:00Z" w16du:dateUtc="2025-12-10T23:58:00Z"/>
            </w:rPr>
          </w:rPrChange>
        </w:rPr>
      </w:pPr>
      <w:ins w:id="2759" w:author="Kondyukov, Grigoriy" w:date="2025-12-10T15:58:00Z" w16du:dateUtc="2025-12-10T23:58:00Z">
        <w:r w:rsidRPr="00EA08E9">
          <w:rPr>
            <w:rFonts w:ascii="Times New Roman" w:hAnsi="Times New Roman"/>
            <w:rPrChange w:id="2760" w:author="Kondyukov, Grigoriy" w:date="2025-12-10T15:59:00Z" w16du:dateUtc="2025-12-10T23:59:00Z">
              <w:rPr/>
            </w:rPrChange>
          </w:rPr>
          <w:t>Evaluate at a different time period</w:t>
        </w:r>
      </w:ins>
    </w:p>
    <w:p w14:paraId="2A5C22D0" w14:textId="77777777" w:rsidR="00F712A4" w:rsidRPr="00EA08E9" w:rsidRDefault="00F712A4" w:rsidP="00F712A4">
      <w:pPr>
        <w:pStyle w:val="ListParagraph"/>
        <w:numPr>
          <w:ilvl w:val="1"/>
          <w:numId w:val="38"/>
        </w:numPr>
        <w:rPr>
          <w:ins w:id="2761" w:author="Kondyukov, Grigoriy" w:date="2025-12-10T15:58:00Z" w16du:dateUtc="2025-12-10T23:58:00Z"/>
          <w:rFonts w:ascii="Times New Roman" w:hAnsi="Times New Roman"/>
          <w:rPrChange w:id="2762" w:author="Kondyukov, Grigoriy" w:date="2025-12-10T15:59:00Z" w16du:dateUtc="2025-12-10T23:59:00Z">
            <w:rPr>
              <w:ins w:id="2763" w:author="Kondyukov, Grigoriy" w:date="2025-12-10T15:58:00Z" w16du:dateUtc="2025-12-10T23:58:00Z"/>
            </w:rPr>
          </w:rPrChange>
        </w:rPr>
      </w:pPr>
      <w:ins w:id="2764" w:author="Kondyukov, Grigoriy" w:date="2025-12-10T15:58:00Z" w16du:dateUtc="2025-12-10T23:58:00Z">
        <w:r w:rsidRPr="00EA08E9">
          <w:rPr>
            <w:rFonts w:ascii="Times New Roman" w:hAnsi="Times New Roman"/>
            <w:rPrChange w:id="2765" w:author="Kondyukov, Grigoriy" w:date="2025-12-10T15:59:00Z" w16du:dateUtc="2025-12-10T23:59:00Z">
              <w:rPr/>
            </w:rPrChange>
          </w:rPr>
          <w:t>Manually trigger recalibration</w:t>
        </w:r>
      </w:ins>
    </w:p>
    <w:p w14:paraId="2BB06134" w14:textId="77777777" w:rsidR="00F712A4" w:rsidRPr="00EA08E9" w:rsidRDefault="00F712A4" w:rsidP="00F712A4">
      <w:pPr>
        <w:pStyle w:val="ListParagraph"/>
        <w:numPr>
          <w:ilvl w:val="0"/>
          <w:numId w:val="38"/>
        </w:numPr>
        <w:rPr>
          <w:ins w:id="2766" w:author="Kondyukov, Grigoriy" w:date="2025-12-10T15:58:00Z" w16du:dateUtc="2025-12-10T23:58:00Z"/>
          <w:rFonts w:ascii="Times New Roman" w:hAnsi="Times New Roman"/>
          <w:rPrChange w:id="2767" w:author="Kondyukov, Grigoriy" w:date="2025-12-10T15:59:00Z" w16du:dateUtc="2025-12-10T23:59:00Z">
            <w:rPr>
              <w:ins w:id="2768" w:author="Kondyukov, Grigoriy" w:date="2025-12-10T15:58:00Z" w16du:dateUtc="2025-12-10T23:58:00Z"/>
            </w:rPr>
          </w:rPrChange>
        </w:rPr>
      </w:pPr>
      <w:ins w:id="2769" w:author="Kondyukov, Grigoriy" w:date="2025-12-10T15:58:00Z" w16du:dateUtc="2025-12-10T23:58:00Z">
        <w:r w:rsidRPr="00EA08E9">
          <w:rPr>
            <w:rFonts w:ascii="Times New Roman" w:hAnsi="Times New Roman"/>
            <w:rPrChange w:id="2770" w:author="Kondyukov, Grigoriy" w:date="2025-12-10T15:59:00Z" w16du:dateUtc="2025-12-10T23:59:00Z">
              <w:rPr/>
            </w:rPrChange>
          </w:rPr>
          <w:t>Dashboard to view measurement history</w:t>
        </w:r>
      </w:ins>
    </w:p>
    <w:p w14:paraId="288DC0FD" w14:textId="77777777" w:rsidR="00F712A4" w:rsidRPr="00EA08E9" w:rsidRDefault="00F712A4" w:rsidP="00F712A4">
      <w:pPr>
        <w:pStyle w:val="ListParagraph"/>
        <w:numPr>
          <w:ilvl w:val="1"/>
          <w:numId w:val="38"/>
        </w:numPr>
        <w:rPr>
          <w:ins w:id="2771" w:author="Kondyukov, Grigoriy" w:date="2025-12-10T15:58:00Z" w16du:dateUtc="2025-12-10T23:58:00Z"/>
          <w:rFonts w:ascii="Times New Roman" w:hAnsi="Times New Roman"/>
          <w:rPrChange w:id="2772" w:author="Kondyukov, Grigoriy" w:date="2025-12-10T15:59:00Z" w16du:dateUtc="2025-12-10T23:59:00Z">
            <w:rPr>
              <w:ins w:id="2773" w:author="Kondyukov, Grigoriy" w:date="2025-12-10T15:58:00Z" w16du:dateUtc="2025-12-10T23:58:00Z"/>
            </w:rPr>
          </w:rPrChange>
        </w:rPr>
      </w:pPr>
      <w:ins w:id="2774" w:author="Kondyukov, Grigoriy" w:date="2025-12-10T15:58:00Z" w16du:dateUtc="2025-12-10T23:58:00Z">
        <w:r w:rsidRPr="00EA08E9">
          <w:rPr>
            <w:rFonts w:ascii="Times New Roman" w:hAnsi="Times New Roman"/>
            <w:rPrChange w:id="2775" w:author="Kondyukov, Grigoriy" w:date="2025-12-10T15:59:00Z" w16du:dateUtc="2025-12-10T23:59:00Z">
              <w:rPr/>
            </w:rPrChange>
          </w:rPr>
          <w:t>View measurements and measurement locations</w:t>
        </w:r>
      </w:ins>
    </w:p>
    <w:p w14:paraId="61316D1E" w14:textId="77777777" w:rsidR="00F712A4" w:rsidRPr="00EA08E9" w:rsidRDefault="00F712A4" w:rsidP="00F712A4">
      <w:pPr>
        <w:pStyle w:val="ListParagraph"/>
        <w:numPr>
          <w:ilvl w:val="1"/>
          <w:numId w:val="38"/>
        </w:numPr>
        <w:rPr>
          <w:ins w:id="2776" w:author="Kondyukov, Grigoriy" w:date="2025-12-10T15:58:00Z" w16du:dateUtc="2025-12-10T23:58:00Z"/>
          <w:rFonts w:ascii="Times New Roman" w:hAnsi="Times New Roman"/>
          <w:rPrChange w:id="2777" w:author="Kondyukov, Grigoriy" w:date="2025-12-10T15:59:00Z" w16du:dateUtc="2025-12-10T23:59:00Z">
            <w:rPr>
              <w:ins w:id="2778" w:author="Kondyukov, Grigoriy" w:date="2025-12-10T15:58:00Z" w16du:dateUtc="2025-12-10T23:58:00Z"/>
            </w:rPr>
          </w:rPrChange>
        </w:rPr>
      </w:pPr>
      <w:ins w:id="2779" w:author="Kondyukov, Grigoriy" w:date="2025-12-10T15:58:00Z" w16du:dateUtc="2025-12-10T23:58:00Z">
        <w:r w:rsidRPr="00EA08E9">
          <w:rPr>
            <w:rFonts w:ascii="Times New Roman" w:hAnsi="Times New Roman"/>
            <w:rPrChange w:id="2780" w:author="Kondyukov, Grigoriy" w:date="2025-12-10T15:59:00Z" w16du:dateUtc="2025-12-10T23:59:00Z">
              <w:rPr/>
            </w:rPrChange>
          </w:rPr>
          <w:t>View metrics on measurement history</w:t>
        </w:r>
      </w:ins>
    </w:p>
    <w:p w14:paraId="4034157B" w14:textId="77777777" w:rsidR="00F712A4" w:rsidRPr="00EA08E9" w:rsidRDefault="00F712A4" w:rsidP="00F712A4">
      <w:pPr>
        <w:pStyle w:val="ListParagraph"/>
        <w:numPr>
          <w:ilvl w:val="0"/>
          <w:numId w:val="38"/>
        </w:numPr>
        <w:rPr>
          <w:ins w:id="2781" w:author="Kondyukov, Grigoriy" w:date="2025-12-10T15:58:00Z" w16du:dateUtc="2025-12-10T23:58:00Z"/>
          <w:rFonts w:ascii="Times New Roman" w:hAnsi="Times New Roman"/>
          <w:rPrChange w:id="2782" w:author="Kondyukov, Grigoriy" w:date="2025-12-10T15:59:00Z" w16du:dateUtc="2025-12-10T23:59:00Z">
            <w:rPr>
              <w:ins w:id="2783" w:author="Kondyukov, Grigoriy" w:date="2025-12-10T15:58:00Z" w16du:dateUtc="2025-12-10T23:58:00Z"/>
            </w:rPr>
          </w:rPrChange>
        </w:rPr>
      </w:pPr>
      <w:ins w:id="2784" w:author="Kondyukov, Grigoriy" w:date="2025-12-10T15:58:00Z" w16du:dateUtc="2025-12-10T23:58:00Z">
        <w:r w:rsidRPr="00EA08E9">
          <w:rPr>
            <w:rFonts w:ascii="Times New Roman" w:hAnsi="Times New Roman"/>
            <w:rPrChange w:id="2785" w:author="Kondyukov, Grigoriy" w:date="2025-12-10T15:59:00Z" w16du:dateUtc="2025-12-10T23:59:00Z">
              <w:rPr/>
            </w:rPrChange>
          </w:rPr>
          <w:t>Dashboard to view model comparisons</w:t>
        </w:r>
      </w:ins>
    </w:p>
    <w:p w14:paraId="2928D3A5" w14:textId="77777777" w:rsidR="00F712A4" w:rsidRPr="00EA08E9" w:rsidRDefault="00F712A4" w:rsidP="00F712A4">
      <w:pPr>
        <w:pStyle w:val="ListParagraph"/>
        <w:numPr>
          <w:ilvl w:val="1"/>
          <w:numId w:val="38"/>
        </w:numPr>
        <w:rPr>
          <w:ins w:id="2786" w:author="Kondyukov, Grigoriy" w:date="2025-12-10T15:58:00Z" w16du:dateUtc="2025-12-10T23:58:00Z"/>
          <w:rFonts w:ascii="Times New Roman" w:hAnsi="Times New Roman"/>
          <w:rPrChange w:id="2787" w:author="Kondyukov, Grigoriy" w:date="2025-12-10T15:59:00Z" w16du:dateUtc="2025-12-10T23:59:00Z">
            <w:rPr>
              <w:ins w:id="2788" w:author="Kondyukov, Grigoriy" w:date="2025-12-10T15:58:00Z" w16du:dateUtc="2025-12-10T23:58:00Z"/>
            </w:rPr>
          </w:rPrChange>
        </w:rPr>
      </w:pPr>
      <w:ins w:id="2789" w:author="Kondyukov, Grigoriy" w:date="2025-12-10T15:58:00Z" w16du:dateUtc="2025-12-10T23:58:00Z">
        <w:r w:rsidRPr="00EA08E9">
          <w:rPr>
            <w:rFonts w:ascii="Times New Roman" w:hAnsi="Times New Roman"/>
            <w:rPrChange w:id="2790" w:author="Kondyukov, Grigoriy" w:date="2025-12-10T15:59:00Z" w16du:dateUtc="2025-12-10T23:59:00Z">
              <w:rPr/>
            </w:rPrChange>
          </w:rPr>
          <w:t>Compare DNN models and numerical models</w:t>
        </w:r>
      </w:ins>
    </w:p>
    <w:p w14:paraId="1E4C311E" w14:textId="77777777" w:rsidR="00F712A4" w:rsidRPr="00EA08E9" w:rsidRDefault="00F712A4" w:rsidP="00F712A4">
      <w:pPr>
        <w:pStyle w:val="ListParagraph"/>
        <w:numPr>
          <w:ilvl w:val="1"/>
          <w:numId w:val="38"/>
        </w:numPr>
        <w:rPr>
          <w:ins w:id="2791" w:author="Kondyukov, Grigoriy" w:date="2025-12-10T15:58:00Z" w16du:dateUtc="2025-12-10T23:58:00Z"/>
          <w:rFonts w:ascii="Times New Roman" w:hAnsi="Times New Roman"/>
          <w:rPrChange w:id="2792" w:author="Kondyukov, Grigoriy" w:date="2025-12-10T15:59:00Z" w16du:dateUtc="2025-12-10T23:59:00Z">
            <w:rPr>
              <w:ins w:id="2793" w:author="Kondyukov, Grigoriy" w:date="2025-12-10T15:58:00Z" w16du:dateUtc="2025-12-10T23:58:00Z"/>
            </w:rPr>
          </w:rPrChange>
        </w:rPr>
      </w:pPr>
      <w:ins w:id="2794" w:author="Kondyukov, Grigoriy" w:date="2025-12-10T15:58:00Z" w16du:dateUtc="2025-12-10T23:58:00Z">
        <w:r w:rsidRPr="00EA08E9">
          <w:rPr>
            <w:rFonts w:ascii="Times New Roman" w:hAnsi="Times New Roman"/>
            <w:rPrChange w:id="2795" w:author="Kondyukov, Grigoriy" w:date="2025-12-10T15:59:00Z" w16du:dateUtc="2025-12-10T23:59:00Z">
              <w:rPr/>
            </w:rPrChange>
          </w:rPr>
          <w:t xml:space="preserve">View comparisons from different time periods </w:t>
        </w:r>
      </w:ins>
    </w:p>
    <w:p w14:paraId="6C050D02" w14:textId="77777777" w:rsidR="00F712A4" w:rsidRPr="00EA08E9" w:rsidRDefault="00F712A4" w:rsidP="00F712A4">
      <w:pPr>
        <w:pStyle w:val="Heading4"/>
        <w:rPr>
          <w:ins w:id="2796" w:author="Kondyukov, Grigoriy" w:date="2025-12-10T15:58:00Z" w16du:dateUtc="2025-12-10T23:58:00Z"/>
          <w:rStyle w:val="Strong"/>
          <w:rFonts w:ascii="Times New Roman" w:eastAsiaTheme="majorEastAsia" w:hAnsi="Times New Roman"/>
          <w:i/>
          <w:iCs/>
          <w:color w:val="0F4761" w:themeColor="accent1" w:themeShade="BF"/>
          <w:rPrChange w:id="2797" w:author="Kondyukov, Grigoriy" w:date="2025-12-10T15:59:00Z" w16du:dateUtc="2025-12-10T23:59:00Z">
            <w:rPr>
              <w:ins w:id="2798" w:author="Kondyukov, Grigoriy" w:date="2025-12-10T15:58:00Z" w16du:dateUtc="2025-12-10T23:58:00Z"/>
              <w:rStyle w:val="Strong"/>
              <w:rFonts w:asciiTheme="minorHAnsi" w:eastAsiaTheme="minorEastAsia" w:hAnsiTheme="minorHAnsi" w:cstheme="minorBidi"/>
              <w:b/>
              <w:color w:val="auto"/>
              <w:kern w:val="0"/>
            </w:rPr>
          </w:rPrChange>
        </w:rPr>
      </w:pPr>
      <w:ins w:id="2799" w:author="Kondyukov, Grigoriy" w:date="2025-12-10T15:58:00Z" w16du:dateUtc="2025-12-10T23:58:00Z">
        <w:r w:rsidRPr="00EA08E9">
          <w:rPr>
            <w:rStyle w:val="Strong"/>
            <w:rFonts w:ascii="Times New Roman" w:hAnsi="Times New Roman"/>
            <w:rPrChange w:id="2800" w:author="Kondyukov, Grigoriy" w:date="2025-12-10T15:59:00Z" w16du:dateUtc="2025-12-10T23:59:00Z">
              <w:rPr>
                <w:rStyle w:val="Strong"/>
              </w:rPr>
            </w:rPrChange>
          </w:rPr>
          <w:t xml:space="preserve">UI and Dashboards for Client Side Interface </w:t>
        </w:r>
      </w:ins>
    </w:p>
    <w:p w14:paraId="7A2C2A6B" w14:textId="77777777" w:rsidR="00F712A4" w:rsidRPr="00EA08E9" w:rsidRDefault="00F712A4" w:rsidP="00F712A4">
      <w:pPr>
        <w:pStyle w:val="Heading3"/>
        <w:rPr>
          <w:ins w:id="2801" w:author="Kondyukov, Grigoriy" w:date="2025-12-10T15:58:00Z" w16du:dateUtc="2025-12-10T23:58:00Z"/>
          <w:rFonts w:ascii="Times New Roman" w:hAnsi="Times New Roman"/>
          <w:sz w:val="22"/>
          <w:rPrChange w:id="2802" w:author="Kondyukov, Grigoriy" w:date="2025-12-10T15:59:00Z" w16du:dateUtc="2025-12-10T23:59:00Z">
            <w:rPr>
              <w:ins w:id="2803" w:author="Kondyukov, Grigoriy" w:date="2025-12-10T15:58:00Z" w16du:dateUtc="2025-12-10T23:58:00Z"/>
            </w:rPr>
          </w:rPrChange>
        </w:rPr>
      </w:pPr>
      <w:bookmarkStart w:id="2804" w:name="_Toc220495428"/>
      <w:ins w:id="2805" w:author="Kondyukov, Grigoriy" w:date="2025-12-10T15:58:00Z" w16du:dateUtc="2025-12-10T23:58:00Z">
        <w:r w:rsidRPr="00EA08E9">
          <w:rPr>
            <w:rFonts w:ascii="Times New Roman" w:hAnsi="Times New Roman"/>
            <w:sz w:val="22"/>
            <w:rPrChange w:id="2806" w:author="Kondyukov, Grigoriy" w:date="2025-12-10T15:59:00Z" w16du:dateUtc="2025-12-10T23:59:00Z">
              <w:rPr/>
            </w:rPrChange>
          </w:rPr>
          <w:t>Software Maintenance</w:t>
        </w:r>
        <w:bookmarkEnd w:id="2804"/>
      </w:ins>
    </w:p>
    <w:p w14:paraId="263E77C2" w14:textId="469E9FF1" w:rsidR="00F712A4" w:rsidRPr="00227EC8" w:rsidRDefault="00F712A4">
      <w:pPr>
        <w:pStyle w:val="BodyText"/>
        <w:rPr>
          <w:ins w:id="2807" w:author="Kondyukov, Grigoriy" w:date="2025-12-10T15:58:00Z" w16du:dateUtc="2025-12-10T23:58:00Z"/>
          <w:rFonts w:eastAsiaTheme="minorHAnsi"/>
        </w:rPr>
        <w:pPrChange w:id="2808" w:author="Song, Xuehang" w:date="2026-01-08T08:05:00Z" w16du:dateUtc="2026-01-08T16:05:00Z">
          <w:pPr>
            <w:pStyle w:val="Heading3"/>
          </w:pPr>
        </w:pPrChange>
      </w:pPr>
      <w:ins w:id="2809" w:author="Kondyukov, Grigoriy" w:date="2025-12-10T15:58:00Z" w16du:dateUtc="2025-12-10T23:58:00Z">
        <w:r w:rsidRPr="00227EC8">
          <w:rPr>
            <w:rFonts w:eastAsiaTheme="minorHAnsi"/>
          </w:rPr>
          <w:t>Software maintenance involves ensuring the adaptability and robustness of the program as both internal and external requirements evolve. As the software is changed to meet new requirements, it is important that there are no ill effects downstream of the updated or novel implementation. Doing so will help facilitate future development and maintain morale of the developers performing modifications. Developing a software test system to identify runtime issues that may not be evident in cursory testing (or that may be missed by out-of-scope quality assurance evaluation).</w:t>
        </w:r>
        <w:r w:rsidRPr="00227EC8">
          <w:t>t</w:t>
        </w:r>
        <w:r w:rsidRPr="00227EC8">
          <w:rPr>
            <w:rFonts w:eastAsiaTheme="minorHAnsi"/>
          </w:rPr>
          <w:t>Key areas include implementing version control systems to track changes over time and automating regression testing to validate numerical reproducibility after every modification. Performing regression testing after software or model changes will indicate whether there are incorrect changes to model performance (such as a speed-performance increasing change which inadvertently changes the accuracy in the modeling results).</w:t>
        </w:r>
        <w:r w:rsidRPr="00227EC8">
          <w:t>t</w:t>
        </w:r>
        <w:bookmarkStart w:id="2810" w:name="_Toc218756981"/>
        <w:bookmarkEnd w:id="2810"/>
      </w:ins>
    </w:p>
    <w:p w14:paraId="2CE48B0F" w14:textId="77777777" w:rsidR="00F712A4" w:rsidRPr="00EA08E9" w:rsidRDefault="00F712A4" w:rsidP="00F712A4">
      <w:pPr>
        <w:pStyle w:val="Heading3"/>
        <w:rPr>
          <w:ins w:id="2811" w:author="Kondyukov, Grigoriy" w:date="2025-12-10T15:58:00Z" w16du:dateUtc="2025-12-10T23:58:00Z"/>
          <w:rFonts w:ascii="Times New Roman" w:hAnsi="Times New Roman"/>
          <w:sz w:val="22"/>
          <w:rPrChange w:id="2812" w:author="Kondyukov, Grigoriy" w:date="2025-12-10T15:59:00Z" w16du:dateUtc="2025-12-10T23:59:00Z">
            <w:rPr>
              <w:ins w:id="2813" w:author="Kondyukov, Grigoriy" w:date="2025-12-10T15:58:00Z" w16du:dateUtc="2025-12-10T23:58:00Z"/>
            </w:rPr>
          </w:rPrChange>
        </w:rPr>
      </w:pPr>
      <w:bookmarkStart w:id="2814" w:name="_Toc220495429"/>
      <w:ins w:id="2815" w:author="Kondyukov, Grigoriy" w:date="2025-12-10T15:58:00Z" w16du:dateUtc="2025-12-10T23:58:00Z">
        <w:r w:rsidRPr="00EA08E9">
          <w:lastRenderedPageBreak/>
          <w:t>S</w:t>
        </w:r>
        <w:r w:rsidRPr="00EA08E9">
          <w:rPr>
            <w:rFonts w:ascii="Times New Roman" w:hAnsi="Times New Roman"/>
            <w:sz w:val="22"/>
            <w:rPrChange w:id="2816" w:author="Kondyukov, Grigoriy" w:date="2025-12-10T15:59:00Z" w16du:dateUtc="2025-12-10T23:59:00Z">
              <w:rPr/>
            </w:rPrChange>
          </w:rPr>
          <w:t>ystem Architecture</w:t>
        </w:r>
        <w:bookmarkEnd w:id="2814"/>
      </w:ins>
    </w:p>
    <w:p w14:paraId="68494EE7" w14:textId="77777777" w:rsidR="00F712A4" w:rsidRPr="00EA08E9" w:rsidRDefault="00F712A4" w:rsidP="00F712A4">
      <w:pPr>
        <w:keepNext/>
        <w:jc w:val="center"/>
        <w:rPr>
          <w:ins w:id="2817" w:author="Kondyukov, Grigoriy" w:date="2025-12-10T15:58:00Z" w16du:dateUtc="2025-12-10T23:58:00Z"/>
          <w:rFonts w:ascii="Times New Roman" w:hAnsi="Times New Roman"/>
          <w:rPrChange w:id="2818" w:author="Kondyukov, Grigoriy" w:date="2025-12-10T15:59:00Z" w16du:dateUtc="2025-12-10T23:59:00Z">
            <w:rPr>
              <w:ins w:id="2819" w:author="Kondyukov, Grigoriy" w:date="2025-12-10T15:58:00Z" w16du:dateUtc="2025-12-10T23:58:00Z"/>
            </w:rPr>
          </w:rPrChange>
        </w:rPr>
      </w:pPr>
      <w:ins w:id="2820" w:author="Kondyukov, Grigoriy" w:date="2025-12-10T15:58:00Z" w16du:dateUtc="2025-12-10T23:58:00Z">
        <w:r w:rsidRPr="00EA08E9">
          <w:rPr>
            <w:rFonts w:ascii="Times New Roman" w:hAnsi="Times New Roman"/>
            <w:noProof/>
            <w:rPrChange w:id="2821" w:author="Kondyukov, Grigoriy" w:date="2025-12-10T15:59:00Z" w16du:dateUtc="2025-12-10T23:59:00Z">
              <w:rPr>
                <w:noProof/>
              </w:rPr>
            </w:rPrChange>
          </w:rPr>
          <w:drawing>
            <wp:inline distT="0" distB="0" distL="0" distR="0" wp14:anchorId="674093F2" wp14:editId="33789B88">
              <wp:extent cx="3596658" cy="4744528"/>
              <wp:effectExtent l="0" t="0" r="0" b="0"/>
              <wp:docPr id="1306585170" name="Picture 2" descr="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85170" name="Picture 2" descr="Diagram&#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10533" cy="4762831"/>
                      </a:xfrm>
                      <a:prstGeom prst="rect">
                        <a:avLst/>
                      </a:prstGeom>
                      <a:noFill/>
                      <a:ln>
                        <a:noFill/>
                      </a:ln>
                    </pic:spPr>
                  </pic:pic>
                </a:graphicData>
              </a:graphic>
            </wp:inline>
          </w:drawing>
        </w:r>
      </w:ins>
    </w:p>
    <w:p w14:paraId="647C3862" w14:textId="46A02A09" w:rsidR="00F712A4" w:rsidRPr="00EA08E9" w:rsidRDefault="00F712A4" w:rsidP="00F712A4">
      <w:pPr>
        <w:pStyle w:val="Caption"/>
        <w:rPr>
          <w:ins w:id="2822" w:author="Kondyukov, Grigoriy" w:date="2025-12-10T15:58:00Z" w16du:dateUtc="2025-12-10T23:58:00Z"/>
        </w:rPr>
      </w:pPr>
      <w:bookmarkStart w:id="2823" w:name="_Toc219733283"/>
      <w:ins w:id="2824" w:author="Kondyukov, Grigoriy" w:date="2025-12-10T15:58:00Z" w16du:dateUtc="2025-12-10T23:58:00Z">
        <w:r w:rsidRPr="00EA08E9">
          <w:rPr>
            <w:rFonts w:ascii="Times New Roman" w:hAnsi="Times New Roman"/>
            <w:rPrChange w:id="2825" w:author="Kondyukov, Grigoriy" w:date="2025-12-10T15:59:00Z" w16du:dateUtc="2025-12-10T23:59:00Z">
              <w:rPr/>
            </w:rPrChange>
          </w:rPr>
          <w:t xml:space="preserve">Figure </w:t>
        </w:r>
        <w:r w:rsidRPr="00EA08E9">
          <w:rPr>
            <w:rFonts w:ascii="Times New Roman" w:hAnsi="Times New Roman"/>
            <w:rPrChange w:id="2826" w:author="Kondyukov, Grigoriy" w:date="2025-12-10T15:59:00Z" w16du:dateUtc="2025-12-10T23:59:00Z">
              <w:rPr/>
            </w:rPrChange>
          </w:rPr>
          <w:fldChar w:fldCharType="begin"/>
        </w:r>
        <w:r w:rsidRPr="00EA08E9">
          <w:rPr>
            <w:rFonts w:ascii="Times New Roman" w:hAnsi="Times New Roman"/>
            <w:rPrChange w:id="2827" w:author="Kondyukov, Grigoriy" w:date="2025-12-10T15:59:00Z" w16du:dateUtc="2025-12-10T23:59:00Z">
              <w:rPr/>
            </w:rPrChange>
          </w:rPr>
          <w:instrText xml:space="preserve"> SEQ Figure \* ARABIC </w:instrText>
        </w:r>
        <w:r w:rsidRPr="00EA08E9">
          <w:rPr>
            <w:rFonts w:ascii="Times New Roman" w:hAnsi="Times New Roman"/>
            <w:rPrChange w:id="2828" w:author="Kondyukov, Grigoriy" w:date="2025-12-10T15:59:00Z" w16du:dateUtc="2025-12-10T23:59:00Z">
              <w:rPr/>
            </w:rPrChange>
          </w:rPr>
          <w:fldChar w:fldCharType="separate"/>
        </w:r>
      </w:ins>
      <w:r w:rsidR="009E72F4">
        <w:rPr>
          <w:rFonts w:ascii="Times New Roman" w:hAnsi="Times New Roman"/>
          <w:noProof/>
        </w:rPr>
        <w:t>8</w:t>
      </w:r>
      <w:ins w:id="2829" w:author="Kondyukov, Grigoriy" w:date="2025-12-10T15:58:00Z" w16du:dateUtc="2025-12-10T23:58:00Z">
        <w:r w:rsidRPr="00EA08E9">
          <w:rPr>
            <w:rFonts w:ascii="Times New Roman" w:hAnsi="Times New Roman"/>
            <w:rPrChange w:id="2830" w:author="Kondyukov, Grigoriy" w:date="2025-12-10T15:59:00Z" w16du:dateUtc="2025-12-10T23:59:00Z">
              <w:rPr/>
            </w:rPrChange>
          </w:rPr>
          <w:fldChar w:fldCharType="end"/>
        </w:r>
        <w:r w:rsidRPr="00EA08E9">
          <w:rPr>
            <w:rFonts w:ascii="Times New Roman" w:hAnsi="Times New Roman"/>
            <w:rPrChange w:id="2831" w:author="Kondyukov, Grigoriy" w:date="2025-12-10T15:59:00Z" w16du:dateUtc="2025-12-10T23:59:00Z">
              <w:rPr/>
            </w:rPrChange>
          </w:rPr>
          <w:t>: Control Flow Diagram for Waterlevel Monitoring and Recalibration System. User interacts with the GUI interface (A). The GUI acts as a visual representation for the state of the system and provides the ability to interact with the system (B).  The monitoring and recalibration software (by schedule or manual initiation) upload new measurements from the client to the operational database (C), orchestrate processing in a generic HPC connection for model training and evaluation(E), then upload those results t</w:t>
        </w:r>
        <w:r w:rsidRPr="00EA08E9">
          <w:t>o</w:t>
        </w:r>
        <w:r w:rsidRPr="00EA08E9">
          <w:rPr>
            <w:rFonts w:ascii="Times New Roman" w:hAnsi="Times New Roman"/>
            <w:rPrChange w:id="2832" w:author="Kondyukov, Grigoriy" w:date="2025-12-10T15:59:00Z" w16du:dateUtc="2025-12-10T23:59:00Z">
              <w:rPr/>
            </w:rPrChange>
          </w:rPr>
          <w:t xml:space="preserve"> the monitoring database (D). </w:t>
        </w:r>
        <w:r w:rsidRPr="00EA08E9">
          <w:t>t</w:t>
        </w:r>
        <w:r w:rsidRPr="00EA08E9">
          <w:rPr>
            <w:rFonts w:ascii="Times New Roman" w:hAnsi="Times New Roman"/>
            <w:rPrChange w:id="2833" w:author="Kondyukov, Grigoriy" w:date="2025-12-10T15:59:00Z" w16du:dateUtc="2025-12-10T23:59:00Z">
              <w:rPr/>
            </w:rPrChange>
          </w:rPr>
          <w:t>A high level diagram of the monitoring and calibration software framework is provided in Figure 1. The primary consideration here is that all boxed components must function as isolated services, independent of the activity or availability of the other services. This means that errors or failure in one subsystem does not affect the operation of other subsystems. It also means that each of these subsystems can be generically hosted on local and online resources, allowing for dynamic configuration of the system.</w:t>
        </w:r>
        <w:bookmarkEnd w:id="2823"/>
        <w:r w:rsidRPr="00EA08E9">
          <w:rPr>
            <w:rFonts w:ascii="Times New Roman" w:hAnsi="Times New Roman"/>
            <w:rPrChange w:id="2834" w:author="Kondyukov, Grigoriy" w:date="2025-12-10T15:59:00Z" w16du:dateUtc="2025-12-10T23:59:00Z">
              <w:rPr/>
            </w:rPrChange>
          </w:rPr>
          <w:t xml:space="preserve"> </w:t>
        </w:r>
      </w:ins>
    </w:p>
    <w:p w14:paraId="56B788B4" w14:textId="77777777" w:rsidR="00F712A4" w:rsidRPr="00EA08E9" w:rsidRDefault="00F712A4" w:rsidP="00F712A4">
      <w:pPr>
        <w:rPr>
          <w:ins w:id="2835" w:author="Kondyukov, Grigoriy" w:date="2025-12-10T15:58:00Z" w16du:dateUtc="2025-12-10T23:58:00Z"/>
          <w:rFonts w:ascii="Times New Roman" w:hAnsi="Times New Roman"/>
          <w:rPrChange w:id="2836" w:author="Kondyukov, Grigoriy" w:date="2025-12-10T15:59:00Z" w16du:dateUtc="2025-12-10T23:59:00Z">
            <w:rPr>
              <w:ins w:id="2837" w:author="Kondyukov, Grigoriy" w:date="2025-12-10T15:58:00Z" w16du:dateUtc="2025-12-10T23:58:00Z"/>
            </w:rPr>
          </w:rPrChange>
        </w:rPr>
      </w:pPr>
      <w:ins w:id="2838" w:author="Kondyukov, Grigoriy" w:date="2025-12-10T15:58:00Z" w16du:dateUtc="2025-12-10T23:58:00Z">
        <w:r w:rsidRPr="00EA08E9">
          <w:rPr>
            <w:rFonts w:ascii="Times New Roman" w:hAnsi="Times New Roman"/>
            <w:rPrChange w:id="2839" w:author="Kondyukov, Grigoriy" w:date="2025-12-10T15:59:00Z" w16du:dateUtc="2025-12-10T23:59:00Z">
              <w:rPr/>
            </w:rPrChange>
          </w:rPr>
          <w:t>In this architecture, the Monitoring and Recalibration Software provides user access via an HTTPS Webserver. The client-side interface (a GUI application) interacts with the software via the webserver and acts as a pure representation of the internal state of the application. The client-side application can be either a Web App or a Desktop GUI, depending on the desired course of development. The desktop application can be built using PySide6 upon the Qt framework, or as an Electron application (a brower+We</w:t>
        </w:r>
        <w:r w:rsidRPr="00EA08E9">
          <w:t>b</w:t>
        </w:r>
        <w:r w:rsidRPr="00EA08E9">
          <w:rPr>
            <w:rFonts w:ascii="Times New Roman" w:hAnsi="Times New Roman"/>
            <w:rPrChange w:id="2840" w:author="Kondyukov, Grigoriy" w:date="2025-12-10T15:59:00Z" w16du:dateUtc="2025-12-10T23:59:00Z">
              <w:rPr/>
            </w:rPrChange>
          </w:rPr>
          <w:t xml:space="preserve"> App desktop software bundle). </w:t>
        </w:r>
      </w:ins>
    </w:p>
    <w:p w14:paraId="5590B11B" w14:textId="77777777" w:rsidR="00F712A4" w:rsidRPr="00572172" w:rsidDel="009C57E9" w:rsidRDefault="00F712A4">
      <w:pPr>
        <w:pStyle w:val="Heading1"/>
        <w:rPr>
          <w:ins w:id="2841" w:author="Kondyukov, Grigoriy" w:date="2025-12-10T15:58:00Z" w16du:dateUtc="2025-12-10T23:58:00Z"/>
          <w:del w:id="2842" w:author="Song, Xuehang" w:date="2025-12-11T09:23:00Z" w16du:dateUtc="2025-12-11T17:23:00Z"/>
          <w:b w:val="0"/>
          <w:rPrChange w:id="2843" w:author="Kondyukov, Grigoriy" w:date="2025-12-10T15:59:00Z" w16du:dateUtc="2025-12-10T23:59:00Z">
            <w:rPr>
              <w:ins w:id="2844" w:author="Kondyukov, Grigoriy" w:date="2025-12-10T15:58:00Z" w16du:dateUtc="2025-12-10T23:58:00Z"/>
              <w:del w:id="2845" w:author="Song, Xuehang" w:date="2025-12-11T09:23:00Z" w16du:dateUtc="2025-12-11T17:23:00Z"/>
              <w:rFonts w:ascii="Times New Roman" w:hAnsi="Times New Roman"/>
              <w:b/>
              <w:sz w:val="28"/>
              <w:szCs w:val="28"/>
            </w:rPr>
          </w:rPrChange>
        </w:rPr>
        <w:pPrChange w:id="2846" w:author="Song, Xuehang" w:date="2026-01-08T08:05:00Z" w16du:dateUtc="2026-01-08T16:05:00Z">
          <w:pPr>
            <w:spacing w:before="100" w:beforeAutospacing="1" w:after="100" w:afterAutospacing="1"/>
            <w:outlineLvl w:val="0"/>
          </w:pPr>
        </w:pPrChange>
      </w:pPr>
      <w:bookmarkStart w:id="2847" w:name="_Toc218756983"/>
      <w:bookmarkStart w:id="2848" w:name="_Toc220485914"/>
      <w:bookmarkStart w:id="2849" w:name="_Toc220495430"/>
      <w:bookmarkEnd w:id="2847"/>
      <w:bookmarkEnd w:id="2848"/>
      <w:bookmarkEnd w:id="2849"/>
    </w:p>
    <w:p w14:paraId="1E2563D0" w14:textId="5E7C87F0" w:rsidR="005A1A05" w:rsidRPr="00572172" w:rsidRDefault="003814C0">
      <w:pPr>
        <w:pStyle w:val="Heading1"/>
        <w:pPrChange w:id="2850" w:author="Song, Xuehang" w:date="2026-01-08T08:05:00Z" w16du:dateUtc="2026-01-08T16:05:00Z">
          <w:pPr>
            <w:spacing w:before="100" w:beforeAutospacing="1" w:after="100" w:afterAutospacing="1"/>
            <w:outlineLvl w:val="0"/>
          </w:pPr>
        </w:pPrChange>
      </w:pPr>
      <w:bookmarkStart w:id="2851" w:name="_Toc220495431"/>
      <w:del w:id="2852" w:author="Song, Xuehang" w:date="2025-12-11T09:23:00Z" w16du:dateUtc="2025-12-11T17:23:00Z">
        <w:r w:rsidRPr="00572172" w:rsidDel="002D751B">
          <w:lastRenderedPageBreak/>
          <w:delText>5</w:delText>
        </w:r>
      </w:del>
      <w:del w:id="2853" w:author="Song, Xuehang" w:date="2026-01-08T04:01:00Z" w16du:dateUtc="2026-01-08T12:01:00Z">
        <w:r w:rsidR="005A1A05" w:rsidRPr="00572172">
          <w:delText xml:space="preserve">. </w:delText>
        </w:r>
      </w:del>
      <w:r w:rsidR="005A1A05" w:rsidRPr="00572172">
        <w:t>Prototype &amp; Schedule</w:t>
      </w:r>
      <w:bookmarkEnd w:id="2851"/>
      <w:r w:rsidR="005A1A05" w:rsidRPr="00572172">
        <w:t xml:space="preserve"> </w:t>
      </w:r>
    </w:p>
    <w:p w14:paraId="3B8EAA16" w14:textId="77777777" w:rsidR="00331F6F" w:rsidRPr="00331F6F" w:rsidRDefault="00331F6F">
      <w:pPr>
        <w:pStyle w:val="NormalWeb"/>
        <w:tabs>
          <w:tab w:val="clear" w:pos="720"/>
        </w:tabs>
        <w:rPr>
          <w:ins w:id="2854" w:author="Song, Xuehang" w:date="2025-10-23T05:11:00Z" w16du:dateUtc="2025-10-23T12:11:00Z"/>
          <w:rStyle w:val="Strong"/>
          <w:rFonts w:ascii="Times New Roman" w:eastAsiaTheme="majorEastAsia" w:hAnsi="Times New Roman"/>
          <w:b w:val="0"/>
          <w:bCs w:val="0"/>
          <w:szCs w:val="22"/>
          <w:rPrChange w:id="2855" w:author="Song, Xuehang" w:date="2025-10-23T05:11:00Z" w16du:dateUtc="2025-10-23T12:11:00Z">
            <w:rPr>
              <w:ins w:id="2856" w:author="Song, Xuehang" w:date="2025-10-23T05:11:00Z" w16du:dateUtc="2025-10-23T12:11:00Z"/>
              <w:rStyle w:val="Strong"/>
              <w:rFonts w:eastAsiaTheme="majorEastAsia" w:cstheme="minorBidi"/>
              <w:kern w:val="2"/>
              <w:szCs w:val="22"/>
              <w14:ligatures w14:val="standardContextual"/>
            </w:rPr>
          </w:rPrChange>
        </w:rPr>
        <w:pPrChange w:id="2857" w:author="Song, Xuehang" w:date="2025-10-23T05:11:00Z" w16du:dateUtc="2025-10-23T12:11:00Z">
          <w:pPr>
            <w:pStyle w:val="NormalWeb"/>
            <w:numPr>
              <w:numId w:val="16"/>
            </w:numPr>
            <w:tabs>
              <w:tab w:val="num" w:pos="720"/>
            </w:tabs>
            <w:ind w:left="720" w:hanging="360"/>
          </w:pPr>
        </w:pPrChange>
      </w:pPr>
    </w:p>
    <w:p w14:paraId="1B72EB05" w14:textId="7CC563B2" w:rsidR="005A1A05" w:rsidRPr="00E853E6" w:rsidRDefault="005A1A05" w:rsidP="005A1A05">
      <w:pPr>
        <w:pStyle w:val="NormalWeb"/>
        <w:numPr>
          <w:ilvl w:val="0"/>
          <w:numId w:val="16"/>
        </w:numPr>
        <w:rPr>
          <w:szCs w:val="22"/>
        </w:rPr>
      </w:pPr>
      <w:r w:rsidRPr="00E853E6">
        <w:rPr>
          <w:rStyle w:val="Strong"/>
          <w:rFonts w:eastAsiaTheme="majorEastAsia"/>
          <w:szCs w:val="22"/>
        </w:rPr>
        <w:t>What the demo shows:</w:t>
      </w:r>
    </w:p>
    <w:p w14:paraId="22AEEB18" w14:textId="47A1E187" w:rsidR="005A1A05" w:rsidRDefault="005A1A05" w:rsidP="005A1A05">
      <w:pPr>
        <w:pStyle w:val="NormalWeb"/>
        <w:numPr>
          <w:ilvl w:val="1"/>
          <w:numId w:val="25"/>
        </w:numPr>
        <w:rPr>
          <w:szCs w:val="22"/>
        </w:rPr>
      </w:pPr>
      <w:r w:rsidRPr="00E853E6">
        <w:rPr>
          <w:szCs w:val="22"/>
        </w:rPr>
        <w:t xml:space="preserve">Side-by-side physics vs </w:t>
      </w:r>
      <w:r w:rsidR="0097692A" w:rsidRPr="00E853E6">
        <w:rPr>
          <w:szCs w:val="22"/>
        </w:rPr>
        <w:t>surrogate.</w:t>
      </w:r>
      <w:r w:rsidRPr="00E853E6">
        <w:rPr>
          <w:szCs w:val="22"/>
        </w:rPr>
        <w:t xml:space="preserve"> </w:t>
      </w:r>
    </w:p>
    <w:p w14:paraId="2B7DCE1D" w14:textId="0D7D864D" w:rsidR="005A1A05" w:rsidRDefault="005A1A05" w:rsidP="005A1A05">
      <w:pPr>
        <w:pStyle w:val="NormalWeb"/>
        <w:numPr>
          <w:ilvl w:val="1"/>
          <w:numId w:val="25"/>
        </w:numPr>
        <w:rPr>
          <w:szCs w:val="22"/>
        </w:rPr>
      </w:pPr>
      <w:r>
        <w:rPr>
          <w:szCs w:val="22"/>
        </w:rPr>
        <w:t>U</w:t>
      </w:r>
      <w:r w:rsidRPr="00E853E6">
        <w:rPr>
          <w:szCs w:val="22"/>
        </w:rPr>
        <w:t xml:space="preserve">ncertainty </w:t>
      </w:r>
      <w:r w:rsidR="0097692A" w:rsidRPr="00E853E6">
        <w:rPr>
          <w:szCs w:val="22"/>
        </w:rPr>
        <w:t>bands.</w:t>
      </w:r>
      <w:r w:rsidRPr="00E853E6">
        <w:rPr>
          <w:szCs w:val="22"/>
        </w:rPr>
        <w:t xml:space="preserve"> </w:t>
      </w:r>
    </w:p>
    <w:p w14:paraId="1458F293" w14:textId="023E9BCD" w:rsidR="005A1A05" w:rsidRDefault="005A1A05" w:rsidP="005A1A05">
      <w:pPr>
        <w:pStyle w:val="NormalWeb"/>
        <w:numPr>
          <w:ilvl w:val="1"/>
          <w:numId w:val="25"/>
        </w:numPr>
        <w:rPr>
          <w:szCs w:val="22"/>
        </w:rPr>
      </w:pPr>
      <w:r>
        <w:rPr>
          <w:szCs w:val="22"/>
        </w:rPr>
        <w:t>S</w:t>
      </w:r>
      <w:r w:rsidRPr="00E853E6">
        <w:rPr>
          <w:szCs w:val="22"/>
        </w:rPr>
        <w:t xml:space="preserve">mall batch of targeted physics </w:t>
      </w:r>
      <w:r w:rsidR="0097692A" w:rsidRPr="00E853E6">
        <w:rPr>
          <w:szCs w:val="22"/>
        </w:rPr>
        <w:t>runs.</w:t>
      </w:r>
      <w:r w:rsidRPr="00E853E6">
        <w:rPr>
          <w:szCs w:val="22"/>
        </w:rPr>
        <w:t xml:space="preserve"> </w:t>
      </w:r>
    </w:p>
    <w:p w14:paraId="335EA22F" w14:textId="777F176A" w:rsidR="005A1A05" w:rsidRDefault="0097692A" w:rsidP="005A1A05">
      <w:pPr>
        <w:pStyle w:val="NormalWeb"/>
        <w:numPr>
          <w:ilvl w:val="1"/>
          <w:numId w:val="25"/>
        </w:numPr>
        <w:rPr>
          <w:szCs w:val="22"/>
        </w:rPr>
      </w:pPr>
      <w:r>
        <w:rPr>
          <w:szCs w:val="22"/>
        </w:rPr>
        <w:t>F</w:t>
      </w:r>
      <w:r w:rsidRPr="00E853E6">
        <w:rPr>
          <w:szCs w:val="22"/>
        </w:rPr>
        <w:t>ine-tune.</w:t>
      </w:r>
      <w:r w:rsidR="005A1A05" w:rsidRPr="00E853E6">
        <w:rPr>
          <w:szCs w:val="22"/>
        </w:rPr>
        <w:t xml:space="preserve"> </w:t>
      </w:r>
    </w:p>
    <w:p w14:paraId="5080A211" w14:textId="77777777" w:rsidR="005A1A05" w:rsidRPr="00E853E6" w:rsidRDefault="005A1A05" w:rsidP="005A1A05">
      <w:pPr>
        <w:pStyle w:val="NormalWeb"/>
        <w:numPr>
          <w:ilvl w:val="1"/>
          <w:numId w:val="25"/>
        </w:numPr>
        <w:rPr>
          <w:szCs w:val="22"/>
        </w:rPr>
      </w:pPr>
      <w:r>
        <w:rPr>
          <w:szCs w:val="22"/>
        </w:rPr>
        <w:t>I</w:t>
      </w:r>
      <w:r w:rsidRPr="00E853E6">
        <w:rPr>
          <w:szCs w:val="22"/>
        </w:rPr>
        <w:t>mproved calibration</w:t>
      </w:r>
    </w:p>
    <w:p w14:paraId="71D63A78" w14:textId="77777777" w:rsidR="005A1A05" w:rsidRPr="00E853E6" w:rsidRDefault="005A1A05" w:rsidP="005A1A05">
      <w:pPr>
        <w:pStyle w:val="NormalWeb"/>
        <w:numPr>
          <w:ilvl w:val="0"/>
          <w:numId w:val="16"/>
        </w:numPr>
        <w:rPr>
          <w:szCs w:val="22"/>
        </w:rPr>
      </w:pPr>
      <w:r w:rsidRPr="00E853E6">
        <w:rPr>
          <w:rStyle w:val="Strong"/>
          <w:rFonts w:eastAsiaTheme="majorEastAsia"/>
          <w:szCs w:val="22"/>
        </w:rPr>
        <w:t>Architecture:</w:t>
      </w:r>
      <w:r w:rsidRPr="00E853E6">
        <w:rPr>
          <w:szCs w:val="22"/>
        </w:rPr>
        <w:t xml:space="preserve"> containerized pipeline</w:t>
      </w:r>
      <w:r>
        <w:rPr>
          <w:szCs w:val="22"/>
        </w:rPr>
        <w:t xml:space="preserve"> (optional)</w:t>
      </w:r>
      <w:r w:rsidRPr="00E853E6">
        <w:rPr>
          <w:szCs w:val="22"/>
        </w:rPr>
        <w:t>.</w:t>
      </w:r>
    </w:p>
    <w:p w14:paraId="428DF4B2" w14:textId="77777777" w:rsidR="005A1A05" w:rsidRPr="00E853E6" w:rsidRDefault="005A1A05" w:rsidP="005A1A05">
      <w:pPr>
        <w:pStyle w:val="NormalWeb"/>
        <w:numPr>
          <w:ilvl w:val="0"/>
          <w:numId w:val="16"/>
        </w:numPr>
        <w:rPr>
          <w:szCs w:val="22"/>
        </w:rPr>
      </w:pPr>
      <w:r w:rsidRPr="00E853E6">
        <w:rPr>
          <w:rStyle w:val="Strong"/>
          <w:rFonts w:eastAsiaTheme="majorEastAsia"/>
          <w:szCs w:val="22"/>
        </w:rPr>
        <w:t>Milestones</w:t>
      </w:r>
      <w:r>
        <w:rPr>
          <w:rStyle w:val="Strong"/>
          <w:rFonts w:eastAsiaTheme="majorEastAsia"/>
          <w:szCs w:val="22"/>
        </w:rPr>
        <w:t xml:space="preserve"> (need or not?)</w:t>
      </w:r>
    </w:p>
    <w:p w14:paraId="3F4A3D7B" w14:textId="427A130B" w:rsidR="005A1A05" w:rsidRPr="005D42E3" w:rsidRDefault="005A1A05" w:rsidP="005A1A05">
      <w:pPr>
        <w:pStyle w:val="NormalWeb"/>
        <w:numPr>
          <w:ilvl w:val="0"/>
          <w:numId w:val="16"/>
        </w:numPr>
        <w:rPr>
          <w:ins w:id="2858" w:author="Song, Xuehang" w:date="2025-10-23T05:09:00Z" w16du:dateUtc="2025-10-23T12:09:00Z"/>
          <w:rStyle w:val="Strong"/>
          <w:rFonts w:ascii="Times New Roman" w:eastAsiaTheme="majorEastAsia" w:hAnsi="Times New Roman"/>
          <w:b w:val="0"/>
          <w:sz w:val="24"/>
          <w:rPrChange w:id="2859" w:author="Song, Xuehang" w:date="2025-10-23T10:08:00Z" w16du:dateUtc="2025-10-23T17:08:00Z">
            <w:rPr>
              <w:ins w:id="2860" w:author="Song, Xuehang" w:date="2025-10-23T05:09:00Z" w16du:dateUtc="2025-10-23T12:09:00Z"/>
              <w:szCs w:val="22"/>
            </w:rPr>
          </w:rPrChange>
        </w:rPr>
      </w:pPr>
      <w:r w:rsidRPr="00E853E6">
        <w:rPr>
          <w:rStyle w:val="Strong"/>
          <w:rFonts w:eastAsiaTheme="majorEastAsia"/>
          <w:szCs w:val="22"/>
        </w:rPr>
        <w:t>Roles</w:t>
      </w:r>
    </w:p>
    <w:p w14:paraId="54C2F195" w14:textId="77777777" w:rsidR="008D04BF" w:rsidRPr="00047E58" w:rsidRDefault="008D04BF">
      <w:pPr>
        <w:pStyle w:val="BodyText"/>
        <w:rPr>
          <w:ins w:id="2861" w:author="Song, Xuehang" w:date="2026-01-08T03:56:00Z" w16du:dateUtc="2026-01-08T11:56:00Z"/>
          <w:highlight w:val="green"/>
          <w:rPrChange w:id="2862" w:author="Song, Xuehang" w:date="2026-01-08T03:57:00Z" w16du:dateUtc="2026-01-08T11:57:00Z">
            <w:rPr>
              <w:ins w:id="2863" w:author="Song, Xuehang" w:date="2026-01-08T03:56:00Z" w16du:dateUtc="2026-01-08T11:56:00Z"/>
            </w:rPr>
          </w:rPrChange>
        </w:rPr>
        <w:pPrChange w:id="2864" w:author="Song, Xuehang" w:date="2026-01-08T03:56:00Z" w16du:dateUtc="2026-01-08T11:56:00Z">
          <w:pPr>
            <w:pStyle w:val="Heading3"/>
          </w:pPr>
        </w:pPrChange>
      </w:pPr>
      <w:commentRangeStart w:id="2865"/>
      <w:ins w:id="2866" w:author="Song, Xuehang" w:date="2026-01-08T03:56:00Z" w16du:dateUtc="2026-01-08T11:56:00Z">
        <w:r w:rsidRPr="00047E58">
          <w:rPr>
            <w:highlight w:val="green"/>
            <w:rPrChange w:id="2867" w:author="Song, Xuehang" w:date="2026-01-08T03:57:00Z" w16du:dateUtc="2026-01-08T11:57:00Z">
              <w:rPr>
                <w:b w:val="0"/>
              </w:rPr>
            </w:rPrChange>
          </w:rPr>
          <w:t>Prototype Surrogate Architecture (Ross and Yilin)</w:t>
        </w:r>
      </w:ins>
    </w:p>
    <w:p w14:paraId="55BAC528" w14:textId="77777777" w:rsidR="008D04BF" w:rsidRPr="00047E58" w:rsidRDefault="008D04BF" w:rsidP="008D04BF">
      <w:pPr>
        <w:spacing w:before="100" w:beforeAutospacing="1" w:after="100" w:afterAutospacing="1"/>
        <w:rPr>
          <w:ins w:id="2868" w:author="Song, Xuehang" w:date="2026-01-08T03:56:00Z" w16du:dateUtc="2026-01-08T11:56:00Z"/>
          <w:rFonts w:ascii="Times New Roman" w:hAnsi="Times New Roman"/>
          <w:highlight w:val="green"/>
        </w:rPr>
      </w:pPr>
      <w:ins w:id="2869" w:author="Song, Xuehang" w:date="2026-01-08T03:56:00Z" w16du:dateUtc="2026-01-08T11:56:00Z">
        <w:r w:rsidRPr="00047E58">
          <w:rPr>
            <w:rFonts w:ascii="Times New Roman" w:hAnsi="Times New Roman"/>
            <w:highlight w:val="green"/>
          </w:rPr>
          <w:t>This is the place that we can start to insert the method we used for the surrogate.</w:t>
        </w:r>
      </w:ins>
    </w:p>
    <w:p w14:paraId="1C138AE7" w14:textId="604C1963" w:rsidR="008D04BF" w:rsidRPr="00047E58" w:rsidRDefault="008D04BF" w:rsidP="008D04BF">
      <w:pPr>
        <w:spacing w:before="100" w:beforeAutospacing="1" w:after="100" w:afterAutospacing="1"/>
        <w:rPr>
          <w:rFonts w:ascii="Times New Roman" w:hAnsi="Times New Roman"/>
          <w:highlight w:val="green"/>
        </w:rPr>
      </w:pPr>
      <w:ins w:id="2870" w:author="Song, Xuehang" w:date="2026-01-08T03:56:00Z" w16du:dateUtc="2026-01-08T11:56:00Z">
        <w:r w:rsidRPr="00047E58">
          <w:rPr>
            <w:rFonts w:ascii="Times New Roman" w:hAnsi="Times New Roman"/>
            <w:highlight w:val="green"/>
          </w:rPr>
          <w:t xml:space="preserve">1)  The FNO method for the 2D cross section model </w:t>
        </w:r>
      </w:ins>
    </w:p>
    <w:p w14:paraId="6DEAB2B8" w14:textId="77777777" w:rsidR="008D04BF" w:rsidRPr="00047E58" w:rsidRDefault="008D04BF" w:rsidP="008D04BF">
      <w:pPr>
        <w:spacing w:before="100" w:beforeAutospacing="1" w:after="100" w:afterAutospacing="1"/>
        <w:rPr>
          <w:ins w:id="2871" w:author="Song, Xuehang" w:date="2026-01-08T03:56:00Z" w16du:dateUtc="2026-01-08T11:56:00Z"/>
          <w:rFonts w:ascii="Times New Roman" w:hAnsi="Times New Roman"/>
          <w:highlight w:val="green"/>
        </w:rPr>
      </w:pPr>
      <w:ins w:id="2872" w:author="Song, Xuehang" w:date="2026-01-08T03:56:00Z" w16du:dateUtc="2026-01-08T11:56:00Z">
        <w:r w:rsidRPr="00047E58">
          <w:rPr>
            <w:rFonts w:ascii="Times New Roman" w:hAnsi="Times New Roman"/>
            <w:highlight w:val="green"/>
          </w:rPr>
          <w:t>2) U-Net Model for P&amp;T</w:t>
        </w:r>
      </w:ins>
    </w:p>
    <w:p w14:paraId="5FD73E18" w14:textId="77777777" w:rsidR="008D04BF" w:rsidRDefault="008D04BF" w:rsidP="008D04BF">
      <w:pPr>
        <w:spacing w:before="100" w:beforeAutospacing="1" w:after="100" w:afterAutospacing="1"/>
        <w:rPr>
          <w:ins w:id="2873" w:author="Song, Xuehang" w:date="2026-01-08T03:56:00Z" w16du:dateUtc="2026-01-08T11:56:00Z"/>
          <w:rFonts w:ascii="Times New Roman" w:hAnsi="Times New Roman"/>
        </w:rPr>
      </w:pPr>
      <w:ins w:id="2874" w:author="Song, Xuehang" w:date="2026-01-08T03:56:00Z" w16du:dateUtc="2026-01-08T11:56:00Z">
        <w:r w:rsidRPr="00047E58">
          <w:rPr>
            <w:rFonts w:ascii="Times New Roman" w:hAnsi="Times New Roman"/>
            <w:highlight w:val="green"/>
          </w:rPr>
          <w:t>https://www.sciencedirect.com/science/article/pii/S0309170825001162</w:t>
        </w:r>
      </w:ins>
      <w:commentRangeEnd w:id="2865"/>
      <w:ins w:id="2875" w:author="Song, Xuehang" w:date="2026-01-08T04:37:00Z" w16du:dateUtc="2026-01-08T12:37:00Z">
        <w:r w:rsidR="00486068">
          <w:rPr>
            <w:rStyle w:val="CommentReference"/>
            <w:rFonts w:ascii="Times New Roman" w:hAnsi="Times New Roman"/>
            <w:sz w:val="22"/>
            <w:szCs w:val="22"/>
          </w:rPr>
          <w:commentReference w:id="2865"/>
        </w:r>
      </w:ins>
    </w:p>
    <w:p w14:paraId="03398C98" w14:textId="557C3B1E" w:rsidR="00E207CC" w:rsidRDefault="002F069D" w:rsidP="00197A75">
      <w:pPr>
        <w:pStyle w:val="Heading2"/>
      </w:pPr>
      <w:bookmarkStart w:id="2877" w:name="_Toc220495432"/>
      <w:r w:rsidRPr="002F069D">
        <w:t>U</w:t>
      </w:r>
      <w:r w:rsidRPr="002F069D">
        <w:noBreakHyphen/>
      </w:r>
      <w:r w:rsidR="006D2037" w:rsidRPr="002F069D">
        <w:t>FNO</w:t>
      </w:r>
      <w:r w:rsidR="00096B9C" w:rsidRPr="002F069D">
        <w:t xml:space="preserve"> </w:t>
      </w:r>
      <w:r>
        <w:t>S</w:t>
      </w:r>
      <w:r w:rsidRPr="002F069D">
        <w:t>urrogate</w:t>
      </w:r>
      <w:r w:rsidR="00602B09" w:rsidRPr="002F069D">
        <w:t xml:space="preserve"> for 2D cross</w:t>
      </w:r>
      <w:r w:rsidRPr="002F069D">
        <w:noBreakHyphen/>
      </w:r>
      <w:r w:rsidR="00602B09" w:rsidRPr="002F069D">
        <w:t xml:space="preserve">section </w:t>
      </w:r>
      <w:r>
        <w:t>T</w:t>
      </w:r>
      <w:r w:rsidRPr="002F069D">
        <w:t xml:space="preserve">ransport </w:t>
      </w:r>
      <w:r>
        <w:t>P</w:t>
      </w:r>
      <w:r w:rsidRPr="002F069D">
        <w:t>rototype</w:t>
      </w:r>
      <w:bookmarkEnd w:id="2877"/>
    </w:p>
    <w:p w14:paraId="270A3B7C" w14:textId="614E64D7" w:rsidR="002F069D" w:rsidRDefault="00E53BFB" w:rsidP="002F069D">
      <w:pPr>
        <w:pStyle w:val="BodyText"/>
      </w:pPr>
      <w:r w:rsidRPr="00E53BFB">
        <w:t>For the prototype, we use a U</w:t>
      </w:r>
      <w:r w:rsidRPr="00E53BFB">
        <w:rPr>
          <w:rFonts w:ascii="Cambria Math" w:hAnsi="Cambria Math" w:cs="Cambria Math"/>
        </w:rPr>
        <w:t>‑</w:t>
      </w:r>
      <w:r w:rsidRPr="00E53BFB">
        <w:t>Net Fourier Neural Operator (U</w:t>
      </w:r>
      <w:r w:rsidRPr="00E53BFB">
        <w:rPr>
          <w:rFonts w:ascii="Cambria Math" w:hAnsi="Cambria Math" w:cs="Cambria Math"/>
        </w:rPr>
        <w:t>‑</w:t>
      </w:r>
      <w:r w:rsidRPr="00E53BFB">
        <w:t>FNO) surrogate to emulate a 2D PFLOTRAN flow</w:t>
      </w:r>
      <w:r>
        <w:rPr>
          <w:rFonts w:ascii="Cambria Math" w:hAnsi="Cambria Math" w:cs="Cambria Math"/>
        </w:rPr>
        <w:t xml:space="preserve"> </w:t>
      </w:r>
      <w:r w:rsidRPr="00E53BFB">
        <w:t>and</w:t>
      </w:r>
      <w:r>
        <w:rPr>
          <w:rFonts w:ascii="Cambria Math" w:hAnsi="Cambria Math" w:cs="Cambria Math"/>
        </w:rPr>
        <w:t xml:space="preserve"> </w:t>
      </w:r>
      <w:r w:rsidRPr="00E53BFB">
        <w:t xml:space="preserve">transport model on a fixed grid. The purpose is </w:t>
      </w:r>
      <w:r>
        <w:t>to</w:t>
      </w:r>
      <w:r w:rsidRPr="00E53BFB">
        <w:t xml:space="preserve"> keep PFLOTRAN as the authoritative simulator, but train a surrogate </w:t>
      </w:r>
      <w:ins w:id="2878" w:author="Fang, Yilin" w:date="2026-01-20T16:59:00Z" w16du:dateUtc="2026-01-21T00:59:00Z">
        <w:r w:rsidR="00F66AB0">
          <w:t xml:space="preserve">model </w:t>
        </w:r>
      </w:ins>
      <w:r w:rsidRPr="00E53BFB">
        <w:t xml:space="preserve">that can </w:t>
      </w:r>
      <w:ins w:id="2879" w:author="Fang, Yilin" w:date="2026-01-20T16:59:00Z" w16du:dateUtc="2026-01-21T00:59:00Z">
        <w:r w:rsidR="004830DE">
          <w:t xml:space="preserve">adequately </w:t>
        </w:r>
      </w:ins>
      <w:r w:rsidRPr="00E53BFB">
        <w:t xml:space="preserve">reproduce the </w:t>
      </w:r>
      <w:del w:id="2880" w:author="Fang, Yilin" w:date="2026-01-20T16:59:00Z" w16du:dateUtc="2026-01-21T00:59:00Z">
        <w:r w:rsidRPr="00E53BFB">
          <w:delText xml:space="preserve">same </w:delText>
        </w:r>
      </w:del>
      <w:r w:rsidRPr="00E53BFB">
        <w:t>spatiotemporal concentration fields in milliseconds</w:t>
      </w:r>
      <w:ins w:id="2881" w:author="Fang, Yilin" w:date="2026-01-20T16:59:00Z" w16du:dateUtc="2026-01-21T00:59:00Z">
        <w:r w:rsidR="00345A06">
          <w:t xml:space="preserve"> of wall</w:t>
        </w:r>
      </w:ins>
      <w:ins w:id="2882" w:author="Fang, Yilin" w:date="2026-01-20T17:12:00Z" w16du:dateUtc="2026-01-21T01:12:00Z">
        <w:r w:rsidR="001B611A">
          <w:t>-</w:t>
        </w:r>
      </w:ins>
      <w:ins w:id="2883" w:author="Fang, Yilin" w:date="2026-01-20T16:59:00Z" w16du:dateUtc="2026-01-21T00:59:00Z">
        <w:r w:rsidR="00345A06">
          <w:t>clock time</w:t>
        </w:r>
      </w:ins>
      <w:r w:rsidRPr="00E53BFB">
        <w:t xml:space="preserve">, so we can support rapid scenario testing and automated recalibration </w:t>
      </w:r>
      <w:ins w:id="2884" w:author="Fang, Yilin" w:date="2026-01-20T17:12:00Z" w16du:dateUtc="2026-01-21T01:12:00Z">
        <w:r w:rsidR="001B611A">
          <w:t>workflows</w:t>
        </w:r>
      </w:ins>
      <w:del w:id="2885" w:author="Fang, Yilin" w:date="2026-01-20T17:12:00Z" w16du:dateUtc="2026-01-21T01:12:00Z">
        <w:r w:rsidRPr="00E53BFB">
          <w:delText>loops</w:delText>
        </w:r>
      </w:del>
      <w:r w:rsidRPr="00E53BFB">
        <w:t>.</w:t>
      </w:r>
    </w:p>
    <w:p w14:paraId="2CEA39DA" w14:textId="260AAEB1" w:rsidR="007552EE" w:rsidRDefault="004B56A8" w:rsidP="002F069D">
      <w:pPr>
        <w:pStyle w:val="BodyText"/>
      </w:pPr>
      <w:r w:rsidRPr="004B56A8">
        <w:t>This U</w:t>
      </w:r>
      <w:r w:rsidRPr="004B56A8">
        <w:rPr>
          <w:rFonts w:ascii="Cambria Math" w:hAnsi="Cambria Math" w:cs="Cambria Math"/>
        </w:rPr>
        <w:t>‑</w:t>
      </w:r>
      <w:r w:rsidRPr="004B56A8">
        <w:t xml:space="preserve">FNO approach is adapted from the GeoFUSE </w:t>
      </w:r>
      <w:ins w:id="2886" w:author="Fang, Yilin" w:date="2026-01-20T17:13:00Z" w16du:dateUtc="2026-01-21T01:13:00Z">
        <w:r w:rsidR="005871E4">
          <w:t>(</w:t>
        </w:r>
      </w:ins>
      <w:ins w:id="2887" w:author="Fang, Yilin" w:date="2026-01-20T17:14:00Z" w16du:dateUtc="2026-01-21T01:14:00Z">
        <w:r w:rsidR="005871E4" w:rsidRPr="00D764EA">
          <w:rPr>
            <w:rFonts w:cs="Open Sans"/>
            <w:color w:val="000000"/>
            <w:shd w:val="clear" w:color="auto" w:fill="FFFFFF"/>
          </w:rPr>
          <w:t>Geological Forecasting using Surrogates and the Ensemble Smoother with Multiple Data Assimilation</w:t>
        </w:r>
        <w:r w:rsidR="005871E4">
          <w:rPr>
            <w:rFonts w:ascii="Open Sans" w:hAnsi="Open Sans" w:cs="Open Sans"/>
            <w:color w:val="000000"/>
            <w:shd w:val="clear" w:color="auto" w:fill="FFFFFF"/>
          </w:rPr>
          <w:t xml:space="preserve">) </w:t>
        </w:r>
      </w:ins>
      <w:r w:rsidRPr="004B56A8">
        <w:t xml:space="preserve">workflow in </w:t>
      </w:r>
      <w:r>
        <w:fldChar w:fldCharType="begin"/>
      </w:r>
      <w:r>
        <w:instrText xml:space="preserve"> ADDIN EN.CITE &lt;EndNote&gt;&lt;Cite AuthorYear="1"&gt;&lt;Author&gt;Jiang&lt;/Author&gt;&lt;Year&gt;2025&lt;/Year&gt;&lt;RecNum&gt;533&lt;/RecNum&gt;&lt;DisplayText&gt;Jiang et al. (2025)&lt;/DisplayText&gt;&lt;record&gt;&lt;rec-number&gt;533&lt;/rec-number&gt;&lt;foreign-keys&gt;&lt;key app="EN" db-id="avewzwavpffw96ewpdx505tfdawpfpatfzve" timestamp="1761589767"&gt;533&lt;/key&gt;&lt;/foreign-keys&gt;&lt;ref-type name="Journal Article"&gt;17&lt;/ref-type&gt;&lt;contributors&gt;&lt;authors&gt;&lt;author&gt;Jiang, Su&lt;/author&gt;&lt;author&gt;Liu, Chuyang&lt;/author&gt;&lt;author&gt;Dwivedi, Dipankar&lt;/author&gt;&lt;/authors&gt;&lt;/contributors&gt;&lt;titles&gt;&lt;title&gt;GeoFUSE: An Efficient Surrogate Model for Seawater Intrusion Prediction and Uncertainty Reduction&lt;/title&gt;&lt;secondary-title&gt;Water Resources Research&lt;/secondary-title&gt;&lt;/titles&gt;&lt;periodical&gt;&lt;full-title&gt;Water Resources Research&lt;/full-title&gt;&lt;/periodical&gt;&lt;pages&gt;e2024WR038898&lt;/pages&gt;&lt;volume&gt;61&lt;/volume&gt;&lt;number&gt;9&lt;/number&gt;&lt;dates&gt;&lt;year&gt;2025&lt;/year&gt;&lt;/dates&gt;&lt;isbn&gt;0043-1397&lt;/isbn&gt;&lt;label&gt;Operator-learning&lt;/label&gt;&lt;urls&gt;&lt;related-urls&gt;&lt;url&gt;https://agupubs.onlinelibrary.wiley.com/doi/abs/10.1029/2024WR038898&lt;/url&gt;&lt;/related-urls&gt;&lt;/urls&gt;&lt;electronic-resource-num&gt;https://doi.org/10.1029/2024WR038898&lt;/electronic-resource-num&gt;&lt;research-notes&gt;Inverse &amp;amp; calibration&lt;/research-notes&gt;&lt;/record&gt;&lt;/Cite&gt;&lt;/EndNote&gt;</w:instrText>
      </w:r>
      <w:r>
        <w:fldChar w:fldCharType="separate"/>
      </w:r>
      <w:r>
        <w:rPr>
          <w:noProof/>
        </w:rPr>
        <w:t>Jiang et al. (2025)</w:t>
      </w:r>
      <w:r>
        <w:fldChar w:fldCharType="end"/>
      </w:r>
      <w:r w:rsidRPr="004B56A8">
        <w:t>, where the original application was seawater intrusion in a tidally influenced stream</w:t>
      </w:r>
      <w:r w:rsidRPr="004B56A8">
        <w:rPr>
          <w:rFonts w:ascii="Aptos" w:hAnsi="Aptos" w:cs="Aptos"/>
        </w:rPr>
        <w:t>–</w:t>
      </w:r>
      <w:r w:rsidRPr="004B56A8">
        <w:t xml:space="preserve">floodplain cross section. In our prototype, we keep the same grid discretization and overall model </w:t>
      </w:r>
      <w:del w:id="2888" w:author="Fang, Yilin" w:date="2026-01-20T17:41:00Z" w16du:dateUtc="2026-01-21T01:41:00Z">
        <w:r w:rsidRPr="004B56A8">
          <w:delText>setup,</w:delText>
        </w:r>
      </w:del>
      <w:ins w:id="2889" w:author="Fang, Yilin" w:date="2026-01-20T17:41:00Z" w16du:dateUtc="2026-01-21T01:41:00Z">
        <w:r w:rsidR="007D38DE">
          <w:t xml:space="preserve">configuration, </w:t>
        </w:r>
      </w:ins>
      <w:r w:rsidRPr="004B56A8">
        <w:t xml:space="preserve"> but </w:t>
      </w:r>
      <w:del w:id="2890" w:author="Fang, Yilin" w:date="2026-01-20T17:41:00Z" w16du:dateUtc="2026-01-21T01:41:00Z">
        <w:r w:rsidRPr="004B56A8">
          <w:delText>change the transported scalar from</w:delText>
        </w:r>
      </w:del>
      <w:ins w:id="2891" w:author="Fang, Yilin" w:date="2026-01-20T17:41:00Z" w16du:dateUtc="2026-01-21T01:41:00Z">
        <w:r w:rsidR="00F27BE9">
          <w:t>replaced</w:t>
        </w:r>
      </w:ins>
      <w:r w:rsidRPr="004B56A8">
        <w:t xml:space="preserve"> salinity </w:t>
      </w:r>
      <w:del w:id="2892" w:author="Fang, Yilin" w:date="2026-01-20T17:41:00Z" w16du:dateUtc="2026-01-21T01:41:00Z">
        <w:r w:rsidRPr="004B56A8">
          <w:delText>to</w:delText>
        </w:r>
      </w:del>
      <w:ins w:id="2893" w:author="Fang, Yilin" w:date="2026-01-20T17:41:00Z" w16du:dateUtc="2026-01-21T01:41:00Z">
        <w:r w:rsidR="002A5F4B">
          <w:t>with</w:t>
        </w:r>
      </w:ins>
      <w:r w:rsidRPr="004B56A8">
        <w:t xml:space="preserve"> a contaminant concentration field. Practically, the surrogate architecture and training pipeline remain the same</w:t>
      </w:r>
      <w:r w:rsidR="00B74509">
        <w:t>.</w:t>
      </w:r>
      <w:ins w:id="2894" w:author="Fang, Yilin" w:date="2026-01-20T20:51:00Z" w16du:dateUtc="2026-01-21T04:51:00Z">
        <w:r w:rsidRPr="004B56A8">
          <w:t xml:space="preserve"> </w:t>
        </w:r>
      </w:ins>
      <w:del w:id="2895" w:author="Fang, Yilin" w:date="2026-01-20T17:48:00Z" w16du:dateUtc="2026-01-21T01:48:00Z">
        <w:r w:rsidRPr="004B56A8" w:rsidDel="00DA2926">
          <w:delText xml:space="preserve"> </w:delText>
        </w:r>
      </w:del>
      <w:del w:id="2896" w:author="Fang, Yilin" w:date="2026-01-20T17:42:00Z" w16du:dateUtc="2026-01-21T01:42:00Z">
        <w:r w:rsidR="00B74509" w:rsidDel="00834721">
          <w:delText>T</w:delText>
        </w:r>
        <w:r w:rsidRPr="004B56A8" w:rsidDel="00834721">
          <w:delText xml:space="preserve">he main </w:delText>
        </w:r>
        <w:r w:rsidR="00B74509" w:rsidDel="00834721">
          <w:delText>difference</w:delText>
        </w:r>
        <w:r w:rsidRPr="004B56A8" w:rsidDel="00834721">
          <w:delText xml:space="preserve"> is the transport variable and its initial</w:delText>
        </w:r>
        <w:r w:rsidR="00B74509" w:rsidDel="00834721">
          <w:delText xml:space="preserve"> and </w:delText>
        </w:r>
        <w:r w:rsidRPr="004B56A8" w:rsidDel="00834721">
          <w:delText>boundary specification.</w:delText>
        </w:r>
      </w:del>
      <w:ins w:id="2897" w:author="Fang, Yilin" w:date="2026-01-20T17:48:00Z" w16du:dateUtc="2026-01-21T01:48:00Z">
        <w:r w:rsidR="00DA2926">
          <w:t xml:space="preserve">We focus on tracking the evolution of an initially contaminated </w:t>
        </w:r>
      </w:ins>
      <w:ins w:id="2898" w:author="Fang, Yilin" w:date="2026-01-20T17:49:00Z" w16du:dateUtc="2026-01-21T01:49:00Z">
        <w:r w:rsidR="00DA2926">
          <w:t xml:space="preserve">plume as it responds to time-varying flow field </w:t>
        </w:r>
      </w:ins>
      <w:ins w:id="2899" w:author="Fang, Yilin" w:date="2026-01-20T17:50:00Z" w16du:dateUtc="2026-01-21T01:50:00Z">
        <w:r w:rsidR="00014064">
          <w:t>in</w:t>
        </w:r>
        <w:r w:rsidR="00513D57">
          <w:t xml:space="preserve">duced by </w:t>
        </w:r>
      </w:ins>
      <w:ins w:id="2900" w:author="Fang, Yilin" w:date="2026-01-22T09:03:00Z" w16du:dateUtc="2026-01-22T17:03:00Z">
        <w:r w:rsidR="0077623F">
          <w:t xml:space="preserve">upland and </w:t>
        </w:r>
      </w:ins>
      <w:ins w:id="2901" w:author="Fang, Yilin" w:date="2026-01-20T17:50:00Z" w16du:dateUtc="2026-01-21T01:50:00Z">
        <w:r w:rsidR="00513D57">
          <w:t xml:space="preserve">stream water-level fluctuations </w:t>
        </w:r>
      </w:ins>
      <w:ins w:id="2902" w:author="Fang, Yilin" w:date="2026-01-20T17:51:00Z" w16du:dateUtc="2026-01-21T01:51:00Z">
        <w:r w:rsidR="000E4DC9">
          <w:t xml:space="preserve">prescribed </w:t>
        </w:r>
      </w:ins>
      <w:ins w:id="2903" w:author="Fang, Yilin" w:date="2026-01-20T17:50:00Z" w16du:dateUtc="2026-01-21T01:50:00Z">
        <w:r w:rsidR="00513D57">
          <w:t>at the boundary.</w:t>
        </w:r>
      </w:ins>
    </w:p>
    <w:p w14:paraId="1A9EA618" w14:textId="6E9A9186" w:rsidR="0055546C" w:rsidRPr="00F97BD9" w:rsidRDefault="001A5720">
      <w:pPr>
        <w:pStyle w:val="Heading3"/>
        <w:rPr>
          <w:ins w:id="2904" w:author="Kondyukov, Grigoriy" w:date="2025-12-10T15:58:00Z" w16du:dateUtc="2025-12-10T23:58:00Z"/>
        </w:rPr>
        <w:pPrChange w:id="2905" w:author="Song, Xuehang" w:date="2026-01-08T08:05:00Z" w16du:dateUtc="2026-01-08T16:05:00Z">
          <w:pPr/>
        </w:pPrChange>
      </w:pPr>
      <w:bookmarkStart w:id="2906" w:name="_Toc220495433"/>
      <w:r w:rsidRPr="001A5720">
        <w:t xml:space="preserve">PFLOTRAN </w:t>
      </w:r>
      <w:r>
        <w:t>B</w:t>
      </w:r>
      <w:r w:rsidRPr="001A5720">
        <w:t xml:space="preserve">aseline </w:t>
      </w:r>
      <w:r>
        <w:t>M</w:t>
      </w:r>
      <w:r w:rsidRPr="001A5720">
        <w:t>odel</w:t>
      </w:r>
      <w:bookmarkEnd w:id="2906"/>
      <w:r w:rsidRPr="001A5720">
        <w:t xml:space="preserve"> </w:t>
      </w:r>
    </w:p>
    <w:p w14:paraId="71AC6BA6" w14:textId="351AD8DE" w:rsidR="00B74509" w:rsidRDefault="00433282" w:rsidP="002F069D">
      <w:pPr>
        <w:pStyle w:val="BodyText"/>
      </w:pPr>
      <w:r>
        <w:fldChar w:fldCharType="begin"/>
      </w:r>
      <w:r>
        <w:instrText xml:space="preserve"> ADDIN EN.CITE &lt;EndNote&gt;&lt;Cite AuthorYear="1"&gt;&lt;Author&gt;Jiang&lt;/Author&gt;&lt;Year&gt;2025&lt;/Year&gt;&lt;RecNum&gt;533&lt;/RecNum&gt;&lt;DisplayText&gt;Jiang et al. (2025)&lt;/DisplayText&gt;&lt;record&gt;&lt;rec-number&gt;533&lt;/rec-number&gt;&lt;foreign-keys&gt;&lt;key app="EN" db-id="avewzwavpffw96ewpdx505tfdawpfpatfzve" timestamp="1761589767"&gt;533&lt;/key&gt;&lt;/foreign-keys&gt;&lt;ref-type name="Journal Article"&gt;17&lt;/ref-type&gt;&lt;contributors&gt;&lt;authors&gt;&lt;author&gt;Jiang, Su&lt;/author&gt;&lt;author&gt;Liu, Chuyang&lt;/author&gt;&lt;author&gt;Dwivedi, Dipankar&lt;/author&gt;&lt;/authors&gt;&lt;/contributors&gt;&lt;titles&gt;&lt;title&gt;GeoFUSE: An Efficient Surrogate Model for Seawater Intrusion Prediction and Uncertainty Reduction&lt;/title&gt;&lt;secondary-title&gt;Water Resources Research&lt;/secondary-title&gt;&lt;/titles&gt;&lt;periodical&gt;&lt;full-title&gt;Water Resources Research&lt;/full-title&gt;&lt;/periodical&gt;&lt;pages&gt;e2024WR038898&lt;/pages&gt;&lt;volume&gt;61&lt;/volume&gt;&lt;number&gt;9&lt;/number&gt;&lt;dates&gt;&lt;year&gt;2025&lt;/year&gt;&lt;/dates&gt;&lt;isbn&gt;0043-1397&lt;/isbn&gt;&lt;label&gt;Operator-learning&lt;/label&gt;&lt;urls&gt;&lt;related-urls&gt;&lt;url&gt;https://agupubs.onlinelibrary.wiley.com/doi/abs/10.1029/2024WR038898&lt;/url&gt;&lt;/related-urls&gt;&lt;/urls&gt;&lt;electronic-resource-num&gt;https://doi.org/10.1029/2024WR038898&lt;/electronic-resource-num&gt;&lt;research-notes&gt;Inverse &amp;amp; calibration&lt;/research-notes&gt;&lt;/record&gt;&lt;/Cite&gt;&lt;/EndNote&gt;</w:instrText>
      </w:r>
      <w:r>
        <w:fldChar w:fldCharType="separate"/>
      </w:r>
      <w:r>
        <w:rPr>
          <w:noProof/>
        </w:rPr>
        <w:t>Jiang et al. (2025)</w:t>
      </w:r>
      <w:r>
        <w:fldChar w:fldCharType="end"/>
      </w:r>
      <w:r>
        <w:t xml:space="preserve"> </w:t>
      </w:r>
      <w:r w:rsidRPr="00433282">
        <w:t xml:space="preserve">define a 2D vertical cross section from upland to stream and simulate subsurface flow and transport using PFLOTRAN. </w:t>
      </w:r>
      <w:r w:rsidR="002041E7" w:rsidRPr="002041E7">
        <w:t xml:space="preserve">PFLOTRAN solves </w:t>
      </w:r>
      <w:del w:id="2907" w:author="Fang, Yilin" w:date="2026-01-22T09:04:00Z" w16du:dateUtc="2026-01-22T17:04:00Z">
        <w:r w:rsidR="002041E7" w:rsidRPr="002041E7">
          <w:delText>standard groundwater flow and transport relationships (e.g., Darcy flux and an advection</w:delText>
        </w:r>
        <w:r w:rsidR="002041E7">
          <w:delText>-</w:delText>
        </w:r>
        <w:r w:rsidR="002041E7" w:rsidRPr="002041E7">
          <w:delText>diffusion style transport balance with source</w:delText>
        </w:r>
        <w:r w:rsidR="002041E7">
          <w:delText xml:space="preserve"> and </w:delText>
        </w:r>
        <w:r w:rsidR="002041E7" w:rsidRPr="002041E7">
          <w:delText>sink term</w:delText>
        </w:r>
        <w:r w:rsidR="002041E7" w:rsidRPr="002041E7" w:rsidDel="00A577FD">
          <w:delText>)</w:delText>
        </w:r>
      </w:del>
      <w:ins w:id="2908" w:author="Fang, Yilin" w:date="2026-01-22T09:04:00Z" w16du:dateUtc="2026-01-22T17:04:00Z">
        <w:r w:rsidR="00A577FD">
          <w:t xml:space="preserve">variably saturated Richards equation and </w:t>
        </w:r>
        <w:r w:rsidR="0077526E">
          <w:t xml:space="preserve">multicomponent </w:t>
        </w:r>
        <w:r w:rsidR="00A577FD">
          <w:t>reactive</w:t>
        </w:r>
        <w:r w:rsidR="0077526E">
          <w:t xml:space="preserve"> transport</w:t>
        </w:r>
      </w:ins>
      <w:r w:rsidR="002041E7" w:rsidRPr="002041E7">
        <w:t xml:space="preserve">. </w:t>
      </w:r>
      <w:r w:rsidRPr="00433282">
        <w:t xml:space="preserve">The setup uses an </w:t>
      </w:r>
      <w:r>
        <w:t>84</w:t>
      </w:r>
      <w:r w:rsidRPr="00433282">
        <w:t xml:space="preserve"> m × 4 m domain discretized on a 28 × 40 grid. Flow is driven by Dirichlet pressure boundary conditions on the upland and stream sides, with time</w:t>
      </w:r>
      <w:r w:rsidRPr="00433282">
        <w:rPr>
          <w:rFonts w:ascii="Cambria Math" w:hAnsi="Cambria Math" w:cs="Cambria Math"/>
        </w:rPr>
        <w:t>‑</w:t>
      </w:r>
      <w:r w:rsidRPr="00433282">
        <w:t>varying stream stage updates (tidal influence) and time</w:t>
      </w:r>
      <w:r w:rsidRPr="00433282">
        <w:rPr>
          <w:rFonts w:ascii="Cambria Math" w:hAnsi="Cambria Math" w:cs="Cambria Math"/>
        </w:rPr>
        <w:t>‑</w:t>
      </w:r>
      <w:r w:rsidRPr="00433282">
        <w:t xml:space="preserve">varying upland </w:t>
      </w:r>
      <w:r w:rsidRPr="00433282">
        <w:lastRenderedPageBreak/>
        <w:t xml:space="preserve">pressure updates. A seepage boundary is applied at the </w:t>
      </w:r>
      <w:del w:id="2909" w:author="Fang, Yilin" w:date="2026-01-22T09:05:00Z" w16du:dateUtc="2026-01-22T17:05:00Z">
        <w:r w:rsidRPr="00433282">
          <w:delText>ground surface</w:delText>
        </w:r>
      </w:del>
      <w:ins w:id="2910" w:author="Fang, Yilin" w:date="2026-01-22T09:05:00Z" w16du:dateUtc="2026-01-22T17:05:00Z">
        <w:r w:rsidR="00875561">
          <w:t>stream</w:t>
        </w:r>
      </w:ins>
      <w:r w:rsidRPr="00433282">
        <w:t xml:space="preserve"> and a no</w:t>
      </w:r>
      <w:r w:rsidRPr="00433282">
        <w:rPr>
          <w:rFonts w:ascii="Cambria Math" w:hAnsi="Cambria Math" w:cs="Cambria Math"/>
        </w:rPr>
        <w:t>‑</w:t>
      </w:r>
      <w:r w:rsidRPr="00433282">
        <w:t>flow boundary at the bottom.</w:t>
      </w:r>
      <w:ins w:id="2911" w:author="Fang, Yilin" w:date="2026-01-22T09:05:00Z" w16du:dateUtc="2026-01-22T17:05:00Z">
        <w:r w:rsidR="00875561">
          <w:t xml:space="preserve"> </w:t>
        </w:r>
      </w:ins>
    </w:p>
    <w:p w14:paraId="00AB0DC8" w14:textId="52F8E6EA" w:rsidR="00817EF4" w:rsidRDefault="00817EF4" w:rsidP="00817EF4">
      <w:pPr>
        <w:pStyle w:val="BodyText"/>
      </w:pPr>
      <w:r>
        <w:t xml:space="preserve">For surrogate training, it is important that the simulator provides a consistent mapping from geologic properties to dynamic state trajectories across a fixed set of boundary conditions. Jiang et al. treat permeability and porosity as uncertain spatial fields and generate heterogeneous realizations. Porosity is assumed to share the same spatial distribution pattern as permeability, and Gaussian statistics are specified for both fields. </w:t>
      </w:r>
    </w:p>
    <w:p w14:paraId="0D26A044" w14:textId="379C35F6" w:rsidR="00483790" w:rsidRDefault="00F95605" w:rsidP="002F069D">
      <w:pPr>
        <w:pStyle w:val="BodyText"/>
        <w:rPr>
          <w:ins w:id="2912" w:author="Fang, Yilin" w:date="2026-01-22T09:08:00Z" w16du:dateUtc="2026-01-22T17:08:00Z"/>
        </w:rPr>
      </w:pPr>
      <w:r>
        <w:t>W</w:t>
      </w:r>
      <w:r w:rsidRPr="00F95605">
        <w:t>e adapt this</w:t>
      </w:r>
      <w:r w:rsidR="00DF128E">
        <w:t xml:space="preserve"> method</w:t>
      </w:r>
      <w:r w:rsidRPr="00F95605">
        <w:t xml:space="preserve"> for the contaminant prototype</w:t>
      </w:r>
      <w:r w:rsidR="00DF128E">
        <w:t>.</w:t>
      </w:r>
      <w:r w:rsidRPr="00F95605">
        <w:t xml:space="preserve"> </w:t>
      </w:r>
      <w:r w:rsidR="00DF128E">
        <w:t>W</w:t>
      </w:r>
      <w:r w:rsidRPr="00F95605">
        <w:t xml:space="preserve">e keep the same grid and overall boundary condition </w:t>
      </w:r>
      <w:r w:rsidR="0062180D" w:rsidRPr="00F95605">
        <w:t>structure but</w:t>
      </w:r>
      <w:r w:rsidRPr="00F95605">
        <w:t xml:space="preserve"> treat the transported scalar as a contaminant concentration rather than salinity.</w:t>
      </w:r>
      <w:ins w:id="2913" w:author="Fang, Yilin" w:date="2026-01-22T09:06:00Z" w16du:dateUtc="2026-01-22T17:06:00Z">
        <w:r w:rsidRPr="00F95605">
          <w:t xml:space="preserve"> </w:t>
        </w:r>
        <w:r w:rsidR="00171E3B">
          <w:t>Recharge rate of 10 mm/yr is imposed on the ground surface.</w:t>
        </w:r>
      </w:ins>
      <w:r w:rsidRPr="00F95605">
        <w:t xml:space="preserve"> </w:t>
      </w:r>
      <w:ins w:id="2914" w:author="Fang, Yilin" w:date="2026-01-22T09:07:00Z" w16du:dateUtc="2026-01-22T17:07:00Z">
        <w:r w:rsidR="00B32AF5">
          <w:t xml:space="preserve">Contaminant is initially </w:t>
        </w:r>
        <w:r w:rsidR="009368EF">
          <w:t xml:space="preserve">emplaced </w:t>
        </w:r>
      </w:ins>
      <w:ins w:id="2915" w:author="Fang, Yilin" w:date="2026-01-22T09:09:00Z" w16du:dateUtc="2026-01-22T17:09:00Z">
        <w:r w:rsidR="00305B0D">
          <w:t>within</w:t>
        </w:r>
      </w:ins>
      <w:ins w:id="2916" w:author="Fang, Yilin" w:date="2026-01-22T09:07:00Z" w16du:dateUtc="2026-01-22T17:07:00Z">
        <w:r w:rsidR="009368EF">
          <w:t xml:space="preserve"> the </w:t>
        </w:r>
      </w:ins>
      <w:ins w:id="2917" w:author="Fang, Yilin" w:date="2026-01-22T09:09:00Z" w16du:dateUtc="2026-01-22T17:09:00Z">
        <w:r w:rsidR="005C3886">
          <w:t xml:space="preserve">top 30 cm </w:t>
        </w:r>
      </w:ins>
      <w:ins w:id="2918" w:author="Fang, Yilin" w:date="2026-01-22T09:07:00Z" w16du:dateUtc="2026-01-22T17:07:00Z">
        <w:r w:rsidR="009368EF">
          <w:t>at the center of the domain.</w:t>
        </w:r>
        <w:r w:rsidR="00B32AF5">
          <w:t xml:space="preserve"> </w:t>
        </w:r>
      </w:ins>
      <w:r w:rsidR="00DF128E" w:rsidRPr="002A39A0">
        <w:rPr>
          <w:highlight w:val="yellow"/>
        </w:rPr>
        <w:t>[Placeholder for t</w:t>
      </w:r>
      <w:r w:rsidRPr="002A39A0">
        <w:rPr>
          <w:highlight w:val="yellow"/>
        </w:rPr>
        <w:t>he transport source term</w:t>
      </w:r>
      <w:r w:rsidR="00DF128E" w:rsidRPr="002A39A0">
        <w:rPr>
          <w:highlight w:val="yellow"/>
        </w:rPr>
        <w:t>]..</w:t>
      </w:r>
      <w:r w:rsidRPr="002A39A0">
        <w:rPr>
          <w:highlight w:val="yellow"/>
        </w:rPr>
        <w:t>.</w:t>
      </w:r>
    </w:p>
    <w:p w14:paraId="735451E3" w14:textId="097C51E9" w:rsidR="00CC13D8" w:rsidRDefault="00CC13D8" w:rsidP="002F069D">
      <w:pPr>
        <w:pStyle w:val="BodyText"/>
      </w:pPr>
      <w:ins w:id="2919" w:author="Fang, Yilin" w:date="2026-01-22T09:08:00Z">
        <w:r w:rsidRPr="00CC13D8">
          <w:t> </w:t>
        </w:r>
        <w:r w:rsidRPr="00CC13D8">
          <w:rPr>
            <w:noProof/>
          </w:rPr>
          <w:drawing>
            <wp:inline distT="0" distB="0" distL="0" distR="0" wp14:anchorId="0020BAD0" wp14:editId="742FBC13">
              <wp:extent cx="5943600" cy="2998470"/>
              <wp:effectExtent l="0" t="0" r="0" b="0"/>
              <wp:docPr id="3885265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998470"/>
                      </a:xfrm>
                      <a:prstGeom prst="rect">
                        <a:avLst/>
                      </a:prstGeom>
                      <a:noFill/>
                      <a:ln>
                        <a:noFill/>
                      </a:ln>
                    </pic:spPr>
                  </pic:pic>
                </a:graphicData>
              </a:graphic>
            </wp:inline>
          </w:drawing>
        </w:r>
      </w:ins>
    </w:p>
    <w:p w14:paraId="77E23E4A" w14:textId="3092E708" w:rsidR="00DF128E" w:rsidRDefault="002316F8" w:rsidP="002F069D">
      <w:pPr>
        <w:pStyle w:val="BodyText"/>
      </w:pPr>
      <w:commentRangeStart w:id="2920"/>
      <w:r w:rsidRPr="002316F8">
        <w:rPr>
          <w:noProof/>
        </w:rPr>
        <w:drawing>
          <wp:inline distT="0" distB="0" distL="0" distR="0" wp14:anchorId="0EB5FE3B" wp14:editId="68CFDB17">
            <wp:extent cx="3353268" cy="2248214"/>
            <wp:effectExtent l="0" t="0" r="0" b="0"/>
            <wp:docPr id="196607497" name="Picture 1" descr="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7497" name="Picture 1" descr="Chart&#10;&#10;AI-generated content may be incorrect."/>
                    <pic:cNvPicPr/>
                  </pic:nvPicPr>
                  <pic:blipFill>
                    <a:blip r:embed="rId54"/>
                    <a:stretch>
                      <a:fillRect/>
                    </a:stretch>
                  </pic:blipFill>
                  <pic:spPr>
                    <a:xfrm>
                      <a:off x="0" y="0"/>
                      <a:ext cx="3353268" cy="2248214"/>
                    </a:xfrm>
                    <a:prstGeom prst="rect">
                      <a:avLst/>
                    </a:prstGeom>
                  </pic:spPr>
                </pic:pic>
              </a:graphicData>
            </a:graphic>
          </wp:inline>
        </w:drawing>
      </w:r>
      <w:commentRangeEnd w:id="2920"/>
      <w:r w:rsidR="00E47603">
        <w:rPr>
          <w:rStyle w:val="CommentReference"/>
          <w:sz w:val="22"/>
          <w:szCs w:val="22"/>
        </w:rPr>
        <w:commentReference w:id="2920"/>
      </w:r>
    </w:p>
    <w:p w14:paraId="229A3FFE" w14:textId="188BBC59" w:rsidR="002A39A0" w:rsidRPr="00F97BD9" w:rsidRDefault="002E1AFC">
      <w:pPr>
        <w:pStyle w:val="Heading3"/>
        <w:rPr>
          <w:ins w:id="2921" w:author="Kondyukov, Grigoriy" w:date="2025-12-10T15:58:00Z" w16du:dateUtc="2025-12-10T23:58:00Z"/>
        </w:rPr>
        <w:pPrChange w:id="2922" w:author="Song, Xuehang" w:date="2026-01-08T08:05:00Z" w16du:dateUtc="2026-01-08T16:05:00Z">
          <w:pPr/>
        </w:pPrChange>
      </w:pPr>
      <w:bookmarkStart w:id="2923" w:name="_Toc220495434"/>
      <w:r w:rsidRPr="002E1AFC">
        <w:lastRenderedPageBreak/>
        <w:t>U</w:t>
      </w:r>
      <w:r w:rsidRPr="002E1AFC">
        <w:noBreakHyphen/>
        <w:t xml:space="preserve">FNO </w:t>
      </w:r>
      <w:r w:rsidR="007B1850">
        <w:t>S</w:t>
      </w:r>
      <w:r w:rsidRPr="002E1AFC">
        <w:t>urrogate</w:t>
      </w:r>
      <w:r w:rsidR="007B1850">
        <w:t xml:space="preserve"> </w:t>
      </w:r>
      <w:r w:rsidR="00EF0778">
        <w:t xml:space="preserve">and </w:t>
      </w:r>
      <w:del w:id="2924" w:author="Cao, Ross" w:date="2026-01-22T11:35:00Z" w16du:dateUtc="2026-01-22T19:35:00Z">
        <w:r w:rsidR="00EF0778" w:rsidDel="00B97078">
          <w:delText>Traning</w:delText>
        </w:r>
      </w:del>
      <w:ins w:id="2925" w:author="Cao, Ross" w:date="2026-01-22T11:35:00Z" w16du:dateUtc="2026-01-22T19:35:00Z">
        <w:r w:rsidR="00B97078">
          <w:t>Training</w:t>
        </w:r>
      </w:ins>
      <w:bookmarkEnd w:id="2923"/>
    </w:p>
    <w:p w14:paraId="69D19375" w14:textId="28E738FB" w:rsidR="00585FE8" w:rsidRDefault="00585FE8" w:rsidP="00585FE8">
      <w:pPr>
        <w:pStyle w:val="BodyText"/>
      </w:pPr>
      <w:r>
        <w:t>The U</w:t>
      </w:r>
      <w:r>
        <w:rPr>
          <w:rFonts w:ascii="Cambria Math" w:hAnsi="Cambria Math" w:cs="Cambria Math"/>
        </w:rPr>
        <w:t>‑</w:t>
      </w:r>
      <w:r>
        <w:t>FNO design is intended to capture both</w:t>
      </w:r>
      <w:r w:rsidR="00E93F78">
        <w:t xml:space="preserve"> </w:t>
      </w:r>
      <w:r>
        <w:t>global, long</w:t>
      </w:r>
      <w:r>
        <w:rPr>
          <w:rFonts w:ascii="Cambria Math" w:hAnsi="Cambria Math" w:cs="Cambria Math"/>
        </w:rPr>
        <w:t>‑</w:t>
      </w:r>
      <w:r>
        <w:t>range dependencies (handled efficiently in Fourier space), and</w:t>
      </w:r>
      <w:r w:rsidR="00E93F78">
        <w:t xml:space="preserve"> </w:t>
      </w:r>
      <w:r>
        <w:t>local spatial structure (preserved by a U</w:t>
      </w:r>
      <w:r>
        <w:rPr>
          <w:rFonts w:ascii="Cambria Math" w:hAnsi="Cambria Math" w:cs="Cambria Math"/>
        </w:rPr>
        <w:t>‑</w:t>
      </w:r>
      <w:r>
        <w:t>Net path embedded into the operator block).</w:t>
      </w:r>
      <w:r w:rsidR="00E93F78">
        <w:t xml:space="preserve"> </w:t>
      </w:r>
      <w:r w:rsidR="00D441BD" w:rsidRPr="00D441BD">
        <w:t>Th</w:t>
      </w:r>
      <w:r w:rsidR="00A414A8">
        <w:t>e</w:t>
      </w:r>
      <w:r w:rsidR="00D441BD" w:rsidRPr="00D441BD">
        <w:t xml:space="preserve"> combination </w:t>
      </w:r>
      <w:r w:rsidR="00D441BD">
        <w:t xml:space="preserve">of global and local </w:t>
      </w:r>
      <w:r w:rsidR="00A414A8">
        <w:t xml:space="preserve">features </w:t>
      </w:r>
      <w:r w:rsidR="00D441BD" w:rsidRPr="00D441BD">
        <w:t>is especially relevant for transport problems where the solution contains both broad hydraulic controls and localized fronts or plume features</w:t>
      </w:r>
      <w:r w:rsidR="00AC3031">
        <w:t xml:space="preserve">. </w:t>
      </w:r>
    </w:p>
    <w:p w14:paraId="2812D82E" w14:textId="6DF4F9D5" w:rsidR="00585FE8" w:rsidRDefault="00746862" w:rsidP="00585FE8">
      <w:pPr>
        <w:pStyle w:val="BodyText"/>
      </w:pPr>
      <w:r w:rsidRPr="00746862">
        <w:t xml:space="preserve">Jiang et al. (2025) express the forward </w:t>
      </w:r>
      <w:ins w:id="2926" w:author="Fang, Yilin" w:date="2026-01-22T09:12:00Z" w16du:dateUtc="2026-01-22T17:12:00Z">
        <w:r w:rsidR="0076074C">
          <w:t>surrogate</w:t>
        </w:r>
        <w:r w:rsidRPr="00746862">
          <w:t xml:space="preserve"> </w:t>
        </w:r>
      </w:ins>
      <w:r w:rsidRPr="00746862">
        <w:t>simulator as a mapping from the geological model to the dynamic states (pressure and transported scalar) over time</w:t>
      </w:r>
      <w:r>
        <w:t>.</w:t>
      </w:r>
      <w:r w:rsidR="005925AD" w:rsidRPr="005925AD">
        <w:t xml:space="preserve"> The surrogate approximates this mapping with a neural operator </w:t>
      </w:r>
      <m:oMath>
        <m:acc>
          <m:accPr>
            <m:ctrlPr>
              <w:rPr>
                <w:rFonts w:ascii="Cambria Math" w:hAnsi="Cambria Math"/>
              </w:rPr>
            </m:ctrlPr>
          </m:accPr>
          <m:e>
            <m:r>
              <w:rPr>
                <w:rFonts w:ascii="Cambria Math" w:hAnsi="Cambria Math"/>
              </w:rPr>
              <m:t>f</m:t>
            </m:r>
          </m:e>
        </m:acc>
        <m:r>
          <w:rPr>
            <w:rFonts w:ascii="Cambria Math" w:hAnsi="Cambria Math"/>
          </w:rPr>
          <m:t>(m,θ)</m:t>
        </m:r>
      </m:oMath>
      <w:r w:rsidR="005925AD" w:rsidRPr="005925AD">
        <w:t>.</w:t>
      </w:r>
      <w:r w:rsidR="005925AD">
        <w:t xml:space="preserve"> </w:t>
      </w:r>
      <w:r w:rsidR="002D0B11" w:rsidRPr="002D0B11">
        <w:t>In their implementation, the geo</w:t>
      </w:r>
      <w:ins w:id="2927" w:author="Fang, Yilin" w:date="2026-01-22T09:11:00Z" w16du:dateUtc="2026-01-22T17:11:00Z">
        <w:r w:rsidR="002D5F21">
          <w:t>logi</w:t>
        </w:r>
      </w:ins>
      <w:ins w:id="2928" w:author="Fang, Yilin" w:date="2026-01-22T09:12:00Z" w16du:dateUtc="2026-01-22T17:12:00Z">
        <w:r w:rsidR="002D5F21">
          <w:t xml:space="preserve">cal </w:t>
        </w:r>
      </w:ins>
      <w:r w:rsidR="002D0B11" w:rsidRPr="002D0B11">
        <w:t xml:space="preserve">model input is repeated across all time steps to form the network input </w:t>
      </w:r>
      <m:oMath>
        <m:r>
          <w:rPr>
            <w:rFonts w:ascii="Cambria Math" w:hAnsi="Cambria Math"/>
          </w:rPr>
          <m:t>m(x,t)</m:t>
        </m:r>
      </m:oMath>
      <w:r w:rsidR="002D0B11" w:rsidRPr="002D0B11">
        <w:t>, then lifted to a higher dimensional representation via a learned linear</w:t>
      </w:r>
      <w:r w:rsidR="002D0B11">
        <w:t xml:space="preserve"> and </w:t>
      </w:r>
      <w:r w:rsidR="002D0B11" w:rsidRPr="002D0B11">
        <w:t>fully</w:t>
      </w:r>
      <w:r w:rsidR="002D0B11" w:rsidRPr="002D0B11">
        <w:noBreakHyphen/>
        <w:t>connected mapping, passed through multiple operator layers, and finally projected back to the output field.</w:t>
      </w:r>
    </w:p>
    <w:p w14:paraId="16B74632" w14:textId="5F8CB36E" w:rsidR="002B3EF9" w:rsidRDefault="00C00A56" w:rsidP="00585FE8">
      <w:pPr>
        <w:pStyle w:val="BodyText"/>
      </w:pPr>
      <w:commentRangeStart w:id="2929"/>
      <w:r w:rsidRPr="00C00A56">
        <w:rPr>
          <w:noProof/>
        </w:rPr>
        <w:drawing>
          <wp:inline distT="0" distB="0" distL="0" distR="0" wp14:anchorId="33CC7C7F" wp14:editId="0EB176A5">
            <wp:extent cx="5239481" cy="2505425"/>
            <wp:effectExtent l="0" t="0" r="0" b="9525"/>
            <wp:docPr id="319096096" name="Picture 1" descr="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96096" name="Picture 1" descr="Diagram&#10;&#10;AI-generated content may be incorrect."/>
                    <pic:cNvPicPr/>
                  </pic:nvPicPr>
                  <pic:blipFill>
                    <a:blip r:embed="rId55"/>
                    <a:stretch>
                      <a:fillRect/>
                    </a:stretch>
                  </pic:blipFill>
                  <pic:spPr>
                    <a:xfrm>
                      <a:off x="0" y="0"/>
                      <a:ext cx="5239481" cy="2505425"/>
                    </a:xfrm>
                    <a:prstGeom prst="rect">
                      <a:avLst/>
                    </a:prstGeom>
                  </pic:spPr>
                </pic:pic>
              </a:graphicData>
            </a:graphic>
          </wp:inline>
        </w:drawing>
      </w:r>
      <w:commentRangeEnd w:id="2929"/>
      <w:r w:rsidR="00AC70DF">
        <w:rPr>
          <w:rStyle w:val="CommentReference"/>
          <w:sz w:val="22"/>
          <w:szCs w:val="22"/>
        </w:rPr>
        <w:commentReference w:id="2929"/>
      </w:r>
    </w:p>
    <w:p w14:paraId="44D84BC4" w14:textId="763CB6E1" w:rsidR="00AC70DF" w:rsidRDefault="00CD56D7" w:rsidP="00585FE8">
      <w:pPr>
        <w:pStyle w:val="BodyText"/>
      </w:pPr>
      <w:r>
        <w:t xml:space="preserve">The </w:t>
      </w:r>
      <w:r w:rsidR="001C441A" w:rsidRPr="00CD56D7">
        <w:t xml:space="preserve">architecture specification </w:t>
      </w:r>
      <w:r w:rsidR="001C441A">
        <w:t xml:space="preserve">from </w:t>
      </w:r>
      <w:r w:rsidRPr="00CD56D7">
        <w:t xml:space="preserve">Jiang et al. (2025) </w:t>
      </w:r>
      <w:r w:rsidR="001C441A" w:rsidRPr="00CD56D7">
        <w:t>includ</w:t>
      </w:r>
      <w:r w:rsidR="001C441A">
        <w:t>es</w:t>
      </w:r>
      <w:r w:rsidRPr="00CD56D7">
        <w:t xml:space="preserve"> an input tensor that spans space and time, padding/depadding, three Fourier layers, three U</w:t>
      </w:r>
      <w:r w:rsidRPr="00CD56D7">
        <w:noBreakHyphen/>
        <w:t>Fourier layers, and linear projection layers.</w:t>
      </w:r>
      <w:r w:rsidR="00F0370F" w:rsidRPr="00F0370F">
        <w:t xml:space="preserve"> </w:t>
      </w:r>
      <w:r w:rsidR="00F0370F">
        <w:t>Training is done</w:t>
      </w:r>
      <w:r w:rsidR="00F0370F" w:rsidRPr="00F0370F">
        <w:t xml:space="preserve"> by minimizing the mismatch between PFLOTRAN outputs and surrogate predictions, including an additional weighting term that emphasizes cells that matter most in the modeled cross section.</w:t>
      </w:r>
    </w:p>
    <w:p w14:paraId="14EA6B58" w14:textId="77777777" w:rsidR="002074AE" w:rsidRDefault="002074AE" w:rsidP="002074AE">
      <w:pPr>
        <w:pStyle w:val="BodyText"/>
      </w:pPr>
      <w:r>
        <w:t>Their optimization uses Adam, with a reported configuration that includes:</w:t>
      </w:r>
    </w:p>
    <w:p w14:paraId="1BE5B0DE" w14:textId="77777777" w:rsidR="002074AE" w:rsidRPr="002074AE" w:rsidRDefault="002074AE" w:rsidP="002074AE">
      <w:pPr>
        <w:pStyle w:val="NormalWeb"/>
        <w:numPr>
          <w:ilvl w:val="0"/>
          <w:numId w:val="84"/>
        </w:numPr>
        <w:tabs>
          <w:tab w:val="clear" w:pos="720"/>
        </w:tabs>
        <w:rPr>
          <w:szCs w:val="22"/>
        </w:rPr>
      </w:pPr>
      <w:r w:rsidRPr="002074AE">
        <w:rPr>
          <w:szCs w:val="22"/>
        </w:rPr>
        <w:t>~126 million parameters,</w:t>
      </w:r>
    </w:p>
    <w:p w14:paraId="1865ED7A" w14:textId="77777777" w:rsidR="002074AE" w:rsidRPr="002074AE" w:rsidRDefault="002074AE" w:rsidP="002074AE">
      <w:pPr>
        <w:pStyle w:val="NormalWeb"/>
        <w:numPr>
          <w:ilvl w:val="0"/>
          <w:numId w:val="84"/>
        </w:numPr>
        <w:tabs>
          <w:tab w:val="clear" w:pos="720"/>
        </w:tabs>
        <w:rPr>
          <w:szCs w:val="22"/>
        </w:rPr>
      </w:pPr>
      <w:r w:rsidRPr="002074AE">
        <w:rPr>
          <w:szCs w:val="22"/>
        </w:rPr>
        <w:t>learning rate = 0.001 with stepwise decay,</w:t>
      </w:r>
    </w:p>
    <w:p w14:paraId="4DBF38F7" w14:textId="77777777" w:rsidR="002074AE" w:rsidRPr="002074AE" w:rsidRDefault="002074AE" w:rsidP="002074AE">
      <w:pPr>
        <w:pStyle w:val="NormalWeb"/>
        <w:numPr>
          <w:ilvl w:val="0"/>
          <w:numId w:val="84"/>
        </w:numPr>
        <w:tabs>
          <w:tab w:val="clear" w:pos="720"/>
        </w:tabs>
        <w:rPr>
          <w:szCs w:val="22"/>
        </w:rPr>
      </w:pPr>
      <w:r w:rsidRPr="002074AE">
        <w:rPr>
          <w:szCs w:val="22"/>
        </w:rPr>
        <w:t>200 epochs and batch size 4,</w:t>
      </w:r>
    </w:p>
    <w:p w14:paraId="55BED8C3" w14:textId="631E6CFC" w:rsidR="00F0370F" w:rsidRDefault="002074AE" w:rsidP="002074AE">
      <w:pPr>
        <w:pStyle w:val="NormalWeb"/>
        <w:numPr>
          <w:ilvl w:val="0"/>
          <w:numId w:val="84"/>
        </w:numPr>
        <w:tabs>
          <w:tab w:val="clear" w:pos="720"/>
        </w:tabs>
        <w:rPr>
          <w:szCs w:val="22"/>
        </w:rPr>
      </w:pPr>
      <w:r w:rsidRPr="002074AE">
        <w:rPr>
          <w:szCs w:val="22"/>
        </w:rPr>
        <w:t>and separate networks trained for pressure and salinity.</w:t>
      </w:r>
    </w:p>
    <w:p w14:paraId="167ECF73" w14:textId="756D5CAF" w:rsidR="002074AE" w:rsidRDefault="00F204FF" w:rsidP="002074AE">
      <w:pPr>
        <w:pStyle w:val="NormalWeb"/>
        <w:tabs>
          <w:tab w:val="clear" w:pos="720"/>
        </w:tabs>
        <w:rPr>
          <w:szCs w:val="22"/>
        </w:rPr>
      </w:pPr>
      <w:r w:rsidRPr="00F204FF">
        <w:rPr>
          <w:szCs w:val="22"/>
        </w:rPr>
        <w:t>For our prototype, we keep this same training philosophy. The main practical differences are (</w:t>
      </w:r>
      <w:r>
        <w:rPr>
          <w:szCs w:val="22"/>
        </w:rPr>
        <w:t>1</w:t>
      </w:r>
      <w:r w:rsidRPr="00F204FF">
        <w:rPr>
          <w:szCs w:val="22"/>
        </w:rPr>
        <w:t>) the transported scalar (contaminant instead of salinity) and (</w:t>
      </w:r>
      <w:r>
        <w:rPr>
          <w:szCs w:val="22"/>
        </w:rPr>
        <w:t>2</w:t>
      </w:r>
      <w:r w:rsidRPr="00F204FF">
        <w:rPr>
          <w:szCs w:val="22"/>
        </w:rPr>
        <w:t>) the specific initial/boundary setup used to generate the PFLOTRAN training pairs.</w:t>
      </w:r>
    </w:p>
    <w:p w14:paraId="221E4D6C" w14:textId="717C61EF" w:rsidR="0054791D" w:rsidRDefault="00140302" w:rsidP="002074AE">
      <w:pPr>
        <w:pStyle w:val="NormalWeb"/>
        <w:tabs>
          <w:tab w:val="clear" w:pos="720"/>
        </w:tabs>
        <w:rPr>
          <w:szCs w:val="22"/>
        </w:rPr>
      </w:pPr>
      <w:commentRangeStart w:id="2930"/>
      <w:r w:rsidRPr="00140302">
        <w:rPr>
          <w:noProof/>
          <w:szCs w:val="22"/>
        </w:rPr>
        <w:lastRenderedPageBreak/>
        <w:drawing>
          <wp:inline distT="0" distB="0" distL="0" distR="0" wp14:anchorId="4BC612E5" wp14:editId="2EC2DEDD">
            <wp:extent cx="5943600" cy="1060450"/>
            <wp:effectExtent l="0" t="0" r="0" b="6350"/>
            <wp:docPr id="1415145770" name="Picture 1" descr="Chart, hist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45770" name="Picture 1" descr="Chart, histogram&#10;&#10;AI-generated content may be incorrect."/>
                    <pic:cNvPicPr/>
                  </pic:nvPicPr>
                  <pic:blipFill>
                    <a:blip r:embed="rId56"/>
                    <a:stretch>
                      <a:fillRect/>
                    </a:stretch>
                  </pic:blipFill>
                  <pic:spPr>
                    <a:xfrm>
                      <a:off x="0" y="0"/>
                      <a:ext cx="5943600" cy="1060450"/>
                    </a:xfrm>
                    <a:prstGeom prst="rect">
                      <a:avLst/>
                    </a:prstGeom>
                  </pic:spPr>
                </pic:pic>
              </a:graphicData>
            </a:graphic>
          </wp:inline>
        </w:drawing>
      </w:r>
      <w:commentRangeEnd w:id="2930"/>
      <w:r w:rsidR="00EB5DAE">
        <w:rPr>
          <w:rStyle w:val="CommentReference"/>
          <w:sz w:val="22"/>
          <w:szCs w:val="22"/>
        </w:rPr>
        <w:commentReference w:id="2930"/>
      </w:r>
    </w:p>
    <w:p w14:paraId="67F53C75" w14:textId="237AA3D0" w:rsidR="00EB5DAE" w:rsidRPr="002074AE" w:rsidRDefault="00CD4634" w:rsidP="002074AE">
      <w:pPr>
        <w:pStyle w:val="NormalWeb"/>
        <w:tabs>
          <w:tab w:val="clear" w:pos="720"/>
        </w:tabs>
        <w:rPr>
          <w:szCs w:val="22"/>
        </w:rPr>
      </w:pPr>
      <w:commentRangeStart w:id="2931"/>
      <w:r w:rsidRPr="00CD4634">
        <w:rPr>
          <w:noProof/>
          <w:szCs w:val="22"/>
        </w:rPr>
        <w:drawing>
          <wp:inline distT="0" distB="0" distL="0" distR="0" wp14:anchorId="32EB2088" wp14:editId="7627718A">
            <wp:extent cx="5943600" cy="965835"/>
            <wp:effectExtent l="0" t="0" r="0" b="5715"/>
            <wp:docPr id="859295836" name="Picture 1" descr="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95836" name="Picture 1" descr="Chart&#10;&#10;AI-generated content may be incorrect."/>
                    <pic:cNvPicPr/>
                  </pic:nvPicPr>
                  <pic:blipFill>
                    <a:blip r:embed="rId57"/>
                    <a:stretch>
                      <a:fillRect/>
                    </a:stretch>
                  </pic:blipFill>
                  <pic:spPr>
                    <a:xfrm>
                      <a:off x="0" y="0"/>
                      <a:ext cx="5943600" cy="965835"/>
                    </a:xfrm>
                    <a:prstGeom prst="rect">
                      <a:avLst/>
                    </a:prstGeom>
                  </pic:spPr>
                </pic:pic>
              </a:graphicData>
            </a:graphic>
          </wp:inline>
        </w:drawing>
      </w:r>
      <w:commentRangeEnd w:id="2931"/>
      <w:r w:rsidR="00197A75" w:rsidRPr="002074AE">
        <w:rPr>
          <w:rStyle w:val="CommentReference"/>
          <w:sz w:val="22"/>
          <w:szCs w:val="22"/>
        </w:rPr>
        <w:commentReference w:id="2931"/>
      </w:r>
    </w:p>
    <w:p w14:paraId="5143E2D4" w14:textId="72F4A18A" w:rsidR="00E87943" w:rsidRPr="00F97BD9" w:rsidRDefault="003B0700">
      <w:pPr>
        <w:pStyle w:val="Heading2"/>
        <w:rPr>
          <w:ins w:id="2932" w:author="Kondyukov, Grigoriy" w:date="2025-12-10T15:58:00Z" w16du:dateUtc="2025-12-10T23:58:00Z"/>
        </w:rPr>
        <w:pPrChange w:id="2933" w:author="Song, Xuehang" w:date="2026-01-08T08:05:00Z" w16du:dateUtc="2026-01-08T16:05:00Z">
          <w:pPr>
            <w:pStyle w:val="Heading3"/>
          </w:pPr>
        </w:pPrChange>
      </w:pPr>
      <w:bookmarkStart w:id="2934" w:name="_Toc220495435"/>
      <w:r w:rsidRPr="003B0700">
        <w:t>U</w:t>
      </w:r>
      <w:r w:rsidRPr="003B0700">
        <w:noBreakHyphen/>
        <w:t xml:space="preserve">Net </w:t>
      </w:r>
      <w:r w:rsidR="003C7107">
        <w:t>Archi</w:t>
      </w:r>
      <w:r w:rsidR="00FD7DED">
        <w:t xml:space="preserve">tecture </w:t>
      </w:r>
      <w:r w:rsidRPr="003B0700">
        <w:t>for 2D Pump</w:t>
      </w:r>
      <w:r w:rsidRPr="003B0700">
        <w:noBreakHyphen/>
        <w:t>and</w:t>
      </w:r>
      <w:r w:rsidRPr="003B0700">
        <w:noBreakHyphen/>
        <w:t>Treat Plume Prediction</w:t>
      </w:r>
      <w:bookmarkEnd w:id="2934"/>
    </w:p>
    <w:p w14:paraId="62997503" w14:textId="77777777" w:rsidR="00E87943" w:rsidRDefault="00E87943" w:rsidP="00D53C0B">
      <w:pPr>
        <w:pStyle w:val="NormalWeb"/>
        <w:tabs>
          <w:tab w:val="clear" w:pos="720"/>
        </w:tabs>
        <w:rPr>
          <w:szCs w:val="22"/>
        </w:rPr>
      </w:pPr>
    </w:p>
    <w:p w14:paraId="32D84A27" w14:textId="58085DC1" w:rsidR="00D97DA0" w:rsidRDefault="007856F8" w:rsidP="00D53C0B">
      <w:pPr>
        <w:pStyle w:val="NormalWeb"/>
        <w:tabs>
          <w:tab w:val="clear" w:pos="720"/>
        </w:tabs>
        <w:rPr>
          <w:szCs w:val="22"/>
        </w:rPr>
      </w:pPr>
      <w:r w:rsidRPr="007856F8">
        <w:rPr>
          <w:szCs w:val="22"/>
        </w:rPr>
        <w:t>For the pump</w:t>
      </w:r>
      <w:r w:rsidRPr="007856F8">
        <w:rPr>
          <w:rFonts w:ascii="Cambria Math" w:hAnsi="Cambria Math" w:cs="Cambria Math"/>
          <w:szCs w:val="22"/>
        </w:rPr>
        <w:t>‑</w:t>
      </w:r>
      <w:r w:rsidRPr="007856F8">
        <w:rPr>
          <w:szCs w:val="22"/>
        </w:rPr>
        <w:t>and</w:t>
      </w:r>
      <w:r w:rsidRPr="007856F8">
        <w:rPr>
          <w:rFonts w:ascii="Cambria Math" w:hAnsi="Cambria Math" w:cs="Cambria Math"/>
          <w:szCs w:val="22"/>
        </w:rPr>
        <w:t>‑</w:t>
      </w:r>
      <w:r w:rsidRPr="007856F8">
        <w:rPr>
          <w:szCs w:val="22"/>
        </w:rPr>
        <w:t>treat (P&amp;T) prototype, we use a U</w:t>
      </w:r>
      <w:r w:rsidRPr="007856F8">
        <w:rPr>
          <w:rFonts w:ascii="Cambria Math" w:hAnsi="Cambria Math" w:cs="Cambria Math"/>
          <w:szCs w:val="22"/>
        </w:rPr>
        <w:t>‑</w:t>
      </w:r>
      <w:r w:rsidRPr="007856F8">
        <w:rPr>
          <w:szCs w:val="22"/>
        </w:rPr>
        <w:t xml:space="preserve">Net convolutional neural network as a fast surrogate to predict how a contaminant plume moves under different pumping configurations. The goal is to replace repeated, </w:t>
      </w:r>
      <w:r w:rsidR="00BF0A93">
        <w:rPr>
          <w:szCs w:val="22"/>
        </w:rPr>
        <w:t xml:space="preserve">much </w:t>
      </w:r>
      <w:r w:rsidRPr="007856F8">
        <w:rPr>
          <w:szCs w:val="22"/>
        </w:rPr>
        <w:t>slow</w:t>
      </w:r>
      <w:r w:rsidR="00BF0A93">
        <w:rPr>
          <w:szCs w:val="22"/>
        </w:rPr>
        <w:t>er</w:t>
      </w:r>
      <w:r w:rsidRPr="007856F8">
        <w:rPr>
          <w:szCs w:val="22"/>
        </w:rPr>
        <w:t xml:space="preserve"> physics</w:t>
      </w:r>
      <w:r w:rsidRPr="007856F8">
        <w:rPr>
          <w:rFonts w:ascii="Cambria Math" w:hAnsi="Cambria Math" w:cs="Cambria Math"/>
          <w:szCs w:val="22"/>
        </w:rPr>
        <w:t>‑</w:t>
      </w:r>
      <w:r w:rsidRPr="007856F8">
        <w:rPr>
          <w:szCs w:val="22"/>
        </w:rPr>
        <w:t>model runs during screening with a surrogate that produces plume forecasts in milliseconds.</w:t>
      </w:r>
      <w:r w:rsidR="00BF0A93">
        <w:rPr>
          <w:szCs w:val="22"/>
        </w:rPr>
        <w:t xml:space="preserve"> </w:t>
      </w:r>
      <w:r w:rsidR="007B65FC">
        <w:rPr>
          <w:szCs w:val="22"/>
        </w:rPr>
        <w:t xml:space="preserve">The </w:t>
      </w:r>
      <w:r w:rsidR="00B031CC">
        <w:rPr>
          <w:szCs w:val="22"/>
        </w:rPr>
        <w:t xml:space="preserve">modified </w:t>
      </w:r>
      <w:r w:rsidR="007B65FC">
        <w:rPr>
          <w:szCs w:val="22"/>
        </w:rPr>
        <w:t>U-Net surrogate prototype</w:t>
      </w:r>
      <w:r w:rsidR="007B65FC" w:rsidRPr="007B65FC">
        <w:rPr>
          <w:szCs w:val="22"/>
        </w:rPr>
        <w:t xml:space="preserve"> takes gridded inputs describing the current plume and the P&amp;T forcing, and it outputs the plume at the next time step.</w:t>
      </w:r>
      <w:r w:rsidR="00265E65">
        <w:rPr>
          <w:szCs w:val="22"/>
        </w:rPr>
        <w:t xml:space="preserve"> </w:t>
      </w:r>
      <w:r w:rsidR="0026067E" w:rsidRPr="0026067E">
        <w:rPr>
          <w:szCs w:val="22"/>
        </w:rPr>
        <w:t>The approach below follows the 2D method introduced by</w:t>
      </w:r>
      <w:r w:rsidR="0026067E">
        <w:rPr>
          <w:szCs w:val="22"/>
        </w:rPr>
        <w:t xml:space="preserve"> </w:t>
      </w:r>
      <w:r w:rsidR="00D24A44">
        <w:rPr>
          <w:szCs w:val="22"/>
        </w:rPr>
        <w:fldChar w:fldCharType="begin"/>
      </w:r>
      <w:r w:rsidR="0026067E">
        <w:rPr>
          <w:szCs w:val="22"/>
        </w:rPr>
        <w:instrText xml:space="preserve"> ADDIN EN.CITE &lt;EndNote&gt;&lt;Cite AuthorYear="1"&gt;&lt;Author&gt;Song&lt;/Author&gt;&lt;Year&gt;2025&lt;/Year&gt;&lt;RecNum&gt;632&lt;/RecNum&gt;&lt;DisplayText&gt;Song et al. (2025)&lt;/DisplayText&gt;&lt;record&gt;&lt;rec-number&gt;632&lt;/rec-number&gt;&lt;foreign-keys&gt;&lt;key app="EN" db-id="avewzwavpffw96ewpdx505tfdawpfpatfzve" timestamp="1768417221"&gt;632&lt;/key&gt;&lt;/foreign-keys&gt;&lt;ref-type name="Journal Article"&gt;17&lt;/ref-type&gt;&lt;contributors&gt;&lt;authors&gt;&lt;author&gt;Song, Xuehang&lt;/author&gt;&lt;author&gt;Demirkanli, Inci&lt;/author&gt;&lt;author&gt;Hou, Zhangshuan&lt;/author&gt;&lt;author&gt;Lin, Xinming&lt;/author&gt;&lt;author&gt;Karanovic, Marinko&lt;/author&gt;&lt;author&gt;Tonkin, Matt&lt;/author&gt;&lt;author&gt;Appriou, Delphine&lt;/author&gt;&lt;author&gt;Mackley, Rob&lt;/author&gt;&lt;/authors&gt;&lt;/contributors&gt;&lt;titles&gt;&lt;title&gt;Integrating analytical solutions and U-Net model for predicting groundwater contaminant plumes in pump-and-treat systems&lt;/title&gt;&lt;secondary-title&gt;Advances in Water Resources&lt;/secondary-title&gt;&lt;/titles&gt;&lt;periodical&gt;&lt;full-title&gt;Advances in Water Resources&lt;/full-title&gt;&lt;/periodical&gt;&lt;pages&gt;105002&lt;/pages&gt;&lt;volume&gt;202&lt;/volume&gt;&lt;keywords&gt;&lt;keyword&gt;Deep learning&lt;/keyword&gt;&lt;keyword&gt;U-Net&lt;/keyword&gt;&lt;keyword&gt;Groundwater remediation&lt;/keyword&gt;&lt;keyword&gt;Pump-and-treat&lt;/keyword&gt;&lt;keyword&gt;Remediation performance assessment&lt;/keyword&gt;&lt;keyword&gt;Surrogate model&lt;/keyword&gt;&lt;keyword&gt;Well network optimization&lt;/keyword&gt;&lt;/keywords&gt;&lt;dates&gt;&lt;year&gt;2025&lt;/year&gt;&lt;pub-dates&gt;&lt;date&gt;2025/08/01/&lt;/date&gt;&lt;/pub-dates&gt;&lt;/dates&gt;&lt;isbn&gt;0309-1708&lt;/isbn&gt;&lt;urls&gt;&lt;related-urls&gt;&lt;url&gt;https://www.sciencedirect.com/science/article/pii/S0309170825001162&lt;/url&gt;&lt;/related-urls&gt;&lt;/urls&gt;&lt;electronic-resource-num&gt;https://doi.org/10.1016/j.advwatres.2025.105002&lt;/electronic-resource-num&gt;&lt;/record&gt;&lt;/Cite&gt;&lt;/EndNote&gt;</w:instrText>
      </w:r>
      <w:r w:rsidR="00D24A44">
        <w:rPr>
          <w:szCs w:val="22"/>
        </w:rPr>
        <w:fldChar w:fldCharType="separate"/>
      </w:r>
      <w:r w:rsidR="0026067E">
        <w:rPr>
          <w:noProof/>
          <w:szCs w:val="22"/>
        </w:rPr>
        <w:t>Song et al. (2025)</w:t>
      </w:r>
      <w:r w:rsidR="00D24A44">
        <w:rPr>
          <w:szCs w:val="22"/>
        </w:rPr>
        <w:fldChar w:fldCharType="end"/>
      </w:r>
      <w:r w:rsidR="00265E65">
        <w:rPr>
          <w:szCs w:val="22"/>
        </w:rPr>
        <w:t xml:space="preserve">. </w:t>
      </w:r>
    </w:p>
    <w:p w14:paraId="756AC602" w14:textId="0CFA9BFE" w:rsidR="00D97DA0" w:rsidRDefault="00354459" w:rsidP="00D53C0B">
      <w:pPr>
        <w:pStyle w:val="NormalWeb"/>
        <w:tabs>
          <w:tab w:val="clear" w:pos="720"/>
        </w:tabs>
        <w:rPr>
          <w:szCs w:val="22"/>
        </w:rPr>
      </w:pPr>
      <w:commentRangeStart w:id="2935"/>
      <w:r w:rsidRPr="00354459">
        <w:rPr>
          <w:noProof/>
          <w:szCs w:val="22"/>
        </w:rPr>
        <w:drawing>
          <wp:inline distT="0" distB="0" distL="0" distR="0" wp14:anchorId="21A872DA" wp14:editId="0AEB8A11">
            <wp:extent cx="5943600" cy="2665095"/>
            <wp:effectExtent l="0" t="0" r="0" b="1905"/>
            <wp:docPr id="1246889859" name="Picture 1" descr="A picture containing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89859" name="Picture 1" descr="A picture containing diagram&#10;&#10;AI-generated content may be incorrect."/>
                    <pic:cNvPicPr/>
                  </pic:nvPicPr>
                  <pic:blipFill>
                    <a:blip r:embed="rId58"/>
                    <a:stretch>
                      <a:fillRect/>
                    </a:stretch>
                  </pic:blipFill>
                  <pic:spPr>
                    <a:xfrm>
                      <a:off x="0" y="0"/>
                      <a:ext cx="5943600" cy="2665095"/>
                    </a:xfrm>
                    <a:prstGeom prst="rect">
                      <a:avLst/>
                    </a:prstGeom>
                  </pic:spPr>
                </pic:pic>
              </a:graphicData>
            </a:graphic>
          </wp:inline>
        </w:drawing>
      </w:r>
      <w:commentRangeEnd w:id="2935"/>
      <w:r w:rsidR="00DD368C">
        <w:rPr>
          <w:rStyle w:val="CommentReference"/>
          <w:sz w:val="22"/>
          <w:szCs w:val="22"/>
        </w:rPr>
        <w:commentReference w:id="2935"/>
      </w:r>
    </w:p>
    <w:p w14:paraId="71419E45" w14:textId="1EB1C1A2" w:rsidR="00777DA1" w:rsidRPr="00F97BD9" w:rsidRDefault="00777DA1">
      <w:pPr>
        <w:pStyle w:val="Heading3"/>
        <w:rPr>
          <w:ins w:id="2936" w:author="Kondyukov, Grigoriy" w:date="2025-12-10T15:58:00Z" w16du:dateUtc="2025-12-10T23:58:00Z"/>
        </w:rPr>
        <w:pPrChange w:id="2937" w:author="Song, Xuehang" w:date="2026-01-08T08:05:00Z" w16du:dateUtc="2026-01-08T16:05:00Z">
          <w:pPr/>
        </w:pPrChange>
      </w:pPr>
      <w:bookmarkStart w:id="2938" w:name="_Toc220495436"/>
      <w:r>
        <w:t xml:space="preserve">2D </w:t>
      </w:r>
      <w:r w:rsidR="00961D8A">
        <w:t>Training Data Generation</w:t>
      </w:r>
      <w:bookmarkEnd w:id="2938"/>
      <w:r>
        <w:t xml:space="preserve"> </w:t>
      </w:r>
    </w:p>
    <w:p w14:paraId="13F98767" w14:textId="77777777" w:rsidR="001B206A" w:rsidRDefault="00144DB0" w:rsidP="00D53C0B">
      <w:pPr>
        <w:pStyle w:val="NormalWeb"/>
        <w:tabs>
          <w:tab w:val="clear" w:pos="720"/>
        </w:tabs>
        <w:rPr>
          <w:szCs w:val="22"/>
        </w:rPr>
      </w:pPr>
      <w:r w:rsidRPr="00144DB0">
        <w:rPr>
          <w:szCs w:val="22"/>
        </w:rPr>
        <w:t>Song et al. (2025) demonstrate the method on a 2D synthetic confined</w:t>
      </w:r>
      <w:r w:rsidRPr="00144DB0">
        <w:rPr>
          <w:rFonts w:ascii="Cambria Math" w:hAnsi="Cambria Math" w:cs="Cambria Math"/>
          <w:szCs w:val="22"/>
        </w:rPr>
        <w:t>‑</w:t>
      </w:r>
      <w:r w:rsidRPr="00144DB0">
        <w:rPr>
          <w:szCs w:val="22"/>
        </w:rPr>
        <w:t>aquifer plume migration problem intended to mimic a P&amp;T setting.</w:t>
      </w:r>
      <w:r>
        <w:rPr>
          <w:szCs w:val="22"/>
        </w:rPr>
        <w:t xml:space="preserve"> </w:t>
      </w:r>
      <w:r w:rsidR="00AC3561" w:rsidRPr="00AC3561">
        <w:rPr>
          <w:szCs w:val="22"/>
        </w:rPr>
        <w:t>Key elements of the 2D setup</w:t>
      </w:r>
      <w:r w:rsidR="00AC3561">
        <w:rPr>
          <w:szCs w:val="22"/>
        </w:rPr>
        <w:t xml:space="preserve"> are as below.</w:t>
      </w:r>
    </w:p>
    <w:p w14:paraId="159AB404" w14:textId="77777777" w:rsidR="001B206A" w:rsidRDefault="001B206A" w:rsidP="001B206A">
      <w:pPr>
        <w:pStyle w:val="NormalWeb"/>
        <w:numPr>
          <w:ilvl w:val="0"/>
          <w:numId w:val="84"/>
        </w:numPr>
        <w:tabs>
          <w:tab w:val="clear" w:pos="720"/>
        </w:tabs>
        <w:rPr>
          <w:szCs w:val="22"/>
        </w:rPr>
      </w:pPr>
      <w:r w:rsidRPr="001B206A">
        <w:rPr>
          <w:szCs w:val="22"/>
        </w:rPr>
        <w:t>Spatial grid: a 2D domain discretized on a 128 × 100 mesh with 1 m × 1 m cells.</w:t>
      </w:r>
    </w:p>
    <w:p w14:paraId="5B1012B5" w14:textId="77777777" w:rsidR="001B206A" w:rsidRDefault="001B206A">
      <w:pPr>
        <w:pStyle w:val="NormalWeb"/>
        <w:numPr>
          <w:ilvl w:val="0"/>
          <w:numId w:val="84"/>
        </w:numPr>
        <w:tabs>
          <w:tab w:val="clear" w:pos="720"/>
        </w:tabs>
        <w:rPr>
          <w:szCs w:val="22"/>
        </w:rPr>
      </w:pPr>
      <w:r w:rsidRPr="001B206A">
        <w:rPr>
          <w:szCs w:val="22"/>
        </w:rPr>
        <w:t>Initial plume: a circular plume placed near the center of the domain, with concentration highest at the center and decreasing toward the edges.</w:t>
      </w:r>
    </w:p>
    <w:p w14:paraId="4637D335" w14:textId="0DB288DB" w:rsidR="001B206A" w:rsidRDefault="001B206A">
      <w:pPr>
        <w:pStyle w:val="NormalWeb"/>
        <w:numPr>
          <w:ilvl w:val="0"/>
          <w:numId w:val="84"/>
        </w:numPr>
        <w:tabs>
          <w:tab w:val="clear" w:pos="720"/>
        </w:tabs>
        <w:rPr>
          <w:szCs w:val="22"/>
        </w:rPr>
      </w:pPr>
      <w:r w:rsidRPr="001B206A">
        <w:rPr>
          <w:szCs w:val="22"/>
        </w:rPr>
        <w:t>P&amp;T operation: 1</w:t>
      </w:r>
      <w:r w:rsidR="00DA2A07">
        <w:rPr>
          <w:szCs w:val="22"/>
        </w:rPr>
        <w:t>-</w:t>
      </w:r>
      <w:r w:rsidRPr="001B206A">
        <w:rPr>
          <w:szCs w:val="22"/>
        </w:rPr>
        <w:t>5 extraction wells placed within a central well field region, with pumping rates sampled across a range to generate diverse drawdown patterns and plume responses.</w:t>
      </w:r>
    </w:p>
    <w:p w14:paraId="3E20337C" w14:textId="18DDFD13" w:rsidR="00DD368C" w:rsidRDefault="001B206A">
      <w:pPr>
        <w:pStyle w:val="NormalWeb"/>
        <w:numPr>
          <w:ilvl w:val="0"/>
          <w:numId w:val="84"/>
        </w:numPr>
        <w:tabs>
          <w:tab w:val="clear" w:pos="720"/>
        </w:tabs>
        <w:rPr>
          <w:szCs w:val="22"/>
        </w:rPr>
      </w:pPr>
      <w:r w:rsidRPr="001B206A">
        <w:rPr>
          <w:szCs w:val="22"/>
        </w:rPr>
        <w:lastRenderedPageBreak/>
        <w:t xml:space="preserve">Ensemble generation: </w:t>
      </w:r>
      <w:r w:rsidR="00E32C5A">
        <w:rPr>
          <w:szCs w:val="22"/>
        </w:rPr>
        <w:t>10,000</w:t>
      </w:r>
      <w:r w:rsidRPr="001B206A">
        <w:rPr>
          <w:szCs w:val="22"/>
        </w:rPr>
        <w:t xml:space="preserve"> physics simulation run</w:t>
      </w:r>
      <w:r w:rsidR="00E32C5A">
        <w:rPr>
          <w:szCs w:val="22"/>
        </w:rPr>
        <w:t>s</w:t>
      </w:r>
      <w:r w:rsidRPr="001B206A">
        <w:rPr>
          <w:szCs w:val="22"/>
        </w:rPr>
        <w:t xml:space="preserve"> to create a training library that spans different well configurations and pumping intensities.</w:t>
      </w:r>
    </w:p>
    <w:p w14:paraId="1973D344" w14:textId="7D8DF17F" w:rsidR="00E32C5A" w:rsidRDefault="0077303E">
      <w:pPr>
        <w:pStyle w:val="NormalWeb"/>
        <w:numPr>
          <w:ilvl w:val="0"/>
          <w:numId w:val="84"/>
        </w:numPr>
        <w:tabs>
          <w:tab w:val="clear" w:pos="720"/>
        </w:tabs>
        <w:rPr>
          <w:szCs w:val="22"/>
        </w:rPr>
      </w:pPr>
      <w:r w:rsidRPr="0077303E">
        <w:rPr>
          <w:szCs w:val="22"/>
        </w:rPr>
        <w:t>Output snapshots: plume fields are saved at several times</w:t>
      </w:r>
      <w:r>
        <w:rPr>
          <w:szCs w:val="22"/>
        </w:rPr>
        <w:t xml:space="preserve"> </w:t>
      </w:r>
      <w:r w:rsidR="00BF0AE6">
        <w:rPr>
          <w:szCs w:val="22"/>
        </w:rPr>
        <w:t>(i.e, 0, 1, 2, 3, 4 days).</w:t>
      </w:r>
    </w:p>
    <w:p w14:paraId="2841DF61" w14:textId="18E68DCD" w:rsidR="00BF0AE6" w:rsidRDefault="000227A4" w:rsidP="00BF0AE6">
      <w:pPr>
        <w:pStyle w:val="NormalWeb"/>
        <w:tabs>
          <w:tab w:val="clear" w:pos="720"/>
        </w:tabs>
        <w:rPr>
          <w:szCs w:val="22"/>
        </w:rPr>
      </w:pPr>
      <w:commentRangeStart w:id="2939"/>
      <w:r w:rsidRPr="000227A4">
        <w:rPr>
          <w:noProof/>
          <w:szCs w:val="22"/>
        </w:rPr>
        <w:drawing>
          <wp:inline distT="0" distB="0" distL="0" distR="0" wp14:anchorId="5FDA9F07" wp14:editId="60E01BAD">
            <wp:extent cx="5943600" cy="1670685"/>
            <wp:effectExtent l="0" t="0" r="0" b="5715"/>
            <wp:docPr id="512555915" name="Picture 1" descr="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55915" name="Picture 1" descr="Chart&#10;&#10;AI-generated content may be incorrect."/>
                    <pic:cNvPicPr/>
                  </pic:nvPicPr>
                  <pic:blipFill>
                    <a:blip r:embed="rId59"/>
                    <a:stretch>
                      <a:fillRect/>
                    </a:stretch>
                  </pic:blipFill>
                  <pic:spPr>
                    <a:xfrm>
                      <a:off x="0" y="0"/>
                      <a:ext cx="5943600" cy="1670685"/>
                    </a:xfrm>
                    <a:prstGeom prst="rect">
                      <a:avLst/>
                    </a:prstGeom>
                  </pic:spPr>
                </pic:pic>
              </a:graphicData>
            </a:graphic>
          </wp:inline>
        </w:drawing>
      </w:r>
      <w:commentRangeEnd w:id="2939"/>
      <w:r w:rsidR="00424406">
        <w:rPr>
          <w:rStyle w:val="CommentReference"/>
          <w:sz w:val="22"/>
          <w:szCs w:val="22"/>
        </w:rPr>
        <w:commentReference w:id="2939"/>
      </w:r>
    </w:p>
    <w:p w14:paraId="067B7074" w14:textId="257CB1C2" w:rsidR="00784E0F" w:rsidRDefault="00FA2374" w:rsidP="00BB4A21">
      <w:pPr>
        <w:pStyle w:val="Heading3"/>
      </w:pPr>
      <w:bookmarkStart w:id="2940" w:name="_Toc220495437"/>
      <w:r w:rsidRPr="00FA2374">
        <w:t xml:space="preserve">Architectural </w:t>
      </w:r>
      <w:r>
        <w:t>M</w:t>
      </w:r>
      <w:r w:rsidRPr="00FA2374">
        <w:t xml:space="preserve">odifications for </w:t>
      </w:r>
      <w:r w:rsidR="006C5E7D">
        <w:t>I</w:t>
      </w:r>
      <w:r w:rsidRPr="00FA2374">
        <w:t xml:space="preserve">mproving </w:t>
      </w:r>
      <w:r w:rsidR="006C5E7D">
        <w:t>S</w:t>
      </w:r>
      <w:r w:rsidRPr="00FA2374">
        <w:t xml:space="preserve">patial </w:t>
      </w:r>
      <w:r w:rsidR="006C5E7D">
        <w:t>P</w:t>
      </w:r>
      <w:r w:rsidRPr="00FA2374">
        <w:t xml:space="preserve">attern </w:t>
      </w:r>
      <w:r w:rsidR="006C5E7D">
        <w:t>R</w:t>
      </w:r>
      <w:r w:rsidRPr="00FA2374">
        <w:t>econstruction</w:t>
      </w:r>
      <w:bookmarkEnd w:id="2940"/>
    </w:p>
    <w:p w14:paraId="7D50FA5D" w14:textId="162F80DC" w:rsidR="00B4302D" w:rsidRDefault="00D13255" w:rsidP="00B4302D">
      <w:pPr>
        <w:pStyle w:val="BodyText"/>
      </w:pPr>
      <w:r w:rsidRPr="00D13255">
        <w:t>A practical challenge in P&amp;T modeling is that well information is sparse</w:t>
      </w:r>
      <w:r>
        <w:t>.</w:t>
      </w:r>
      <w:r w:rsidRPr="00D13255">
        <w:t xml:space="preserve"> </w:t>
      </w:r>
      <w:r>
        <w:t>A</w:t>
      </w:r>
      <w:r w:rsidRPr="00D13255">
        <w:t xml:space="preserve"> few wells with coordinates and pumping rates must inform a full spatial plume map. Song et al. found that feeding raw well point information directly to a CNN can lead to unstable learning and less accurate plume predictions. The workaround is simple and effective for a prototype</w:t>
      </w:r>
      <w:r w:rsidR="00497592">
        <w:t>.</w:t>
      </w:r>
      <w:r w:rsidR="00DD2B08">
        <w:t xml:space="preserve"> </w:t>
      </w:r>
      <w:r w:rsidR="006B6701" w:rsidRPr="006B6701">
        <w:t xml:space="preserve">Instead of giving the network only well locations </w:t>
      </w:r>
      <w:r w:rsidR="00F0111D">
        <w:t>and</w:t>
      </w:r>
      <w:r w:rsidR="006B6701" w:rsidRPr="006B6701">
        <w:t xml:space="preserve"> pumping rates, compute a continuous </w:t>
      </w:r>
      <w:r w:rsidR="00FB600D">
        <w:t xml:space="preserve">well </w:t>
      </w:r>
      <w:r w:rsidR="006B6701" w:rsidRPr="006B6701">
        <w:t>drawdown map over the whole grid using a classic analytical well equation (</w:t>
      </w:r>
      <w:r w:rsidR="00042E44">
        <w:t>i.e.,</w:t>
      </w:r>
      <w:r w:rsidR="006B6701" w:rsidRPr="006B6701">
        <w:t xml:space="preserve"> Thiem </w:t>
      </w:r>
      <w:r w:rsidR="00FB4B0B">
        <w:t>equation</w:t>
      </w:r>
      <w:r w:rsidR="006B6701" w:rsidRPr="006B6701">
        <w:t>) and superposition across all wells</w:t>
      </w:r>
      <w:r w:rsidR="005F3AEA">
        <w:t xml:space="preserve"> </w:t>
      </w:r>
      <w:r w:rsidR="00BD063A">
        <w:fldChar w:fldCharType="begin"/>
      </w:r>
      <w:r w:rsidR="00BD063A">
        <w:instrText xml:space="preserve"> ADDIN EN.CITE &lt;EndNote&gt;&lt;Cite&gt;&lt;Author&gt;Thiem&lt;/Author&gt;&lt;Year&gt;1906&lt;/Year&gt;&lt;RecNum&gt;633&lt;/RecNum&gt;&lt;DisplayText&gt;(Thiem, 1906)&lt;/DisplayText&gt;&lt;record&gt;&lt;rec-number&gt;633&lt;/rec-number&gt;&lt;foreign-keys&gt;&lt;key app="EN" db-id="avewzwavpffw96ewpdx505tfdawpfpatfzve" timestamp="1768856639"&gt;633&lt;/key&gt;&lt;/foreign-keys&gt;&lt;ref-type name="Book"&gt;6&lt;/ref-type&gt;&lt;contributors&gt;&lt;authors&gt;&lt;author&gt;Thiem, G.&lt;/author&gt;&lt;/authors&gt;&lt;/contributors&gt;&lt;titles&gt;&lt;title&gt;Hydrologische Methoden&lt;/title&gt;&lt;/titles&gt;&lt;dates&gt;&lt;year&gt;1906&lt;/year&gt;&lt;/dates&gt;&lt;publisher&gt;J. M. Gebhardt&amp;apos;s Verlag&lt;/publisher&gt;&lt;urls&gt;&lt;related-urls&gt;&lt;url&gt;https://cir.nii.ac.jp/crid/1970867909822058512&lt;/url&gt;&lt;/related-urls&gt;&lt;/urls&gt;&lt;/record&gt;&lt;/Cite&gt;&lt;/EndNote&gt;</w:instrText>
      </w:r>
      <w:r w:rsidR="00BD063A">
        <w:fldChar w:fldCharType="separate"/>
      </w:r>
      <w:r w:rsidR="00BD063A">
        <w:rPr>
          <w:noProof/>
        </w:rPr>
        <w:t>(Thiem, 1906)</w:t>
      </w:r>
      <w:r w:rsidR="00BD063A">
        <w:fldChar w:fldCharType="end"/>
      </w:r>
      <w:r w:rsidR="006B6701" w:rsidRPr="006B6701">
        <w:t>.</w:t>
      </w:r>
      <w:r w:rsidR="00497592">
        <w:t xml:space="preserve"> </w:t>
      </w:r>
      <w:r w:rsidR="006B6701" w:rsidRPr="006B6701">
        <w:t xml:space="preserve">This drawdown map is not treated as a perfect flow solution </w:t>
      </w:r>
      <w:r w:rsidR="00A10546">
        <w:t>due to the</w:t>
      </w:r>
      <w:r w:rsidR="006B6701" w:rsidRPr="006B6701">
        <w:t xml:space="preserve"> simplif</w:t>
      </w:r>
      <w:r w:rsidR="00A10546">
        <w:t>ied</w:t>
      </w:r>
      <w:r w:rsidR="006B6701" w:rsidRPr="006B6701">
        <w:t xml:space="preserve"> assumptions. It is used as a physics</w:t>
      </w:r>
      <w:r w:rsidR="006B6701" w:rsidRPr="006B6701">
        <w:rPr>
          <w:rFonts w:ascii="Cambria Math" w:hAnsi="Cambria Math" w:cs="Cambria Math"/>
        </w:rPr>
        <w:t>‑</w:t>
      </w:r>
      <w:r w:rsidR="006B6701" w:rsidRPr="006B6701">
        <w:t>inspired transform that spreads well influence across space in a physically meaningful way</w:t>
      </w:r>
      <w:r w:rsidR="00B2675D">
        <w:t>, which</w:t>
      </w:r>
      <w:r w:rsidR="00C64934">
        <w:t xml:space="preserve"> </w:t>
      </w:r>
      <w:r w:rsidR="00B70C3D">
        <w:t>CNN learns well</w:t>
      </w:r>
      <w:r w:rsidR="006B6701" w:rsidRPr="006B6701">
        <w:t>.</w:t>
      </w:r>
      <w:r w:rsidR="00497592">
        <w:t xml:space="preserve"> </w:t>
      </w:r>
      <w:r w:rsidR="00B4302D">
        <w:t>In practice, each training sample includes two spatial channels:</w:t>
      </w:r>
    </w:p>
    <w:p w14:paraId="7090D7E5" w14:textId="369A2D0D" w:rsidR="00B4302D" w:rsidRPr="00B4302D" w:rsidRDefault="00B4302D" w:rsidP="00B4302D">
      <w:pPr>
        <w:pStyle w:val="NormalWeb"/>
        <w:numPr>
          <w:ilvl w:val="0"/>
          <w:numId w:val="84"/>
        </w:numPr>
        <w:tabs>
          <w:tab w:val="clear" w:pos="720"/>
        </w:tabs>
        <w:rPr>
          <w:szCs w:val="22"/>
        </w:rPr>
      </w:pPr>
      <w:r w:rsidRPr="00B4302D">
        <w:rPr>
          <w:szCs w:val="22"/>
        </w:rPr>
        <w:t>Plume concentration map at the previous time.</w:t>
      </w:r>
    </w:p>
    <w:p w14:paraId="739BCBE0" w14:textId="317E81B9" w:rsidR="00763CD6" w:rsidRDefault="00B4302D" w:rsidP="00B4302D">
      <w:pPr>
        <w:pStyle w:val="NormalWeb"/>
        <w:numPr>
          <w:ilvl w:val="0"/>
          <w:numId w:val="84"/>
        </w:numPr>
        <w:tabs>
          <w:tab w:val="clear" w:pos="720"/>
        </w:tabs>
        <w:rPr>
          <w:szCs w:val="22"/>
        </w:rPr>
      </w:pPr>
      <w:r>
        <w:rPr>
          <w:szCs w:val="22"/>
        </w:rPr>
        <w:t>A</w:t>
      </w:r>
      <w:r w:rsidRPr="00B4302D">
        <w:rPr>
          <w:szCs w:val="22"/>
        </w:rPr>
        <w:t xml:space="preserve"> drawdown field computed from the current pumping configuration.</w:t>
      </w:r>
    </w:p>
    <w:p w14:paraId="0CFA8FF3" w14:textId="77777777" w:rsidR="000B752F" w:rsidRDefault="008E1EF2" w:rsidP="00B4302D">
      <w:pPr>
        <w:pStyle w:val="NormalWeb"/>
        <w:tabs>
          <w:tab w:val="clear" w:pos="720"/>
        </w:tabs>
        <w:rPr>
          <w:szCs w:val="22"/>
        </w:rPr>
      </w:pPr>
      <w:r>
        <w:rPr>
          <w:szCs w:val="22"/>
        </w:rPr>
        <w:t xml:space="preserve">The standard U-Net </w:t>
      </w:r>
      <w:r w:rsidR="005959C7">
        <w:rPr>
          <w:szCs w:val="22"/>
        </w:rPr>
        <w:t>structure</w:t>
      </w:r>
      <w:r w:rsidR="00E173B7">
        <w:rPr>
          <w:szCs w:val="22"/>
        </w:rPr>
        <w:t xml:space="preserve"> </w:t>
      </w:r>
      <w:r w:rsidR="00245FB0" w:rsidRPr="00245FB0">
        <w:rPr>
          <w:szCs w:val="22"/>
        </w:rPr>
        <w:t>down</w:t>
      </w:r>
      <w:r w:rsidR="00BC44E9">
        <w:rPr>
          <w:szCs w:val="22"/>
        </w:rPr>
        <w:t>-</w:t>
      </w:r>
      <w:r w:rsidR="00245FB0" w:rsidRPr="00245FB0">
        <w:rPr>
          <w:szCs w:val="22"/>
        </w:rPr>
        <w:t>sample</w:t>
      </w:r>
      <w:r w:rsidR="00245FB0">
        <w:rPr>
          <w:szCs w:val="22"/>
        </w:rPr>
        <w:t>s</w:t>
      </w:r>
      <w:r w:rsidR="00245FB0" w:rsidRPr="00245FB0">
        <w:rPr>
          <w:szCs w:val="22"/>
        </w:rPr>
        <w:t xml:space="preserve"> to learn features at multiple scales, then up</w:t>
      </w:r>
      <w:r w:rsidR="00BC44E9">
        <w:rPr>
          <w:szCs w:val="22"/>
        </w:rPr>
        <w:t>-</w:t>
      </w:r>
      <w:r w:rsidR="00245FB0" w:rsidRPr="00245FB0">
        <w:rPr>
          <w:szCs w:val="22"/>
        </w:rPr>
        <w:t>sample</w:t>
      </w:r>
      <w:r w:rsidR="00245FB0">
        <w:rPr>
          <w:szCs w:val="22"/>
        </w:rPr>
        <w:t>s</w:t>
      </w:r>
      <w:r w:rsidR="00245FB0" w:rsidRPr="00245FB0">
        <w:rPr>
          <w:szCs w:val="22"/>
        </w:rPr>
        <w:t xml:space="preserve"> while re</w:t>
      </w:r>
      <w:r w:rsidR="00245FB0" w:rsidRPr="00245FB0">
        <w:rPr>
          <w:szCs w:val="22"/>
        </w:rPr>
        <w:noBreakHyphen/>
        <w:t>inject</w:t>
      </w:r>
      <w:r w:rsidR="00245FB0">
        <w:rPr>
          <w:szCs w:val="22"/>
        </w:rPr>
        <w:t>s</w:t>
      </w:r>
      <w:r w:rsidR="00245FB0" w:rsidRPr="00245FB0">
        <w:rPr>
          <w:szCs w:val="22"/>
        </w:rPr>
        <w:t xml:space="preserve"> fine spatial detail through skip connections</w:t>
      </w:r>
      <w:r w:rsidR="00245FB0">
        <w:rPr>
          <w:szCs w:val="22"/>
        </w:rPr>
        <w:t xml:space="preserve">. </w:t>
      </w:r>
      <w:r w:rsidR="00284914">
        <w:rPr>
          <w:szCs w:val="22"/>
        </w:rPr>
        <w:t xml:space="preserve">Our modified </w:t>
      </w:r>
      <w:r w:rsidR="00417A9C">
        <w:rPr>
          <w:szCs w:val="22"/>
        </w:rPr>
        <w:t xml:space="preserve">U-Net architecture implements </w:t>
      </w:r>
      <w:r w:rsidR="000B752F">
        <w:rPr>
          <w:szCs w:val="22"/>
        </w:rPr>
        <w:t xml:space="preserve">the following modifications: </w:t>
      </w:r>
    </w:p>
    <w:p w14:paraId="6EA09312" w14:textId="054CC257" w:rsidR="000B752F" w:rsidRDefault="00221937" w:rsidP="00B82986">
      <w:pPr>
        <w:pStyle w:val="NormalWeb"/>
        <w:numPr>
          <w:ilvl w:val="0"/>
          <w:numId w:val="89"/>
        </w:numPr>
        <w:tabs>
          <w:tab w:val="clear" w:pos="720"/>
        </w:tabs>
        <w:rPr>
          <w:szCs w:val="22"/>
        </w:rPr>
      </w:pPr>
      <w:r>
        <w:rPr>
          <w:szCs w:val="22"/>
        </w:rPr>
        <w:t>Encoder-decoder with skip connections</w:t>
      </w:r>
      <w:r w:rsidR="000B752F">
        <w:rPr>
          <w:szCs w:val="22"/>
        </w:rPr>
        <w:t>:</w:t>
      </w:r>
      <w:r>
        <w:rPr>
          <w:szCs w:val="22"/>
        </w:rPr>
        <w:t xml:space="preserve"> </w:t>
      </w:r>
      <w:r w:rsidR="00D61445">
        <w:rPr>
          <w:szCs w:val="22"/>
        </w:rPr>
        <w:t>preserves</w:t>
      </w:r>
      <w:r w:rsidR="00343008">
        <w:rPr>
          <w:szCs w:val="22"/>
        </w:rPr>
        <w:t xml:space="preserve"> sharp spatial features such as plume fronts and edges while still learning broader plume-scale context. </w:t>
      </w:r>
    </w:p>
    <w:p w14:paraId="27063E5D" w14:textId="77777777" w:rsidR="005E1B2C" w:rsidRDefault="00343008" w:rsidP="00B82986">
      <w:pPr>
        <w:pStyle w:val="NormalWeb"/>
        <w:numPr>
          <w:ilvl w:val="0"/>
          <w:numId w:val="89"/>
        </w:numPr>
        <w:tabs>
          <w:tab w:val="clear" w:pos="720"/>
        </w:tabs>
        <w:rPr>
          <w:szCs w:val="22"/>
        </w:rPr>
      </w:pPr>
      <w:r>
        <w:rPr>
          <w:szCs w:val="22"/>
        </w:rPr>
        <w:t>Strided convolutions</w:t>
      </w:r>
      <w:r w:rsidR="000B752F">
        <w:rPr>
          <w:szCs w:val="22"/>
        </w:rPr>
        <w:t xml:space="preserve">: </w:t>
      </w:r>
      <w:r w:rsidR="00A15375">
        <w:rPr>
          <w:szCs w:val="22"/>
        </w:rPr>
        <w:t xml:space="preserve">downsampling is performed using strided convolutions to better preserve spatial details </w:t>
      </w:r>
      <w:r w:rsidR="00E17E29">
        <w:rPr>
          <w:szCs w:val="22"/>
        </w:rPr>
        <w:t>than max pooling</w:t>
      </w:r>
      <w:r w:rsidR="00FF5870">
        <w:rPr>
          <w:szCs w:val="22"/>
        </w:rPr>
        <w:t xml:space="preserve">, </w:t>
      </w:r>
      <w:r w:rsidR="00E80798">
        <w:rPr>
          <w:szCs w:val="22"/>
        </w:rPr>
        <w:t>wh</w:t>
      </w:r>
      <w:r w:rsidR="004566F1">
        <w:rPr>
          <w:szCs w:val="22"/>
        </w:rPr>
        <w:t xml:space="preserve">ich can discard </w:t>
      </w:r>
      <w:r w:rsidR="005E1B2C">
        <w:rPr>
          <w:szCs w:val="22"/>
        </w:rPr>
        <w:t>information at plume edges.</w:t>
      </w:r>
    </w:p>
    <w:p w14:paraId="762560AE" w14:textId="6EB2888F" w:rsidR="00B4302D" w:rsidRPr="00C647B8" w:rsidRDefault="00CD3246" w:rsidP="00B82986">
      <w:pPr>
        <w:pStyle w:val="NormalWeb"/>
        <w:numPr>
          <w:ilvl w:val="0"/>
          <w:numId w:val="89"/>
        </w:numPr>
        <w:tabs>
          <w:tab w:val="clear" w:pos="720"/>
        </w:tabs>
        <w:rPr>
          <w:ins w:id="2941" w:author="Kondyukov, Grigoriy" w:date="2025-12-10T15:58:00Z" w16du:dateUtc="2025-12-10T23:58:00Z"/>
          <w:szCs w:val="22"/>
        </w:rPr>
      </w:pPr>
      <w:r>
        <w:rPr>
          <w:szCs w:val="22"/>
        </w:rPr>
        <w:t xml:space="preserve">Bounded activation for concentration outputs: </w:t>
      </w:r>
      <w:r w:rsidR="008F6861">
        <w:rPr>
          <w:szCs w:val="22"/>
        </w:rPr>
        <w:t xml:space="preserve">a customed Leaky Tanh is used </w:t>
      </w:r>
      <w:r w:rsidR="00B273DD">
        <w:rPr>
          <w:szCs w:val="22"/>
        </w:rPr>
        <w:t xml:space="preserve">so outputs remain bounded and transitions are smoother at plume edges. </w:t>
      </w:r>
      <w:r w:rsidR="008851AA">
        <w:rPr>
          <w:szCs w:val="22"/>
        </w:rPr>
        <w:t xml:space="preserve">Negative </w:t>
      </w:r>
      <w:r w:rsidR="003D5C13">
        <w:rPr>
          <w:szCs w:val="22"/>
        </w:rPr>
        <w:t xml:space="preserve">concentrations predictions are clipped out in post-processing. </w:t>
      </w:r>
      <w:r w:rsidR="00E80798" w:rsidRPr="00C647B8">
        <w:rPr>
          <w:szCs w:val="22"/>
        </w:rPr>
        <w:t xml:space="preserve"> </w:t>
      </w:r>
    </w:p>
    <w:p w14:paraId="3E1B92A0" w14:textId="5D3E7AF8" w:rsidR="001A0E55" w:rsidRDefault="001A0E55" w:rsidP="00BB4A21">
      <w:pPr>
        <w:pStyle w:val="Heading3"/>
      </w:pPr>
      <w:bookmarkStart w:id="2942" w:name="_Toc220495438"/>
      <w:r>
        <w:t>Training W</w:t>
      </w:r>
      <w:r w:rsidR="006E386E">
        <w:t>orkflow</w:t>
      </w:r>
      <w:bookmarkEnd w:id="2942"/>
      <w:r w:rsidR="006E386E">
        <w:t xml:space="preserve"> </w:t>
      </w:r>
    </w:p>
    <w:p w14:paraId="7675D1FE" w14:textId="615B1F6E" w:rsidR="00A2332E" w:rsidRDefault="00B07AE6" w:rsidP="00A2332E">
      <w:pPr>
        <w:pStyle w:val="BodyText"/>
      </w:pPr>
      <w:r>
        <w:t>The training follows a standard supervised surrogate workflow:</w:t>
      </w:r>
    </w:p>
    <w:p w14:paraId="3DAA4A0C" w14:textId="1108F30A" w:rsidR="005F61E7" w:rsidRPr="005F61E7" w:rsidRDefault="005F61E7" w:rsidP="005F61E7">
      <w:pPr>
        <w:pStyle w:val="NormalWeb"/>
        <w:numPr>
          <w:ilvl w:val="0"/>
          <w:numId w:val="89"/>
        </w:numPr>
        <w:tabs>
          <w:tab w:val="clear" w:pos="720"/>
        </w:tabs>
        <w:rPr>
          <w:szCs w:val="22"/>
        </w:rPr>
      </w:pPr>
      <w:r w:rsidRPr="005F61E7">
        <w:rPr>
          <w:szCs w:val="22"/>
        </w:rPr>
        <w:t>Dataset assembly: physics runs produce plume snapshots</w:t>
      </w:r>
      <w:r w:rsidR="00103E1F">
        <w:rPr>
          <w:szCs w:val="22"/>
        </w:rPr>
        <w:t>.</w:t>
      </w:r>
      <w:r w:rsidRPr="005F61E7">
        <w:rPr>
          <w:szCs w:val="22"/>
        </w:rPr>
        <w:t xml:space="preserve"> </w:t>
      </w:r>
      <w:r w:rsidR="00103E1F">
        <w:rPr>
          <w:szCs w:val="22"/>
        </w:rPr>
        <w:t>A</w:t>
      </w:r>
      <w:r w:rsidRPr="005F61E7">
        <w:rPr>
          <w:szCs w:val="22"/>
        </w:rPr>
        <w:t>djacent time pairs are converted into training samples.</w:t>
      </w:r>
    </w:p>
    <w:p w14:paraId="760D5670" w14:textId="57ECC022" w:rsidR="005F61E7" w:rsidRPr="005F61E7" w:rsidRDefault="005F61E7" w:rsidP="005F61E7">
      <w:pPr>
        <w:pStyle w:val="NormalWeb"/>
        <w:numPr>
          <w:ilvl w:val="0"/>
          <w:numId w:val="89"/>
        </w:numPr>
        <w:tabs>
          <w:tab w:val="clear" w:pos="720"/>
        </w:tabs>
        <w:rPr>
          <w:szCs w:val="22"/>
        </w:rPr>
      </w:pPr>
      <w:r w:rsidRPr="005F61E7">
        <w:rPr>
          <w:szCs w:val="22"/>
        </w:rPr>
        <w:t>Data preparation: inputs and outputs are padded and normalized so the network trains stably and predictions can be compared consistently across runs.</w:t>
      </w:r>
    </w:p>
    <w:p w14:paraId="110688D7" w14:textId="263EDBB1" w:rsidR="005F61E7" w:rsidRPr="005F61E7" w:rsidRDefault="005F61E7" w:rsidP="005F61E7">
      <w:pPr>
        <w:pStyle w:val="NormalWeb"/>
        <w:numPr>
          <w:ilvl w:val="0"/>
          <w:numId w:val="89"/>
        </w:numPr>
        <w:tabs>
          <w:tab w:val="clear" w:pos="720"/>
        </w:tabs>
        <w:rPr>
          <w:szCs w:val="22"/>
        </w:rPr>
      </w:pPr>
      <w:r w:rsidRPr="005F61E7">
        <w:rPr>
          <w:szCs w:val="22"/>
        </w:rPr>
        <w:t>Train/validate/test split: data are split into separate subsets (70/15/15) to evaluate generalization to unseen well configurations.</w:t>
      </w:r>
    </w:p>
    <w:p w14:paraId="4FA5785E" w14:textId="0D8AD0A4" w:rsidR="005F61E7" w:rsidRPr="005F61E7" w:rsidRDefault="005F61E7" w:rsidP="005F61E7">
      <w:pPr>
        <w:pStyle w:val="NormalWeb"/>
        <w:numPr>
          <w:ilvl w:val="0"/>
          <w:numId w:val="89"/>
        </w:numPr>
        <w:tabs>
          <w:tab w:val="clear" w:pos="720"/>
        </w:tabs>
        <w:rPr>
          <w:szCs w:val="22"/>
        </w:rPr>
      </w:pPr>
      <w:r w:rsidRPr="005F61E7">
        <w:rPr>
          <w:szCs w:val="22"/>
        </w:rPr>
        <w:lastRenderedPageBreak/>
        <w:t>Loss and optimizer: model weights are learned using the Adam optimizer and a mean squared error (MSE) loss, which directly penalizes plume map differences.</w:t>
      </w:r>
    </w:p>
    <w:p w14:paraId="0EFB8456" w14:textId="1A078897" w:rsidR="00B07AE6" w:rsidRPr="005F61E7" w:rsidRDefault="005F61E7" w:rsidP="005F61E7">
      <w:pPr>
        <w:pStyle w:val="NormalWeb"/>
        <w:numPr>
          <w:ilvl w:val="0"/>
          <w:numId w:val="89"/>
        </w:numPr>
        <w:tabs>
          <w:tab w:val="clear" w:pos="720"/>
        </w:tabs>
        <w:rPr>
          <w:szCs w:val="22"/>
        </w:rPr>
      </w:pPr>
      <w:r w:rsidRPr="005F61E7">
        <w:rPr>
          <w:szCs w:val="22"/>
        </w:rPr>
        <w:t>Early stopping: training stops when validation performance no longer improves, preventing overfitting and preserving the best checkpoint.</w:t>
      </w:r>
    </w:p>
    <w:p w14:paraId="5B31FD54" w14:textId="0F9A57DC" w:rsidR="00E801CC" w:rsidRPr="00E801CC" w:rsidRDefault="00E801CC" w:rsidP="00E801CC">
      <w:pPr>
        <w:pStyle w:val="NormalWeb"/>
      </w:pPr>
      <w:r w:rsidRPr="00E801CC">
        <w:t>Once trained, the U</w:t>
      </w:r>
      <w:r w:rsidRPr="00E801CC">
        <w:noBreakHyphen/>
        <w:t>Net is used in an autoregressive rollout for multiple time steps</w:t>
      </w:r>
      <w:r w:rsidR="00050DEF" w:rsidRPr="00050DEF">
        <w:t>, where the predicted plume is fed back as the next input state and the process repeats.</w:t>
      </w:r>
    </w:p>
    <w:p w14:paraId="27D06EDC" w14:textId="31E71D4B" w:rsidR="00E801CC" w:rsidRPr="00E801CC" w:rsidRDefault="00E801CC" w:rsidP="00E801CC">
      <w:pPr>
        <w:pStyle w:val="NormalWeb"/>
        <w:numPr>
          <w:ilvl w:val="0"/>
          <w:numId w:val="90"/>
        </w:numPr>
      </w:pPr>
      <w:r w:rsidRPr="00E801CC">
        <w:t xml:space="preserve">Predict plume at time </w:t>
      </w:r>
      <w:r w:rsidR="00FD6FE3">
        <w:rPr>
          <w:i/>
          <w:iCs/>
        </w:rPr>
        <w:t>t</w:t>
      </w:r>
      <w:r w:rsidRPr="00E801CC">
        <w:rPr>
          <w:i/>
          <w:iCs/>
        </w:rPr>
        <w:t xml:space="preserve"> + Δt</w:t>
      </w:r>
      <w:r w:rsidRPr="00E801CC">
        <w:t xml:space="preserve"> from plume at </w:t>
      </w:r>
      <w:r w:rsidRPr="00E801CC">
        <w:rPr>
          <w:i/>
          <w:iCs/>
        </w:rPr>
        <w:t>t</w:t>
      </w:r>
      <w:r w:rsidRPr="00E801CC">
        <w:t xml:space="preserve"> plus well</w:t>
      </w:r>
      <w:r w:rsidRPr="00E801CC">
        <w:noBreakHyphen/>
        <w:t>impact map.</w:t>
      </w:r>
    </w:p>
    <w:p w14:paraId="0239C49E" w14:textId="77777777" w:rsidR="00E801CC" w:rsidRPr="00E801CC" w:rsidRDefault="00E801CC" w:rsidP="00E801CC">
      <w:pPr>
        <w:pStyle w:val="NormalWeb"/>
        <w:numPr>
          <w:ilvl w:val="0"/>
          <w:numId w:val="90"/>
        </w:numPr>
      </w:pPr>
      <w:r w:rsidRPr="00E801CC">
        <w:t>Feed that predicted plume forward as the next input state.</w:t>
      </w:r>
    </w:p>
    <w:p w14:paraId="7D389AF1" w14:textId="77777777" w:rsidR="00E801CC" w:rsidRPr="00E801CC" w:rsidRDefault="00E801CC" w:rsidP="00E801CC">
      <w:pPr>
        <w:pStyle w:val="NormalWeb"/>
        <w:numPr>
          <w:ilvl w:val="0"/>
          <w:numId w:val="90"/>
        </w:numPr>
      </w:pPr>
      <w:r w:rsidRPr="00E801CC">
        <w:t>Repeat to generate a multi</w:t>
      </w:r>
      <w:r w:rsidRPr="00E801CC">
        <w:noBreakHyphen/>
        <w:t>step plume forecast under a chosen P&amp;T scenario.</w:t>
      </w:r>
    </w:p>
    <w:p w14:paraId="7F9CFC92" w14:textId="134A3B39" w:rsidR="00E801CC" w:rsidRPr="00E801CC" w:rsidRDefault="00E801CC" w:rsidP="00E801CC">
      <w:pPr>
        <w:pStyle w:val="NormalWeb"/>
      </w:pPr>
      <w:r w:rsidRPr="00E801CC">
        <w:t>This is the mechanism we will use in the prototype demo to show physic</w:t>
      </w:r>
      <w:r w:rsidR="00933DE7">
        <w:t>al and</w:t>
      </w:r>
      <w:r w:rsidRPr="00E801CC">
        <w:t xml:space="preserve"> surrogate</w:t>
      </w:r>
      <w:r w:rsidR="00933DE7">
        <w:t xml:space="preserve"> models</w:t>
      </w:r>
      <w:r w:rsidRPr="00E801CC">
        <w:t xml:space="preserve"> side</w:t>
      </w:r>
      <w:r w:rsidRPr="00E801CC">
        <w:noBreakHyphen/>
        <w:t>by</w:t>
      </w:r>
      <w:r w:rsidRPr="00E801CC">
        <w:noBreakHyphen/>
        <w:t>side under alternative pumping designs.</w:t>
      </w:r>
    </w:p>
    <w:p w14:paraId="1FE89DB8" w14:textId="77777777" w:rsidR="005D42E3" w:rsidRPr="005A1A05" w:rsidRDefault="005D42E3" w:rsidP="00BF0AE6">
      <w:pPr>
        <w:pStyle w:val="NormalWeb"/>
        <w:tabs>
          <w:tab w:val="clear" w:pos="720"/>
        </w:tabs>
        <w:rPr>
          <w:szCs w:val="22"/>
        </w:rPr>
      </w:pPr>
    </w:p>
    <w:p w14:paraId="2FD1FF88" w14:textId="52BB3167" w:rsidR="008D6205" w:rsidRPr="00340E12" w:rsidRDefault="00F73890">
      <w:pPr>
        <w:pStyle w:val="Heading1"/>
        <w:pPrChange w:id="2943" w:author="Song, Xuehang" w:date="2026-01-08T08:05:00Z" w16du:dateUtc="2026-01-08T16:05:00Z">
          <w:pPr>
            <w:spacing w:before="100" w:beforeAutospacing="1" w:after="100" w:afterAutospacing="1"/>
            <w:outlineLvl w:val="0"/>
          </w:pPr>
        </w:pPrChange>
      </w:pPr>
      <w:bookmarkStart w:id="2944" w:name="_Toc220495439"/>
      <w:del w:id="2945" w:author="Song, Xuehang" w:date="2025-12-11T09:23:00Z" w16du:dateUtc="2025-12-11T17:23:00Z">
        <w:r w:rsidRPr="00340E12">
          <w:lastRenderedPageBreak/>
          <w:delText>6</w:delText>
        </w:r>
      </w:del>
      <w:del w:id="2946" w:author="Song, Xuehang" w:date="2026-01-08T04:01:00Z" w16du:dateUtc="2026-01-08T12:01:00Z">
        <w:r w:rsidR="008D6205" w:rsidRPr="00340E12">
          <w:delText xml:space="preserve">. </w:delText>
        </w:r>
      </w:del>
      <w:r w:rsidRPr="00340E12">
        <w:t>Roadmap and Impact</w:t>
      </w:r>
      <w:ins w:id="2947" w:author="Song, Xuehang" w:date="2026-01-08T04:01:00Z" w16du:dateUtc="2026-01-08T12:01:00Z">
        <w:r w:rsidR="0077052E" w:rsidRPr="00340E12">
          <w:t xml:space="preserve"> (Xuehang)</w:t>
        </w:r>
      </w:ins>
      <w:bookmarkEnd w:id="2944"/>
    </w:p>
    <w:p w14:paraId="59245E72" w14:textId="68F94698" w:rsidR="000276D9" w:rsidRPr="00E853E6" w:rsidRDefault="000276D9" w:rsidP="000276D9">
      <w:pPr>
        <w:pStyle w:val="NormalWeb"/>
        <w:numPr>
          <w:ilvl w:val="0"/>
          <w:numId w:val="18"/>
        </w:numPr>
        <w:rPr>
          <w:szCs w:val="22"/>
        </w:rPr>
      </w:pPr>
      <w:r w:rsidRPr="00E853E6">
        <w:rPr>
          <w:rStyle w:val="Strong"/>
          <w:rFonts w:eastAsiaTheme="majorEastAsia"/>
          <w:szCs w:val="22"/>
        </w:rPr>
        <w:t>Operational impact:</w:t>
      </w:r>
      <w:r w:rsidRPr="00E853E6">
        <w:rPr>
          <w:szCs w:val="22"/>
        </w:rPr>
        <w:t xml:space="preserve"> faster scenario iteration; fewer unnecessary simulator runs; “explainable updates” </w:t>
      </w:r>
      <w:r w:rsidR="00CB5346">
        <w:rPr>
          <w:szCs w:val="22"/>
        </w:rPr>
        <w:t xml:space="preserve">to </w:t>
      </w:r>
      <w:r w:rsidRPr="00E853E6">
        <w:rPr>
          <w:szCs w:val="22"/>
        </w:rPr>
        <w:t>increase regulator confidence.</w:t>
      </w:r>
    </w:p>
    <w:p w14:paraId="5F1F3363" w14:textId="52C24D7C" w:rsidR="000276D9" w:rsidRPr="00E853E6" w:rsidRDefault="000276D9" w:rsidP="000276D9">
      <w:pPr>
        <w:pStyle w:val="NormalWeb"/>
        <w:numPr>
          <w:ilvl w:val="0"/>
          <w:numId w:val="18"/>
        </w:numPr>
        <w:rPr>
          <w:szCs w:val="22"/>
        </w:rPr>
      </w:pPr>
      <w:r w:rsidRPr="00E853E6">
        <w:rPr>
          <w:rStyle w:val="Strong"/>
          <w:rFonts w:eastAsiaTheme="majorEastAsia"/>
          <w:szCs w:val="22"/>
        </w:rPr>
        <w:t>Scaling path:</w:t>
      </w:r>
      <w:r w:rsidRPr="00E853E6">
        <w:rPr>
          <w:szCs w:val="22"/>
        </w:rPr>
        <w:t xml:space="preserve"> additional constituents (</w:t>
      </w:r>
      <w:r w:rsidR="00AD785E">
        <w:rPr>
          <w:szCs w:val="22"/>
        </w:rPr>
        <w:t xml:space="preserve">CTET, </w:t>
      </w:r>
      <w:r w:rsidRPr="00E853E6">
        <w:rPr>
          <w:szCs w:val="22"/>
        </w:rPr>
        <w:t>TCE), other EM sites</w:t>
      </w:r>
      <w:r w:rsidR="00190B4C">
        <w:rPr>
          <w:szCs w:val="22"/>
        </w:rPr>
        <w:t>,</w:t>
      </w:r>
      <w:r w:rsidRPr="00E853E6">
        <w:rPr>
          <w:szCs w:val="22"/>
        </w:rPr>
        <w:t xml:space="preserve"> alignment with digital-twin initiatives.</w:t>
      </w:r>
    </w:p>
    <w:p w14:paraId="00745EDD" w14:textId="607B7523" w:rsidR="00C8371F" w:rsidRDefault="000276D9" w:rsidP="00882393">
      <w:pPr>
        <w:pStyle w:val="NormalWeb"/>
        <w:numPr>
          <w:ilvl w:val="0"/>
          <w:numId w:val="18"/>
        </w:numPr>
        <w:rPr>
          <w:szCs w:val="22"/>
        </w:rPr>
      </w:pPr>
      <w:r w:rsidRPr="00E853E6">
        <w:rPr>
          <w:rStyle w:val="Strong"/>
          <w:rFonts w:eastAsiaTheme="majorEastAsia"/>
          <w:szCs w:val="22"/>
        </w:rPr>
        <w:t>Open</w:t>
      </w:r>
      <w:r w:rsidR="00CD6842" w:rsidRPr="00E853E6">
        <w:rPr>
          <w:rStyle w:val="Strong"/>
          <w:rFonts w:eastAsiaTheme="majorEastAsia"/>
          <w:szCs w:val="22"/>
        </w:rPr>
        <w:t>-</w:t>
      </w:r>
      <w:r w:rsidR="00F668F0">
        <w:rPr>
          <w:rStyle w:val="Strong"/>
          <w:rFonts w:eastAsiaTheme="majorEastAsia"/>
          <w:szCs w:val="22"/>
        </w:rPr>
        <w:t>source code</w:t>
      </w:r>
      <w:r w:rsidRPr="00E853E6">
        <w:rPr>
          <w:rStyle w:val="Strong"/>
          <w:rFonts w:eastAsiaTheme="majorEastAsia"/>
          <w:szCs w:val="22"/>
        </w:rPr>
        <w:t>:</w:t>
      </w:r>
      <w:r w:rsidRPr="00E853E6">
        <w:rPr>
          <w:szCs w:val="22"/>
        </w:rPr>
        <w:t xml:space="preserve"> code repo, containers, demo datasets,</w:t>
      </w:r>
    </w:p>
    <w:p w14:paraId="531E7C8A" w14:textId="77777777" w:rsidR="00170E52" w:rsidRDefault="00170E52" w:rsidP="00882393">
      <w:pPr>
        <w:pStyle w:val="NormalWeb"/>
        <w:rPr>
          <w:rStyle w:val="Strong"/>
          <w:rFonts w:eastAsiaTheme="majorEastAsia"/>
        </w:rPr>
      </w:pPr>
    </w:p>
    <w:p w14:paraId="5C498C91" w14:textId="77777777" w:rsidR="00BD4096" w:rsidRDefault="00BD4096" w:rsidP="00BD4096">
      <w:pPr>
        <w:pStyle w:val="Heading1"/>
        <w:rPr>
          <w:ins w:id="2948" w:author="Song, Xuehang" w:date="2026-01-08T04:09:00Z" w16du:dateUtc="2026-01-08T12:09:00Z"/>
        </w:rPr>
      </w:pPr>
      <w:bookmarkStart w:id="2949" w:name="_Toc220495440"/>
      <w:ins w:id="2950" w:author="Song, Xuehang" w:date="2026-01-08T04:09:00Z" w16du:dateUtc="2026-01-08T12:09:00Z">
        <w:r>
          <w:lastRenderedPageBreak/>
          <w:t>References</w:t>
        </w:r>
        <w:bookmarkEnd w:id="2949"/>
      </w:ins>
    </w:p>
    <w:p w14:paraId="175AD121" w14:textId="77777777" w:rsidR="00BD4096" w:rsidRPr="00F34AEA" w:rsidRDefault="00BD4096" w:rsidP="00BD4096">
      <w:pPr>
        <w:pStyle w:val="EndNoteBibliography"/>
      </w:pPr>
      <w:ins w:id="2951" w:author="Song, Xuehang" w:date="2026-01-08T04:09:00Z" w16du:dateUtc="2026-01-08T12:09:00Z">
        <w:r>
          <w:fldChar w:fldCharType="begin"/>
        </w:r>
        <w:r>
          <w:rPr>
            <w:lang w:eastAsia="zh-CN"/>
          </w:rPr>
          <w:instrText xml:space="preserve"> ADDIN EN.REFLIST </w:instrText>
        </w:r>
        <w:r>
          <w:fldChar w:fldCharType="separate"/>
        </w:r>
      </w:ins>
      <w:r w:rsidRPr="00F34AEA">
        <w:t>Anshuman, A., Eldho, T.I., 2023. A parallel workflow framework using encoder-decoder LSTMs for uncertainty quantification in contaminant source identification in groundwater. Journal of Hydrology 619, 129296.</w:t>
      </w:r>
    </w:p>
    <w:p w14:paraId="7D5A3FA9" w14:textId="77777777" w:rsidR="00BD4096" w:rsidRPr="00F34AEA" w:rsidRDefault="00BD4096" w:rsidP="00BD4096">
      <w:pPr>
        <w:pStyle w:val="EndNoteBibliography"/>
      </w:pPr>
      <w:r w:rsidRPr="00F34AEA">
        <w:t>Arshadi, M., De Paolis Kaluza, M.C., Miller, E.L., Abriola, L.M., 2020. Subsurface source zone characterization and uncertainty quantification using discriminative random fields. Water Resources Research 56, e2019WR026481.</w:t>
      </w:r>
    </w:p>
    <w:p w14:paraId="6904E469" w14:textId="77777777" w:rsidR="00BD4096" w:rsidRPr="00F34AEA" w:rsidRDefault="00BD4096" w:rsidP="00BD4096">
      <w:pPr>
        <w:pStyle w:val="EndNoteBibliography"/>
      </w:pPr>
      <w:r w:rsidRPr="00F34AEA">
        <w:t>Asher, M.J., Croke, B.F., Jakeman, A.J., Peeters, L.J., 2015. A review of surrogate models and their application to groundwater modeling. Water Resources Research 51, 5957-5973.</w:t>
      </w:r>
    </w:p>
    <w:p w14:paraId="64F6BF81" w14:textId="77777777" w:rsidR="00BD4096" w:rsidRPr="007332DF" w:rsidRDefault="00BD4096" w:rsidP="00BD4096">
      <w:pPr>
        <w:pStyle w:val="EndNoteBibliography"/>
      </w:pPr>
      <w:r w:rsidRPr="00F34AEA">
        <w:t>Bear, J., Cheng, A.H.-D., 2010. Modeling groundwater flow and contaminant transpo</w:t>
      </w:r>
      <w:r w:rsidRPr="007332DF">
        <w:t>rt. Springer.</w:t>
      </w:r>
    </w:p>
    <w:p w14:paraId="2AB82AF5" w14:textId="77777777" w:rsidR="00BD4096" w:rsidRPr="007332DF" w:rsidRDefault="00BD4096" w:rsidP="00BD4096">
      <w:pPr>
        <w:pStyle w:val="EndNoteBibliography"/>
      </w:pPr>
      <w:r w:rsidRPr="007332DF">
        <w:t>Chen, Y., Liu, G., Huang, X., Chen, K., Hou, J., Zhou, J., 2021. Development of a surrogate method of groundwater modeling using gated recurrent unit to improve the efficiency of parameter auto-calibration and global sensitivity analysis. Journal of Hydrology 598, 125726.</w:t>
      </w:r>
    </w:p>
    <w:p w14:paraId="4DD14E3E" w14:textId="77777777" w:rsidR="00BD4096" w:rsidRPr="007332DF" w:rsidRDefault="00BD4096" w:rsidP="00BD4096">
      <w:pPr>
        <w:pStyle w:val="EndNoteBibliography"/>
      </w:pPr>
      <w:r w:rsidRPr="007332DF">
        <w:t>Chen, Y., Liu, G., Huang, X., Meng, Y., 2022. Groundwater Remediation Design Underpinned By Coupling Evolution Algorithm With Deep Belief Network Surrogate. Water Resources Management 36, 2223-2239.</w:t>
      </w:r>
    </w:p>
    <w:p w14:paraId="1C182044" w14:textId="77777777" w:rsidR="00BD4096" w:rsidRPr="007332DF" w:rsidRDefault="00BD4096" w:rsidP="00BD4096">
      <w:pPr>
        <w:pStyle w:val="EndNoteBibliography"/>
      </w:pPr>
      <w:r w:rsidRPr="007332DF">
        <w:t>Doherty, J., 2004. PEST model-independent parameter estimation user manual. Watermark Numerical Computing, Brisbane, Australia 3338, 3349.</w:t>
      </w:r>
    </w:p>
    <w:p w14:paraId="17158727" w14:textId="77777777" w:rsidR="00BD4096" w:rsidRPr="007332DF" w:rsidRDefault="00BD4096" w:rsidP="00BD4096">
      <w:pPr>
        <w:pStyle w:val="EndNoteBibliography"/>
      </w:pPr>
      <w:r w:rsidRPr="007332DF">
        <w:t>Du, J., Shi, X., Mo, S., Kang, X., Wu, J., 2022. Deep learning based optimization under uncertainty for surfactant-enhanced DNAPL remediation in highly heterogeneous aquifers. Journal of Hydrology 608, 127639.</w:t>
      </w:r>
    </w:p>
    <w:p w14:paraId="001DC27B" w14:textId="77777777" w:rsidR="00BD4096" w:rsidRPr="007332DF" w:rsidRDefault="00BD4096" w:rsidP="00BD4096">
      <w:pPr>
        <w:pStyle w:val="EndNoteBibliography"/>
      </w:pPr>
      <w:r w:rsidRPr="007332DF">
        <w:t>Evensen, G., 2009. Data assimilation: the ensemble Kalman filter. Springer.</w:t>
      </w:r>
    </w:p>
    <w:p w14:paraId="12EF28A1" w14:textId="77777777" w:rsidR="00BD4096" w:rsidRPr="007332DF" w:rsidRDefault="00BD4096" w:rsidP="00BD4096">
      <w:pPr>
        <w:pStyle w:val="EndNoteBibliography"/>
      </w:pPr>
      <w:r w:rsidRPr="007332DF">
        <w:t>Fienen, M.N., Doherty, J., Hunt, R., Reeves, H., 2010. Using prediction uncertainty analysis to design hydrologic monitoring networks: Example applications from the Great Lakes water availability pilot project, Scientific Investigations Report.</w:t>
      </w:r>
    </w:p>
    <w:p w14:paraId="343BAF86" w14:textId="77777777" w:rsidR="00BD4096" w:rsidRPr="007332DF" w:rsidRDefault="00BD4096" w:rsidP="00BD4096">
      <w:pPr>
        <w:pStyle w:val="EndNoteBibliography"/>
      </w:pPr>
      <w:r w:rsidRPr="007332DF">
        <w:t>Graham, G.H., Chen, Y., 2020. Bayesian inversion of generative models for geologic storage of carbon dioxide. arXiv preprint arXiv:2001.04829.</w:t>
      </w:r>
    </w:p>
    <w:p w14:paraId="5BCD6AC4" w14:textId="77777777" w:rsidR="00BD4096" w:rsidRPr="007332DF" w:rsidRDefault="00BD4096" w:rsidP="00BD4096">
      <w:pPr>
        <w:pStyle w:val="EndNoteBibliography"/>
      </w:pPr>
      <w:r w:rsidRPr="007332DF">
        <w:t>Guo, Z., Ma, R., Zhang, Y., Zheng, C., 2021. Contaminant transport in heterogeneous aquifers: A critical review of mechanisms and numerical methods of non-Fickian dispersion. Science China Earth Sciences 64, 1224-1241.</w:t>
      </w:r>
    </w:p>
    <w:p w14:paraId="53A1E4BA" w14:textId="77777777" w:rsidR="00BD4096" w:rsidRPr="007332DF" w:rsidRDefault="00BD4096" w:rsidP="00BD4096">
      <w:pPr>
        <w:pStyle w:val="EndNoteBibliography"/>
      </w:pPr>
      <w:r w:rsidRPr="007332DF">
        <w:t>Hammond, G.E., Lichtner, P.C., Mills, R., 2014. Evaluating the performance of parallel subsurface simulators: An illustrative example with PFLOTRAN. Water resources research 50, 208-228.</w:t>
      </w:r>
    </w:p>
    <w:p w14:paraId="538AF53D" w14:textId="77777777" w:rsidR="00BD4096" w:rsidRPr="007332DF" w:rsidRDefault="00BD4096" w:rsidP="00BD4096">
      <w:pPr>
        <w:pStyle w:val="EndNoteBibliography"/>
      </w:pPr>
      <w:r w:rsidRPr="007332DF">
        <w:t>Harbaugh, A.W., 2005. MODFLOW-2005, the US Geological Survey modular ground-water model: the ground-water flow process. US Department of the Interior, US Geological Survey Reston, VA, USA.</w:t>
      </w:r>
    </w:p>
    <w:p w14:paraId="203CF270" w14:textId="77777777" w:rsidR="00BD4096" w:rsidRPr="007332DF" w:rsidRDefault="00BD4096" w:rsidP="00BD4096">
      <w:pPr>
        <w:pStyle w:val="EndNoteBibliography"/>
      </w:pPr>
      <w:r w:rsidRPr="007332DF">
        <w:rPr>
          <w:rFonts w:hint="eastAsia"/>
        </w:rPr>
        <w:t>Hendricks Franssen, H.-J., Kinzelbach, W., 2008. Real</w:t>
      </w:r>
      <w:r w:rsidRPr="007332DF">
        <w:rPr>
          <w:rFonts w:ascii="Cambria Math" w:hAnsi="Cambria Math" w:cs="Cambria Math"/>
        </w:rPr>
        <w:t>‐</w:t>
      </w:r>
      <w:r w:rsidRPr="007332DF">
        <w:rPr>
          <w:rFonts w:hint="eastAsia"/>
        </w:rPr>
        <w:t xml:space="preserve">time groundwater flow modeling with the ensemble Kalman filter: Joint estimation of states and parameters and the filter inbreeding problem. Water resources research </w:t>
      </w:r>
      <w:r w:rsidRPr="007332DF">
        <w:t>44.</w:t>
      </w:r>
    </w:p>
    <w:p w14:paraId="3259038F" w14:textId="77777777" w:rsidR="00BD4096" w:rsidRPr="007332DF" w:rsidRDefault="00BD4096" w:rsidP="00BD4096">
      <w:pPr>
        <w:pStyle w:val="EndNoteBibliography"/>
      </w:pPr>
      <w:r w:rsidRPr="007332DF">
        <w:t>Hill, M.C., Tiedeman, C.R., 2007. Effective groundwater model calibration: with analysis of data, sensitivities, predictions, and uncertainty. John Wiley &amp; Sons.</w:t>
      </w:r>
    </w:p>
    <w:p w14:paraId="3A8F9105" w14:textId="77777777" w:rsidR="008A668C" w:rsidRPr="008A668C" w:rsidRDefault="008A668C" w:rsidP="008A668C">
      <w:pPr>
        <w:pStyle w:val="EndNoteBibliography"/>
      </w:pPr>
      <w:r w:rsidRPr="008A668C">
        <w:lastRenderedPageBreak/>
        <w:t>Huling, S.G., 1991. Dense nonaqueous phase liquids. Superfund Technology Support Center for Ground Water, Robert S. Kerr ….</w:t>
      </w:r>
    </w:p>
    <w:p w14:paraId="1BB4EB27" w14:textId="77777777" w:rsidR="00BD4096" w:rsidRPr="007332DF" w:rsidRDefault="00BD4096" w:rsidP="00BD4096">
      <w:pPr>
        <w:pStyle w:val="EndNoteBibliography"/>
      </w:pPr>
      <w:r w:rsidRPr="007332DF">
        <w:t>Jiang, S., Liu, C., Dwivedi, D., 2025. GeoFUSE: An Efficient Surrogate Model for Seawater Intrusion Prediction and Uncertainty Reduction. Water Resources Research 61, e2024WR038898.</w:t>
      </w:r>
    </w:p>
    <w:p w14:paraId="7B30AE47" w14:textId="77777777" w:rsidR="00BD4096" w:rsidRPr="007332DF" w:rsidRDefault="00BD4096" w:rsidP="00BD4096">
      <w:pPr>
        <w:pStyle w:val="EndNoteBibliography"/>
      </w:pPr>
      <w:r w:rsidRPr="007332DF">
        <w:t>Jiang, Z., Tahmasebi, P., Mao, Z., 2021. Deep residual U-net convolution neural networks with autoregressive strategy for fluid flow predictions in large-scale geosystems. Advances in Water Resources 150, 103878.</w:t>
      </w:r>
    </w:p>
    <w:p w14:paraId="64DCAC01" w14:textId="77777777" w:rsidR="00BD4096" w:rsidRPr="00F34AEA" w:rsidRDefault="00BD4096" w:rsidP="00BD4096">
      <w:pPr>
        <w:pStyle w:val="EndNoteBibliography"/>
      </w:pPr>
      <w:r w:rsidRPr="00F34AEA">
        <w:t>Johnson, V.M., Rogers, L.L., 2000. Accuracy of Neural Network Approximators in Simulation-Optimization. Journal of Water Resources Planning and Management 126, 48-56.</w:t>
      </w:r>
    </w:p>
    <w:p w14:paraId="4FA78A8F" w14:textId="77777777" w:rsidR="00BD4096" w:rsidRPr="007332DF" w:rsidRDefault="00BD4096" w:rsidP="00BD4096">
      <w:pPr>
        <w:pStyle w:val="EndNoteBibliography"/>
      </w:pPr>
      <w:r w:rsidRPr="007332DF">
        <w:t>Ko, N.-Y., Lee, K.-K., Hyun, Y., 2005. Optimal groundwater remediation design of a pump and treat system considering clean-up time. Geosciences Journal 9, 23-31.</w:t>
      </w:r>
    </w:p>
    <w:p w14:paraId="4B9C9AF8" w14:textId="77777777" w:rsidR="00BD4096" w:rsidRPr="00F34AEA" w:rsidRDefault="00BD4096" w:rsidP="00BD4096">
      <w:pPr>
        <w:pStyle w:val="EndNoteBibliography"/>
      </w:pPr>
      <w:r w:rsidRPr="00F34AEA">
        <w:t>Kontos, Y.N., Kassandros, T., Perifanos, K., Karampasis, M., Katsifarakis, K.L., Karatzas, K., 2022. Machine learning for groundwater pollution source identification and monitoring network optimization. Neural Computing and Applications 34, 19515-19545.</w:t>
      </w:r>
    </w:p>
    <w:p w14:paraId="6B4ED749" w14:textId="77777777" w:rsidR="00BD4096" w:rsidRPr="00F34AEA" w:rsidRDefault="00BD4096" w:rsidP="00BD4096">
      <w:pPr>
        <w:pStyle w:val="EndNoteBibliography"/>
      </w:pPr>
      <w:r w:rsidRPr="00F34AEA">
        <w:t>Kovachki, N., Li, Z., Liu, B., Azizzadenesheli, K., Bhattacharya, K., Stuart, A., Anandkumar, A., 2023. Neural operator: Learning maps between function spaces with applications to pdes. Journal of Machine Learning Research 24, 1-97.</w:t>
      </w:r>
    </w:p>
    <w:p w14:paraId="3BD99AD3" w14:textId="77777777" w:rsidR="00BD4096" w:rsidRPr="00F34AEA" w:rsidRDefault="00BD4096" w:rsidP="00BD4096">
      <w:pPr>
        <w:pStyle w:val="EndNoteBibliography"/>
      </w:pPr>
      <w:r w:rsidRPr="00F34AEA">
        <w:t>Laloy, E., Hérault, R., Jacques, D., Linde, N., 2018. Training-Image Based Geostatistical Inversion Using a Spatial Generative Adversarial Neural Network. Water Resources Research 54, 381-406.</w:t>
      </w:r>
    </w:p>
    <w:p w14:paraId="7E1FFA45" w14:textId="77777777" w:rsidR="00BD4096" w:rsidRPr="007332DF" w:rsidRDefault="00BD4096" w:rsidP="00BD4096">
      <w:pPr>
        <w:pStyle w:val="EndNoteBibliography"/>
      </w:pPr>
      <w:r w:rsidRPr="007332DF">
        <w:t>Lauzon, D., 2024. A U-Net architecture as a surrogate model combined with a geostatistical spectral algorithm for transient groundwater flow inverse problems. Advances in Water Resources 189, 104726.</w:t>
      </w:r>
    </w:p>
    <w:p w14:paraId="2EA57C16" w14:textId="77777777" w:rsidR="00BD4096" w:rsidRPr="007332DF" w:rsidRDefault="00BD4096" w:rsidP="00BD4096">
      <w:pPr>
        <w:pStyle w:val="EndNoteBibliography"/>
      </w:pPr>
      <w:r w:rsidRPr="007332DF">
        <w:t>Li, X., Peng, C., Zhao, Y., Xia, X., 2025. A Hybrid DSCNN-GRU Based Surrogate Model for Transient Groundwater Flow Prediction. Applied Sciences 15, 4576.</w:t>
      </w:r>
    </w:p>
    <w:p w14:paraId="2402E113" w14:textId="77777777" w:rsidR="00BD4096" w:rsidRPr="007332DF" w:rsidRDefault="00BD4096" w:rsidP="00BD4096">
      <w:pPr>
        <w:pStyle w:val="EndNoteBibliography"/>
      </w:pPr>
      <w:r w:rsidRPr="007332DF">
        <w:t>Li, Z., Kovachki, N., Azizzadenesheli, K., Liu, B., Bhattacharya, K., Stuart, A., Anandkumar, A., 2020. Fourier neural operator for parametric partial differential equations. arXiv preprint arXiv:2010.08895.</w:t>
      </w:r>
    </w:p>
    <w:p w14:paraId="3749F0E9" w14:textId="77777777" w:rsidR="00BD4096" w:rsidRPr="00F34AEA" w:rsidRDefault="00BD4096" w:rsidP="00BD4096">
      <w:pPr>
        <w:pStyle w:val="EndNoteBibliography"/>
      </w:pPr>
      <w:r w:rsidRPr="00F34AEA">
        <w:t>Liu, Q., Gui, D., Zhang, L., Niu, J., Dai, H., Wei, G., Hu, B.X., 2022. Simulation of regional groundwater levels in arid regions using interpretable machine learning models. Science of The Total Environment 831, 154902.</w:t>
      </w:r>
    </w:p>
    <w:p w14:paraId="773CC290" w14:textId="77777777" w:rsidR="00BD4096" w:rsidRPr="00F34AEA" w:rsidRDefault="00BD4096" w:rsidP="00BD4096">
      <w:pPr>
        <w:pStyle w:val="EndNoteBibliography"/>
      </w:pPr>
      <w:r w:rsidRPr="00F34AEA">
        <w:t>Lu, L., Meng, X., Cai, S., Mao, Z., Goswami, S., Zhang, Z., Karniadakis, G.E., 2022. A comprehensive and fair comparison of two neural operators (with practical extensions) based on FAIR data. Computer Methods in Applied Mechanics and Engineering 393, 114778.</w:t>
      </w:r>
    </w:p>
    <w:p w14:paraId="2851E70E" w14:textId="77777777" w:rsidR="00BD4096" w:rsidRPr="00F34AEA" w:rsidRDefault="00BD4096" w:rsidP="00BD4096">
      <w:pPr>
        <w:pStyle w:val="EndNoteBibliography"/>
      </w:pPr>
      <w:r w:rsidRPr="00F34AEA">
        <w:t>Luo, J., Ji, Y., Lu, W., Wang, H., 2018. Optimal Latin hypercube sampling-based surrogate model in NAPLs contaminated groundwater remediation optimization process. Water Supply 18, 333-346.</w:t>
      </w:r>
    </w:p>
    <w:p w14:paraId="4CDD82B5" w14:textId="77777777" w:rsidR="00BD4096" w:rsidRPr="00F34AEA" w:rsidRDefault="00BD4096" w:rsidP="00BD4096">
      <w:pPr>
        <w:pStyle w:val="EndNoteBibliography"/>
      </w:pPr>
      <w:r w:rsidRPr="00F34AEA">
        <w:t>Luo, J., Lu, W., 2014. A mixed-integer non-linear programming with surrogate model for optimal remediation design of NAPLs contaminated aquifer. International Journal of Environment and Pollution 54, 1-16.</w:t>
      </w:r>
    </w:p>
    <w:p w14:paraId="32BEFF03" w14:textId="77777777" w:rsidR="00BD4096" w:rsidRPr="007332DF" w:rsidRDefault="00BD4096" w:rsidP="00BD4096">
      <w:pPr>
        <w:pStyle w:val="EndNoteBibliography"/>
      </w:pPr>
      <w:r w:rsidRPr="007332DF">
        <w:lastRenderedPageBreak/>
        <w:t>Luo, J., Lu, W., Xin, X., Chu, H., 2013. Surrogate model application to the identification of an optimal surfactant-enhanced aquifer remediation strategy for DNAPL-contaminated sites. Journal of Earth Science 24, 1023-1032.</w:t>
      </w:r>
    </w:p>
    <w:p w14:paraId="7F05A2FD" w14:textId="77777777" w:rsidR="00BD4096" w:rsidRPr="007332DF" w:rsidRDefault="00BD4096" w:rsidP="00BD4096">
      <w:pPr>
        <w:pStyle w:val="EndNoteBibliography"/>
      </w:pPr>
      <w:r w:rsidRPr="007332DF">
        <w:t>Luo, J., Ma, X., Ji, Y., Li, X., Song, Z., Lu, W., 2023. Review of machine learning-based surrogate models of groundwater contaminant modeling. Environmental Research 238, 117268.</w:t>
      </w:r>
    </w:p>
    <w:p w14:paraId="2308970A" w14:textId="77777777" w:rsidR="00BD4096" w:rsidRPr="007332DF" w:rsidRDefault="00BD4096" w:rsidP="00BD4096">
      <w:pPr>
        <w:pStyle w:val="EndNoteBibliography"/>
      </w:pPr>
      <w:r w:rsidRPr="007332DF">
        <w:t>Majumder, P., Eldho, T.I., 2020. Artificial Neural Network and Grey Wolf Optimizer Based Surrogate Simulation-Optimization Model for Groundwater Remediation. Water Resources Management 34, 763-783.</w:t>
      </w:r>
    </w:p>
    <w:p w14:paraId="667D6FC3" w14:textId="77777777" w:rsidR="00BD4096" w:rsidRPr="007332DF" w:rsidRDefault="00BD4096" w:rsidP="00BD4096">
      <w:pPr>
        <w:pStyle w:val="EndNoteBibliography"/>
      </w:pPr>
      <w:r w:rsidRPr="007332DF">
        <w:t>Marrel, A., Iooss, B., 2024. Probabilistic surrogate modeling by Gaussian process: A review on recent insights in estimation and validation. Reliability Engineering &amp; System Safety 247, 110094.</w:t>
      </w:r>
    </w:p>
    <w:p w14:paraId="5D973210" w14:textId="77777777" w:rsidR="00BD4096" w:rsidRPr="007332DF" w:rsidRDefault="00BD4096" w:rsidP="00BD4096">
      <w:pPr>
        <w:pStyle w:val="EndNoteBibliography"/>
      </w:pPr>
      <w:r w:rsidRPr="007332DF">
        <w:t>Maxwell, R., Condon, L., Kollet, S., 2015. A high-resolution simulation of groundwater and surface water over most of the continental US with the integrated hydrologic model ParFlow v3. Geoscientific model development 8, 923-937.</w:t>
      </w:r>
    </w:p>
    <w:p w14:paraId="7E9B8E36" w14:textId="77777777" w:rsidR="008A668C" w:rsidRPr="008A668C" w:rsidRDefault="008A668C" w:rsidP="008A668C">
      <w:pPr>
        <w:pStyle w:val="EndNoteBibliography"/>
      </w:pPr>
      <w:r w:rsidRPr="008A668C">
        <w:t>McCaulou, D.R., 1995. Nonaqueous phase liquids compatibility with materials used in well construction, sampling, and remediation. United States Environmental Protection Agency, Office of Research and ….</w:t>
      </w:r>
    </w:p>
    <w:p w14:paraId="54B17E98" w14:textId="77777777" w:rsidR="00BD4096" w:rsidRPr="00F34AEA" w:rsidRDefault="00BD4096" w:rsidP="00BD4096">
      <w:pPr>
        <w:pStyle w:val="EndNoteBibliography"/>
      </w:pPr>
      <w:r w:rsidRPr="00F34AEA">
        <w:t>Meray, A., Wang, L., Kurihana, T., Mastilovic, I., Praveen, S., Xu, Z., Memarzadeh, M., Lavin, A., Wainwright, H., 2024. Physics-informed surrogate modeling for supporting climate resilience at groundwater contamination sites. Computers &amp; Geosciences 183, 105508.</w:t>
      </w:r>
    </w:p>
    <w:p w14:paraId="4EA9E0B4" w14:textId="77777777" w:rsidR="008A668C" w:rsidRPr="008A668C" w:rsidRDefault="008A668C" w:rsidP="008A668C">
      <w:pPr>
        <w:pStyle w:val="EndNoteBibliography"/>
      </w:pPr>
      <w:r w:rsidRPr="008A668C">
        <w:t>Mezić, I., 2013. Analysis of Fluid Flows via Spectral Properties of the Koopman Operator. Annual Review of Fluid Mechanics 45, 357-378.</w:t>
      </w:r>
    </w:p>
    <w:p w14:paraId="11A3D52D" w14:textId="77777777" w:rsidR="00BD4096" w:rsidRPr="007332DF" w:rsidRDefault="00BD4096" w:rsidP="00BD4096">
      <w:pPr>
        <w:pStyle w:val="EndNoteBibliography"/>
      </w:pPr>
      <w:r w:rsidRPr="007332DF">
        <w:t>Miele, R., Linde, N., 2025. Diffusion models for multivariate subsurface generation and efficient probabilistic inversion. Computers &amp; Geosciences 207, 106076.</w:t>
      </w:r>
    </w:p>
    <w:p w14:paraId="7DFB7655" w14:textId="77777777" w:rsidR="00BD4096" w:rsidRPr="007332DF" w:rsidRDefault="00BD4096" w:rsidP="00BD4096">
      <w:pPr>
        <w:pStyle w:val="EndNoteBibliography"/>
      </w:pPr>
      <w:r w:rsidRPr="007332DF">
        <w:t>Mo, S., Zhu, Y., Zabaras, N., Shi, X., Wu, J., 2019. Deep Convolutional Encoder-Decoder Networks for Uncertainty Quantification of Dynamic Multiphase Flow in Heterogeneous Media. Water Resources Research 55, 703-728.</w:t>
      </w:r>
    </w:p>
    <w:p w14:paraId="5D75E3DC" w14:textId="77777777" w:rsidR="00BD4096" w:rsidRPr="00F34AEA" w:rsidRDefault="00BD4096" w:rsidP="00BD4096">
      <w:pPr>
        <w:pStyle w:val="EndNoteBibliography"/>
      </w:pPr>
      <w:r w:rsidRPr="00F34AEA">
        <w:t>Mosser, L., Dubrule, O., Blunt, M.J., 2017. Reconstruction of three-dimensional porous media using generative adversarial neural networks. Physical Review E 96, 043309.</w:t>
      </w:r>
    </w:p>
    <w:p w14:paraId="5D0BDDEA" w14:textId="77777777" w:rsidR="00BD4096" w:rsidRPr="007332DF" w:rsidRDefault="00BD4096" w:rsidP="00BD4096">
      <w:pPr>
        <w:pStyle w:val="EndNoteBibliography"/>
      </w:pPr>
      <w:r w:rsidRPr="007332DF">
        <w:t>Neuman, S., Wierenga, P.J., Nicholson, T., 2003. A comprehensive strategy of hydrogeologic modeling and uncertainty analysis for nuclear facilities and sites. Division of Systems Analysis and Regulatory Effectiveness, Office of Nuclear ….</w:t>
      </w:r>
    </w:p>
    <w:p w14:paraId="79BA1ED0" w14:textId="77777777" w:rsidR="008A668C" w:rsidRPr="008A668C" w:rsidRDefault="008A668C" w:rsidP="008A668C">
      <w:pPr>
        <w:pStyle w:val="EndNoteBibliography"/>
      </w:pPr>
      <w:r w:rsidRPr="008A668C">
        <w:t>Newell, C.J., 1995. Light nonaqueous phase liquids. United States Environmental Protection Agency, Office of Research and ….</w:t>
      </w:r>
    </w:p>
    <w:p w14:paraId="1DFF5C9A" w14:textId="77777777" w:rsidR="00BD4096" w:rsidRPr="007332DF" w:rsidRDefault="00BD4096" w:rsidP="00BD4096">
      <w:pPr>
        <w:pStyle w:val="EndNoteBibliography"/>
      </w:pPr>
      <w:r w:rsidRPr="007332DF">
        <w:t>Nguyen, T.-U., Suk, H., Liang, C.-P., Ho, Y.-C., Chen, J.-S., 2025. Using Machine Learning to Develop a Surrogate Model for Simulating Multispecies Contaminant Transport in Groundwater. Hydrology 12, 185.</w:t>
      </w:r>
    </w:p>
    <w:p w14:paraId="024A82CB" w14:textId="77777777" w:rsidR="008A668C" w:rsidRPr="008A668C" w:rsidRDefault="008A668C" w:rsidP="008A668C">
      <w:pPr>
        <w:pStyle w:val="EndNoteBibliography"/>
      </w:pPr>
      <w:r w:rsidRPr="008A668C">
        <w:t>Pfaff, T., Fortunato, M., Sanchez-Gonzalez, A., Battaglia, P., 2020. Learning mesh-based simulation with graph networks, International conference on learning representations.</w:t>
      </w:r>
    </w:p>
    <w:p w14:paraId="349047C7" w14:textId="77777777" w:rsidR="00BD4096" w:rsidRPr="007332DF" w:rsidRDefault="00BD4096" w:rsidP="00BD4096">
      <w:pPr>
        <w:pStyle w:val="EndNoteBibliography"/>
      </w:pPr>
      <w:r w:rsidRPr="007332DF">
        <w:t>Pruess, K., Oldenburg, C.M., Moridis, G., 1999. TOUGH2 user's guide version 2.</w:t>
      </w:r>
    </w:p>
    <w:p w14:paraId="0D80368F" w14:textId="77777777" w:rsidR="008A668C" w:rsidRPr="008A668C" w:rsidRDefault="008A668C" w:rsidP="008A668C">
      <w:pPr>
        <w:pStyle w:val="EndNoteBibliography"/>
      </w:pPr>
      <w:r w:rsidRPr="008A668C">
        <w:t xml:space="preserve">RMCS, 2017. Hanford 200 Area ZP-1 OU, Washington </w:t>
      </w:r>
    </w:p>
    <w:p w14:paraId="13B2219C" w14:textId="77777777" w:rsidR="00BD4096" w:rsidRPr="00F34AEA" w:rsidRDefault="00BD4096" w:rsidP="00BD4096">
      <w:pPr>
        <w:pStyle w:val="EndNoteBibliography"/>
      </w:pPr>
      <w:r w:rsidRPr="00F34AEA">
        <w:lastRenderedPageBreak/>
        <w:t>Rogers, L.L., Dowla, F.U., 1994. Optimization of groundwater remediation using artificial neural networks with parallel solute transport modeling. Water Resources Research 30, 457-481.</w:t>
      </w:r>
    </w:p>
    <w:p w14:paraId="3636CF69" w14:textId="77777777" w:rsidR="00BD4096" w:rsidRPr="00F34AEA" w:rsidRDefault="00BD4096" w:rsidP="00BD4096">
      <w:pPr>
        <w:pStyle w:val="EndNoteBibliography"/>
      </w:pPr>
      <w:r w:rsidRPr="00F34AEA">
        <w:t>Rogers, L.L., Dowla, F.U., Johnson, V.M., 1995. Optimal Field-Scale Groundwater Remediation Using Neural Networks and the Genetic Algorithm. Environmental Science &amp; Technology 29, 1145-1155.</w:t>
      </w:r>
    </w:p>
    <w:p w14:paraId="5DD9C632" w14:textId="77777777" w:rsidR="00BD4096" w:rsidRPr="007332DF" w:rsidRDefault="00BD4096" w:rsidP="00BD4096">
      <w:pPr>
        <w:pStyle w:val="EndNoteBibliography"/>
      </w:pPr>
      <w:r w:rsidRPr="007332DF">
        <w:t>Rubin, Y., 2003. Applied stochastic hydrogeology. Oxford University Press.</w:t>
      </w:r>
    </w:p>
    <w:p w14:paraId="276F08C1" w14:textId="77777777" w:rsidR="008A668C" w:rsidRPr="008A668C" w:rsidRDefault="008A668C" w:rsidP="008A668C">
      <w:pPr>
        <w:pStyle w:val="EndNoteBibliography"/>
      </w:pPr>
      <w:r w:rsidRPr="008A668C">
        <w:t>Sanchez-Gonzalez, A., Godwin, J., Pfaff, T., Ying, R., Leskovec, J., Battaglia, P., 2020. Learning to simulate complex physics with graph networks, International conference on machine learning. PMLR, pp. 8459-8468.</w:t>
      </w:r>
    </w:p>
    <w:p w14:paraId="5CCB31C4" w14:textId="77777777" w:rsidR="008A668C" w:rsidRPr="008A668C" w:rsidRDefault="008A668C" w:rsidP="008A668C">
      <w:pPr>
        <w:pStyle w:val="EndNoteBibliography"/>
      </w:pPr>
      <w:r w:rsidRPr="008A668C">
        <w:t>Schmid, P.J., 2010. Dynamic mode decomposition of numerical and experimental data. Journal of Fluid Mechanics 656, 5-28.</w:t>
      </w:r>
    </w:p>
    <w:p w14:paraId="76000B1A" w14:textId="77777777" w:rsidR="00BD4096" w:rsidRPr="007332DF" w:rsidRDefault="00BD4096" w:rsidP="00BD4096">
      <w:pPr>
        <w:pStyle w:val="EndNoteBibliography"/>
      </w:pPr>
      <w:r w:rsidRPr="007332DF">
        <w:t>Sethi, R., Di Molfetta, A., 2019. Mechanisms of Contaminant Transport in Aquifers, in: Sethi, R., Di Molfetta, A. (Eds.), Groundwater Engineering : A Technical Approach to Hydrogeology, Contaminant Transport and Groundwater Remediation. Springer International Publishing, Cham, pp. 193-217.</w:t>
      </w:r>
    </w:p>
    <w:p w14:paraId="51B766EF" w14:textId="77777777" w:rsidR="00BD4096" w:rsidRPr="007332DF" w:rsidRDefault="00BD4096" w:rsidP="00BD4096">
      <w:pPr>
        <w:pStyle w:val="EndNoteBibliography"/>
      </w:pPr>
      <w:r w:rsidRPr="007332DF">
        <w:t>Shams, R., Alimohammadi, S., Yazdi, J., 2021. Optimizing surfactant-enhanced aquifer remediation based on Gaussian process surrogate model in DNAPL-contaminated sites considering different wells patterns. Groundwater for Sustainable Development 15, 100675.</w:t>
      </w:r>
    </w:p>
    <w:p w14:paraId="2E2C24C7" w14:textId="77777777" w:rsidR="00BD4096" w:rsidRPr="007332DF" w:rsidRDefault="00BD4096" w:rsidP="00BD4096">
      <w:pPr>
        <w:pStyle w:val="EndNoteBibliography"/>
      </w:pPr>
      <w:r w:rsidRPr="007332DF">
        <w:rPr>
          <w:rFonts w:hint="eastAsia"/>
        </w:rPr>
        <w:t>Siade, A.J., Cui, T., Karelse, R.N., Hampton, C., 2020. Reduced</w:t>
      </w:r>
      <w:r w:rsidRPr="007332DF">
        <w:rPr>
          <w:rFonts w:ascii="Cambria Math" w:hAnsi="Cambria Math" w:cs="Cambria Math"/>
        </w:rPr>
        <w:t>‐</w:t>
      </w:r>
      <w:r w:rsidRPr="007332DF">
        <w:rPr>
          <w:rFonts w:hint="eastAsia"/>
        </w:rPr>
        <w:t>dimensional Gaussian process machine learning for groundwater allocation planning using swarm theory. Water Resources Research 56, e2019WR026061.</w:t>
      </w:r>
    </w:p>
    <w:p w14:paraId="7DB65F4D" w14:textId="77777777" w:rsidR="00BD4096" w:rsidRPr="007332DF" w:rsidRDefault="00BD4096" w:rsidP="00BD4096">
      <w:pPr>
        <w:pStyle w:val="EndNoteBibliography"/>
      </w:pPr>
      <w:r w:rsidRPr="007332DF">
        <w:t>Šimůnek, J., van Genuchten, M.T., 2016. Contaminant transport in the unsaturated zone: Theory and modeling, The handbook of groundwater engineering. CRC Press, pp. 221-254.</w:t>
      </w:r>
    </w:p>
    <w:p w14:paraId="11AEF016" w14:textId="77777777" w:rsidR="00BD4096" w:rsidRPr="007332DF" w:rsidRDefault="00BD4096" w:rsidP="00BD4096">
      <w:pPr>
        <w:pStyle w:val="EndNoteBibliography"/>
      </w:pPr>
      <w:r w:rsidRPr="007332DF">
        <w:t>Šimůnek, J., Van Genuchten, M.T., Šejna, M., 2016. Recent developments and applications of the HYDRUS computer software packages. Vadose zone journal 15, vzj2016. 2004.0033.</w:t>
      </w:r>
    </w:p>
    <w:p w14:paraId="58E47F0F" w14:textId="77777777" w:rsidR="00BD063A" w:rsidRPr="00BD063A" w:rsidRDefault="00BD063A" w:rsidP="00BD063A">
      <w:pPr>
        <w:pStyle w:val="EndNoteBibliography"/>
      </w:pPr>
      <w:r w:rsidRPr="00BD063A">
        <w:t>Song, X., Demirkanli, I., Hou, Z., Lin, X., Karanovic, M., Tonkin, M., Appriou, D., Mackley, R., 2025. Integrating analytical solutions and U-Net model for predicting groundwater contaminant plumes in pump-and-treat systems. Advances in Water Resources 202, 105002.</w:t>
      </w:r>
    </w:p>
    <w:p w14:paraId="22AB98C6" w14:textId="77777777" w:rsidR="00BD4096" w:rsidRPr="007332DF" w:rsidRDefault="00BD4096" w:rsidP="00BD4096">
      <w:pPr>
        <w:pStyle w:val="EndNoteBibliography"/>
      </w:pPr>
      <w:r w:rsidRPr="007332DF">
        <w:t>Taccari, M.L., Nuttall, J., Chen, X., Wang, H., Minnema, B., Jimack, P.K., 2022. Attention U-Net as a surrogate model for groundwater prediction. Advances in Water Resources 163, 104169.</w:t>
      </w:r>
    </w:p>
    <w:p w14:paraId="4E894378" w14:textId="77777777" w:rsidR="00BD4096" w:rsidRPr="007332DF" w:rsidRDefault="00BD4096" w:rsidP="00BD4096">
      <w:pPr>
        <w:pStyle w:val="EndNoteBibliography"/>
      </w:pPr>
      <w:r w:rsidRPr="007332DF">
        <w:t>Taccari, M.L., Wang, H., Goswami, S., Florio, M.D., Nuttall, J., Chen, X., Jimack, P.K., 2024. Developing a cost-effective emulator for groundwater flow modeling using deep neural operators. Journal of Hydrology 630, 130551.</w:t>
      </w:r>
    </w:p>
    <w:p w14:paraId="2D588BAF" w14:textId="77777777" w:rsidR="00BD4096" w:rsidRPr="00F34AEA" w:rsidRDefault="00BD4096" w:rsidP="00BD4096">
      <w:pPr>
        <w:pStyle w:val="EndNoteBibliography"/>
      </w:pPr>
      <w:r w:rsidRPr="00F34AEA">
        <w:t>Tang, M., Liu, Y., Durlofsky, L.J., 2020. A deep-learning-based surrogate model for data assimilation in dynamic subsurface flow problems. Journal of Computational Physics 413, 109456.</w:t>
      </w:r>
    </w:p>
    <w:p w14:paraId="6F19F22F" w14:textId="77777777" w:rsidR="00BD063A" w:rsidRPr="00BD063A" w:rsidRDefault="00BD063A" w:rsidP="00BD063A">
      <w:pPr>
        <w:pStyle w:val="EndNoteBibliography"/>
      </w:pPr>
      <w:r w:rsidRPr="00BD063A">
        <w:t>Thiem, G., 1906. Hydrologische Methoden. J. M. Gebhardt's Verlag.</w:t>
      </w:r>
    </w:p>
    <w:p w14:paraId="2EB19980" w14:textId="77777777" w:rsidR="00BD4096" w:rsidRPr="007332DF" w:rsidRDefault="00BD4096" w:rsidP="00BD4096">
      <w:pPr>
        <w:pStyle w:val="EndNoteBibliography"/>
      </w:pPr>
      <w:r w:rsidRPr="007332DF">
        <w:t>Vali, M., Zare, M., Razavi, S., 2021. Automatic clustering-based surrogate-assisted genetic algorithm for groundwater remediation system design. Journal of Hydrology 598, 125752.</w:t>
      </w:r>
    </w:p>
    <w:p w14:paraId="22EBBFF5" w14:textId="77777777" w:rsidR="00BD4096" w:rsidRPr="00F34AEA" w:rsidRDefault="00BD4096" w:rsidP="00BD4096">
      <w:pPr>
        <w:pStyle w:val="EndNoteBibliography"/>
      </w:pPr>
      <w:r w:rsidRPr="007332DF">
        <w:lastRenderedPageBreak/>
        <w:t xml:space="preserve">Wang, </w:t>
      </w:r>
      <w:r w:rsidRPr="00F34AEA">
        <w:t>K., Sun, W., 2018. A multiscale multi-permeability poroplasticity model linked by recursive homogenizations and deep learning. Computer Methods in Applied Mechanics and Engineering 334, 337-380.</w:t>
      </w:r>
    </w:p>
    <w:p w14:paraId="2188BAC3" w14:textId="77777777" w:rsidR="00BD4096" w:rsidRPr="007332DF" w:rsidRDefault="00BD4096" w:rsidP="00BD4096">
      <w:pPr>
        <w:pStyle w:val="EndNoteBibliography"/>
      </w:pPr>
      <w:r w:rsidRPr="00F34AEA">
        <w:t xml:space="preserve">Wang, </w:t>
      </w:r>
      <w:r w:rsidRPr="007332DF">
        <w:t>L., Kurihana, T., Meray, A., Mastilovic, I., Praveen, S., Xu, Z., Memarzadeh, M., Lavin, A., Wainwright, H., 2022. Multi-scale Digital Twin: Developing a fast and physics-informed surrogate model for groundwater contamination with uncertain climate models. arXiv preprint arXiv:2211.10884.</w:t>
      </w:r>
    </w:p>
    <w:p w14:paraId="39526100" w14:textId="77777777" w:rsidR="00BD4096" w:rsidRPr="007332DF" w:rsidRDefault="00BD4096" w:rsidP="00BD4096">
      <w:pPr>
        <w:pStyle w:val="EndNoteBibliography"/>
      </w:pPr>
      <w:r w:rsidRPr="007332DF">
        <w:t>Wang, N., Chen, Y., Zhang, D., 2025a. A comprehensive review of physics-informed deep learning and its applications in geoenergy development. The Innovation Energy 2, 100087-100081-100087-100015.</w:t>
      </w:r>
    </w:p>
    <w:p w14:paraId="7AE30134" w14:textId="77777777" w:rsidR="00BD4096" w:rsidRPr="007332DF" w:rsidRDefault="00BD4096" w:rsidP="00BD4096">
      <w:pPr>
        <w:pStyle w:val="EndNoteBibliography"/>
      </w:pPr>
      <w:r w:rsidRPr="007332DF">
        <w:t>Wang, Z., Chen, Y., Fu, W., Du, M., Chen, G., Ma, X., Zhang, D., 2025b. Generative inverse modeling for improved geological CO2 storage prediction via conditional diffusion models. Applied Energy 395, 126071.</w:t>
      </w:r>
    </w:p>
    <w:p w14:paraId="29F4E724" w14:textId="77777777" w:rsidR="00BD4096" w:rsidRPr="007332DF" w:rsidRDefault="00BD4096" w:rsidP="00BD4096">
      <w:pPr>
        <w:pStyle w:val="EndNoteBibliography"/>
      </w:pPr>
      <w:r w:rsidRPr="007332DF">
        <w:rPr>
          <w:rFonts w:hint="eastAsia"/>
        </w:rPr>
        <w:t>Wang, Z., Chen, Y., Wang, N., Chen, G., Zhang, D., 2025c. Generative subsurface flow modeling with pretrained diffusion model and training</w:t>
      </w:r>
      <w:r w:rsidRPr="007332DF">
        <w:rPr>
          <w:rFonts w:ascii="Cambria Math" w:hAnsi="Cambria Math" w:cs="Cambria Math"/>
        </w:rPr>
        <w:t>‐</w:t>
      </w:r>
      <w:r w:rsidRPr="007332DF">
        <w:rPr>
          <w:rFonts w:hint="eastAsia"/>
        </w:rPr>
        <w:t>free knowledge alignment. Geophysical Resea</w:t>
      </w:r>
      <w:r w:rsidRPr="007332DF">
        <w:t>rch Letters 52, e2025GL118000.</w:t>
      </w:r>
    </w:p>
    <w:p w14:paraId="554A9E3A" w14:textId="77777777" w:rsidR="00BD4096" w:rsidRPr="007332DF" w:rsidRDefault="00BD4096" w:rsidP="00BD4096">
      <w:pPr>
        <w:pStyle w:val="EndNoteBibliography"/>
      </w:pPr>
      <w:r w:rsidRPr="007332DF">
        <w:t>Wen, G., Li, Z., Azizzadenesheli, K., Anandkumar, A., Benson, S.M., 2022. U-FNO—An enhanced Fourier neural operator-based deep-learning model for multiphase flow. Advances in Water Resources 163, 104180.</w:t>
      </w:r>
    </w:p>
    <w:p w14:paraId="5809D011" w14:textId="77777777" w:rsidR="00BD4096" w:rsidRPr="00F34AEA" w:rsidRDefault="00BD4096" w:rsidP="00BD4096">
      <w:pPr>
        <w:pStyle w:val="EndNoteBibliography"/>
      </w:pPr>
      <w:r w:rsidRPr="00F34AEA">
        <w:t>Wen, G., Li, Z., Long, Q., Azizzadenesheli, K., Anandkumar, A., Benson, S.M., 2023. Real-time high-resolution CO 2 geological storage prediction using nested Fourier neural operators. Energy &amp; Environmental Science 16, 1732-1741.</w:t>
      </w:r>
    </w:p>
    <w:p w14:paraId="004D013B" w14:textId="77777777" w:rsidR="00BD4096" w:rsidRPr="007332DF" w:rsidRDefault="00BD4096" w:rsidP="00BD4096">
      <w:pPr>
        <w:pStyle w:val="EndNoteBibliography"/>
      </w:pPr>
      <w:r w:rsidRPr="007332DF">
        <w:t>Werner, A.D., Bakker, M., Post, V.E.A., Vandenbohede, A., Lu, C., Ataie-Ashtiani, B., Simmons, C.T., Barry, D.A., 2013. Seawater intrusion processes, investigation and management: Recent advances and future challenges. Advances in Water Resources 51, 3-26.</w:t>
      </w:r>
    </w:p>
    <w:p w14:paraId="7A35E15E" w14:textId="77777777" w:rsidR="00BD4096" w:rsidRPr="007332DF" w:rsidRDefault="00BD4096" w:rsidP="00BD4096">
      <w:pPr>
        <w:pStyle w:val="EndNoteBibliography"/>
      </w:pPr>
      <w:r w:rsidRPr="007332DF">
        <w:t>White, M.D., Oostrom, M., 2003. STOMP subsurface transport over multiple phases version 3.0 User's guide. Pacific Northwest National Lab., Richland, WA (US).</w:t>
      </w:r>
    </w:p>
    <w:p w14:paraId="792D60C5" w14:textId="77777777" w:rsidR="00BD4096" w:rsidRPr="007332DF" w:rsidRDefault="00BD4096" w:rsidP="00BD4096">
      <w:pPr>
        <w:pStyle w:val="EndNoteBibliography"/>
      </w:pPr>
      <w:r w:rsidRPr="007332DF">
        <w:t>Xie, X., Zhang, X., 2024. Development of a deep surrogate model with spatiotemporal characteristics mining capabilities for the prediction of groundwater level in coastal areas. Journal of Environmental Management 370, 122724.</w:t>
      </w:r>
    </w:p>
    <w:p w14:paraId="52221CBC" w14:textId="77777777" w:rsidR="00BD4096" w:rsidRPr="007332DF" w:rsidRDefault="00BD4096" w:rsidP="00BD4096">
      <w:pPr>
        <w:pStyle w:val="EndNoteBibliography"/>
      </w:pPr>
      <w:r w:rsidRPr="007332DF">
        <w:t>Xu, R., Zhang, D., 2024. Forward prediction and surrogate modeling for subsurface hydrology: A review of theory-guided machine-learning approaches. Computers &amp; Geosciences 188, 105611.</w:t>
      </w:r>
    </w:p>
    <w:p w14:paraId="4B2D3363" w14:textId="77777777" w:rsidR="00BD4096" w:rsidRPr="007332DF" w:rsidRDefault="00BD4096" w:rsidP="00BD4096">
      <w:pPr>
        <w:pStyle w:val="EndNoteBibliography"/>
      </w:pPr>
      <w:r w:rsidRPr="007332DF">
        <w:t>Xu, Z., Hu, B.X., Xu, Z., Wu, X., 2019. Simulating seawater intrusion in a complex coastal karst aquifer using an improved variable-density flow and solute transport–conduit flow process model. Hydrogeology Journal 27, 1277-1289.</w:t>
      </w:r>
    </w:p>
    <w:p w14:paraId="050FEF37" w14:textId="77777777" w:rsidR="00BD4096" w:rsidRPr="00F34AEA" w:rsidRDefault="00BD4096" w:rsidP="00BD4096">
      <w:pPr>
        <w:pStyle w:val="EndNoteBibliography"/>
      </w:pPr>
      <w:r w:rsidRPr="00F34AEA">
        <w:t>Yan, S., Minsker, B., 2006. Optimal groundwater remediation design using an adaptive neural network genetic algorithm. Water Resources Research 42.</w:t>
      </w:r>
    </w:p>
    <w:p w14:paraId="4EC2862D" w14:textId="77777777" w:rsidR="00BD4096" w:rsidRPr="00F34AEA" w:rsidRDefault="00BD4096" w:rsidP="00BD4096">
      <w:pPr>
        <w:pStyle w:val="EndNoteBibliography"/>
      </w:pPr>
      <w:r w:rsidRPr="00F34AEA">
        <w:t>Yan, S., Minsker, B., 2011. Applying Dynamic Surrogate Models in Noisy Genetic Algorithms to Optimize Groundwater Remediation Designs. Journal of Water Resources Planning and Management 137, 284-292.</w:t>
      </w:r>
    </w:p>
    <w:p w14:paraId="1DBCB5B3" w14:textId="77777777" w:rsidR="00BD4096" w:rsidRPr="00F34AEA" w:rsidRDefault="00BD4096" w:rsidP="00BD4096">
      <w:pPr>
        <w:pStyle w:val="EndNoteBibliography"/>
      </w:pPr>
      <w:r w:rsidRPr="00F34AEA">
        <w:lastRenderedPageBreak/>
        <w:t>Yang, L., Wang, X., Mendoza-Sanchez, I., Abriola, L.M., 2018. Modeling the influence of coupled mass transfer processes on mass flux downgradient of heterogeneous DNAPL source zones. Journal of Contaminant Hydrology 211, 1-14.</w:t>
      </w:r>
    </w:p>
    <w:p w14:paraId="50DA72D0" w14:textId="77777777" w:rsidR="00BD4096" w:rsidRPr="007332DF" w:rsidRDefault="00BD4096" w:rsidP="00BD4096">
      <w:pPr>
        <w:pStyle w:val="EndNoteBibliography"/>
      </w:pPr>
      <w:r w:rsidRPr="007332DF">
        <w:t>Yang, M., Annable, M.D., Jawitz, J.W., 2016. Solute source depletion control of forward and back diffusion through low-permeability zones. Journal of Contaminant Hydrology 193, 54-62.</w:t>
      </w:r>
    </w:p>
    <w:p w14:paraId="563189CD" w14:textId="77777777" w:rsidR="00BD4096" w:rsidRPr="007332DF" w:rsidRDefault="00BD4096" w:rsidP="00BD4096">
      <w:pPr>
        <w:pStyle w:val="EndNoteBibliography"/>
      </w:pPr>
      <w:r w:rsidRPr="007332DF">
        <w:t>Yang, M., Annable, M.D., Jawitz, J.W., 2017. Forward and back diffusion through argillaceous formations. Water Resources Research 53, 4514-4523.</w:t>
      </w:r>
    </w:p>
    <w:p w14:paraId="4737CC73" w14:textId="77777777" w:rsidR="00BD4096" w:rsidRPr="00F34AEA" w:rsidRDefault="00BD4096" w:rsidP="00BD4096">
      <w:pPr>
        <w:pStyle w:val="EndNoteBibliography"/>
      </w:pPr>
      <w:r w:rsidRPr="00F34AEA">
        <w:t>Yazdi, S.H., Robati, M., Samani, S., Hargalani, F.Z., 2025. Prediction of two groundwater sustainability indicators in semi-arid aquifers using machine learning. Environmental Earth Sciences 84, 294.</w:t>
      </w:r>
    </w:p>
    <w:p w14:paraId="094EFBB7" w14:textId="77777777" w:rsidR="00BD4096" w:rsidRPr="007332DF" w:rsidRDefault="00BD4096" w:rsidP="00BD4096">
      <w:pPr>
        <w:pStyle w:val="EndNoteBibliography"/>
      </w:pPr>
      <w:r w:rsidRPr="007332DF">
        <w:t>Zhang, Y.-F., Thorburn, P.J., 2022. A deep surrogate model with spatio-temporal awareness for water quality sensor measurement. Expert Systems with Applications 200, 116914.</w:t>
      </w:r>
    </w:p>
    <w:p w14:paraId="4F10116D" w14:textId="77777777" w:rsidR="00BD4096" w:rsidRPr="007332DF" w:rsidRDefault="00BD4096" w:rsidP="00BD4096">
      <w:pPr>
        <w:pStyle w:val="EndNoteBibliography"/>
      </w:pPr>
      <w:r w:rsidRPr="007332DF">
        <w:t>Zheng, C., Bennett, G.D., 2002. Applied contaminant transport modeling. Wiley-Interscience New York.</w:t>
      </w:r>
    </w:p>
    <w:p w14:paraId="596A5B36" w14:textId="77777777" w:rsidR="00BD4096" w:rsidRPr="007332DF" w:rsidRDefault="00BD4096" w:rsidP="00BD4096">
      <w:pPr>
        <w:pStyle w:val="EndNoteBibliography"/>
      </w:pPr>
      <w:r w:rsidRPr="007332DF">
        <w:t>Zheng, C., Wang, P.P., 1999. MT3DMS: a modular three-dimensional multispecies transport model for simulation of advection, dispersion, and chemical reactions of contaminants in groundwater systems; documentation and user's guide.</w:t>
      </w:r>
    </w:p>
    <w:p w14:paraId="47B7246F" w14:textId="77777777" w:rsidR="00BD4096" w:rsidRPr="00F34AEA" w:rsidRDefault="00BD4096" w:rsidP="00BD4096">
      <w:pPr>
        <w:pStyle w:val="EndNoteBibliography"/>
      </w:pPr>
      <w:r w:rsidRPr="00F34AEA">
        <w:t>Zhu, Y., Zabaras, N., 2018. Bayesian deep convolutional encoder–decoder networks for surrogate modeling and uncertainty quantification. Journal of Computational Physics 366, 415-447.</w:t>
      </w:r>
    </w:p>
    <w:p w14:paraId="5AF8583F" w14:textId="77777777" w:rsidR="00BD4096" w:rsidRPr="00F34AEA" w:rsidRDefault="00BD4096" w:rsidP="00BD4096">
      <w:pPr>
        <w:pStyle w:val="EndNoteBibliography"/>
      </w:pPr>
      <w:r w:rsidRPr="00F34AEA">
        <w:t>Zhu, Y., Zabaras, N., Koutsourelakis, P.-S., Perdikaris, P., 2019. Physics-constrained deep learning for high-dimensional surrogate modeling and uncertainty quantification without labeled data. Journal of Computational Physics 394, 56-81.</w:t>
      </w:r>
    </w:p>
    <w:p w14:paraId="7893FEE1" w14:textId="375F381C" w:rsidR="00BD4096" w:rsidRDefault="00BD4096" w:rsidP="00BD4096">
      <w:pPr>
        <w:rPr>
          <w:ins w:id="2952" w:author="Song, Xuehang" w:date="2026-01-08T04:09:00Z" w16du:dateUtc="2026-01-08T12:09:00Z"/>
        </w:rPr>
      </w:pPr>
      <w:ins w:id="2953" w:author="Song, Xuehang" w:date="2026-01-08T04:09:00Z" w16du:dateUtc="2026-01-08T12:09:00Z">
        <w:r>
          <w:fldChar w:fldCharType="end"/>
        </w:r>
      </w:ins>
    </w:p>
    <w:p w14:paraId="60A5EE5B" w14:textId="77777777" w:rsidR="00BD4096" w:rsidRDefault="00BD4096" w:rsidP="00BD4096">
      <w:pPr>
        <w:pStyle w:val="NormalWeb"/>
        <w:rPr>
          <w:ins w:id="2954" w:author="Song, Xuehang" w:date="2026-01-08T04:09:00Z" w16du:dateUtc="2026-01-08T12:09:00Z"/>
          <w:szCs w:val="22"/>
        </w:rPr>
      </w:pPr>
    </w:p>
    <w:p w14:paraId="58B5F332" w14:textId="77777777" w:rsidR="00BD4096" w:rsidRPr="00E853E6" w:rsidRDefault="00BD4096" w:rsidP="00BD4096">
      <w:pPr>
        <w:pStyle w:val="NormalWeb"/>
        <w:rPr>
          <w:ins w:id="2955" w:author="Song, Xuehang" w:date="2026-01-08T04:09:00Z" w16du:dateUtc="2026-01-08T12:09:00Z"/>
          <w:szCs w:val="22"/>
        </w:rPr>
      </w:pPr>
    </w:p>
    <w:p w14:paraId="355B75AF" w14:textId="77777777" w:rsidR="00170E52" w:rsidRDefault="00170E52" w:rsidP="00882393">
      <w:pPr>
        <w:pStyle w:val="NormalWeb"/>
        <w:rPr>
          <w:rFonts w:eastAsiaTheme="majorEastAsia"/>
        </w:rPr>
      </w:pPr>
    </w:p>
    <w:p w14:paraId="77BE35CB" w14:textId="19FC8749" w:rsidR="00170E52" w:rsidRDefault="00170E52">
      <w:pPr>
        <w:pStyle w:val="Heading1"/>
        <w:rPr>
          <w:rFonts w:eastAsiaTheme="majorEastAsia"/>
        </w:rPr>
        <w:pPrChange w:id="2956" w:author="Song, Xuehang" w:date="2026-01-08T08:05:00Z" w16du:dateUtc="2026-01-08T16:05:00Z">
          <w:pPr>
            <w:pStyle w:val="NormalWeb"/>
          </w:pPr>
        </w:pPrChange>
      </w:pPr>
      <w:bookmarkStart w:id="2957" w:name="_Toc220495441"/>
      <w:r>
        <w:lastRenderedPageBreak/>
        <w:t>Appendix</w:t>
      </w:r>
      <w:bookmarkEnd w:id="2957"/>
    </w:p>
    <w:p w14:paraId="3A92C938" w14:textId="57C06C9F" w:rsidR="00170E52" w:rsidRPr="00170E52" w:rsidRDefault="00170E52">
      <w:pPr>
        <w:pStyle w:val="NormalWeb"/>
        <w:rPr>
          <w:ins w:id="2958" w:author="Cao, Ross" w:date="2025-11-17T10:21:00Z"/>
          <w:del w:id="2959" w:author="Song, Xuehang" w:date="2026-01-08T04:02:00Z" w16du:dateUtc="2026-01-08T12:02:00Z"/>
          <w:rFonts w:eastAsiaTheme="majorEastAsia"/>
        </w:rPr>
        <w:pPrChange w:id="2960" w:author="Unknown" w:date="2025-11-17T10:22:00Z">
          <w:pPr/>
        </w:pPrChange>
      </w:pPr>
      <w:commentRangeStart w:id="2961"/>
      <w:ins w:id="2962" w:author="Cao, Ross" w:date="2025-11-17T09:26:00Z">
        <w:del w:id="2963" w:author="Song, Xuehang" w:date="2026-01-08T04:02:00Z" w16du:dateUtc="2026-01-08T12:02:00Z">
          <w:r w:rsidRPr="00170E52">
            <w:rPr>
              <w:rFonts w:eastAsiaTheme="majorEastAsia"/>
            </w:rPr>
            <w:delText xml:space="preserve">Evidence from Prior Work </w:delText>
          </w:r>
        </w:del>
      </w:ins>
    </w:p>
    <w:p w14:paraId="6A95FFE7" w14:textId="0AEED843" w:rsidR="00170E52" w:rsidRPr="00170E52" w:rsidRDefault="00170E52" w:rsidP="00882393">
      <w:pPr>
        <w:pStyle w:val="NormalWeb"/>
        <w:rPr>
          <w:ins w:id="2964" w:author="Cao, Ross" w:date="2025-11-17T10:23:00Z"/>
          <w:rFonts w:eastAsiaTheme="majorEastAsia"/>
        </w:rPr>
      </w:pPr>
      <w:ins w:id="2965" w:author="Cao, Ross" w:date="2025-11-17T09:32:00Z">
        <w:r w:rsidRPr="00170E52">
          <w:rPr>
            <w:rFonts w:eastAsiaTheme="majorEastAsia"/>
          </w:rPr>
          <w:t xml:space="preserve">To anchor our framework in established practice, we reviewed recent work on physics-trained surrogates and their use in design, forecasting, and uncertainty reduction. </w:t>
        </w:r>
      </w:ins>
      <w:ins w:id="2966" w:author="Cao, Ross" w:date="2025-11-17T10:22:00Z">
        <w:r w:rsidRPr="00170E52">
          <w:rPr>
            <w:rFonts w:eastAsiaTheme="majorEastAsia"/>
          </w:rPr>
          <w:t xml:space="preserve">Across groundwater contamination studies, surrogate models are used to cut the cost of repeated forward runs for design, inference, and uncertainty analysis. Reviews agree that Latin hypercube sampling is the most common way to generate training or design points, and that artificial neural networks are among the most widely used surrogate families </w:t>
        </w:r>
      </w:ins>
      <w:r w:rsidRPr="00170E52">
        <w:rPr>
          <w:rFonts w:eastAsiaTheme="majorEastAsia"/>
        </w:rPr>
        <w:fldChar w:fldCharType="begin"/>
      </w:r>
      <w:r w:rsidR="00C061BA">
        <w:rPr>
          <w:rFonts w:eastAsiaTheme="majorEastAsia"/>
        </w:rPr>
        <w:instrText xml:space="preserve"> ADDIN EN.CITE &lt;EndNote&gt;&lt;Cite&gt;&lt;Author&gt;Luo&lt;/Author&gt;&lt;Year&gt;2023&lt;/Year&gt;&lt;RecNum&gt;516&lt;/RecNum&gt;&lt;DisplayText&gt;(Luo et al., 2023)&lt;/DisplayText&gt;&lt;record&gt;&lt;rec-number&gt;516&lt;/rec-number&gt;&lt;foreign-keys&gt;&lt;key app="EN" db-id="avewzwavpffw96ewpdx505tfdawpfpatfzve" timestamp="1760549010"&gt;516&lt;/key&gt;&lt;/foreign-keys&gt;&lt;ref-type name="Journal Article"&gt;17&lt;/ref-type&gt;&lt;contributors&gt;&lt;authors&gt;&lt;author&gt;Luo, Jiannan&lt;/author&gt;&lt;author&gt;Ma, Xi&lt;/author&gt;&lt;author&gt;Ji, Yefei&lt;/author&gt;&lt;author&gt;Li, Xueli&lt;/author&gt;&lt;author&gt;Song, Zhuo&lt;/author&gt;&lt;author&gt;Lu, Wenxi&lt;/author&gt;&lt;/authors&gt;&lt;/contributors&gt;&lt;titles&gt;&lt;title&gt;Review of machine learning-based surrogate models of groundwater contaminant modeling&lt;/title&gt;&lt;secondary-title&gt;Environmental Research&lt;/secondary-title&gt;&lt;/titles&gt;&lt;periodical&gt;&lt;full-title&gt;Environmental Research&lt;/full-title&gt;&lt;/periodical&gt;&lt;pages&gt;117268&lt;/pages&gt;&lt;volume&gt;238&lt;/volume&gt;&lt;keywords&gt;&lt;keyword&gt;Machine learning&lt;/keyword&gt;&lt;keyword&gt;Surrogate model&lt;/keyword&gt;&lt;keyword&gt;Groundwater contaminant transport modeling&lt;/keyword&gt;&lt;keyword&gt;Artificial neural network&lt;/keyword&gt;&lt;/keywords&gt;&lt;dates&gt;&lt;year&gt;2023&lt;/year&gt;&lt;pub-dates&gt;&lt;date&gt;2023/12/01/&lt;/date&gt;&lt;/pub-dates&gt;&lt;/dates&gt;&lt;isbn&gt;0013-9351&lt;/isbn&gt;&lt;label&gt;Regression &amp;amp; classical surrogates&lt;/label&gt;&lt;urls&gt;&lt;related-urls&gt;&lt;url&gt;https://www.sciencedirect.com/science/article/pii/S0013935123020728&lt;/url&gt;&lt;/related-urls&gt;&lt;/urls&gt;&lt;electronic-resource-num&gt;https://doi.org/10.1016/j.envres.2023.117268&lt;/electronic-resource-num&gt;&lt;/record&gt;&lt;/Cite&gt;&lt;/EndNote&gt;</w:instrText>
      </w:r>
      <w:r w:rsidRPr="00170E52">
        <w:rPr>
          <w:rFonts w:eastAsiaTheme="majorEastAsia"/>
        </w:rPr>
        <w:fldChar w:fldCharType="separate"/>
      </w:r>
      <w:r w:rsidRPr="00170E52">
        <w:rPr>
          <w:rFonts w:eastAsiaTheme="majorEastAsia"/>
          <w:noProof/>
        </w:rPr>
        <w:t>(Luo et al., 2023)</w:t>
      </w:r>
      <w:r w:rsidRPr="00170E52">
        <w:rPr>
          <w:rFonts w:eastAsiaTheme="majorEastAsia"/>
        </w:rPr>
        <w:fldChar w:fldCharType="end"/>
      </w:r>
      <w:ins w:id="2967" w:author="Cao, Ross" w:date="2025-11-17T10:22:00Z">
        <w:r w:rsidRPr="00170E52">
          <w:rPr>
            <w:rFonts w:eastAsiaTheme="majorEastAsia"/>
          </w:rPr>
          <w:t xml:space="preserve">. No single method dominates across problems, so fit to task and data should guide model choice. This aligns with our plan to generate synthetic training data with a physics model and then train a focused surrogate that predicts the state variables we care about. </w:t>
        </w:r>
      </w:ins>
      <w:commentRangeEnd w:id="2961"/>
      <w:r w:rsidR="000B7B33" w:rsidRPr="00170E52">
        <w:rPr>
          <w:rStyle w:val="CommentReference"/>
          <w:rFonts w:eastAsiaTheme="majorEastAsia"/>
          <w:sz w:val="22"/>
          <w:szCs w:val="24"/>
        </w:rPr>
        <w:commentReference w:id="2961"/>
      </w:r>
    </w:p>
    <w:p w14:paraId="17871E0E" w14:textId="77777777" w:rsidR="00170E52" w:rsidRPr="00170E52" w:rsidRDefault="00170E52" w:rsidP="00882393">
      <w:pPr>
        <w:pStyle w:val="NormalWeb"/>
        <w:rPr>
          <w:ins w:id="2968" w:author="Cao, Ross" w:date="2025-11-17T10:23:00Z"/>
          <w:rFonts w:eastAsiaTheme="majorEastAsia"/>
        </w:rPr>
      </w:pPr>
      <w:ins w:id="2969" w:author="Cao, Ross" w:date="2025-11-17T10:23:00Z">
        <w:r w:rsidRPr="00170E52">
          <w:rPr>
            <w:rFonts w:eastAsiaTheme="majorEastAsia"/>
          </w:rPr>
          <w:t>Take-aways from recent papers</w:t>
        </w:r>
      </w:ins>
      <w:r w:rsidRPr="00170E52">
        <w:rPr>
          <w:rFonts w:eastAsiaTheme="majorEastAsia"/>
        </w:rPr>
        <w:t xml:space="preserve"> _</w:t>
      </w:r>
    </w:p>
    <w:p w14:paraId="3598D076" w14:textId="029FA058" w:rsidR="00170E52" w:rsidRPr="00170E52" w:rsidRDefault="00170E52" w:rsidP="00882393">
      <w:pPr>
        <w:pStyle w:val="NormalWeb"/>
        <w:numPr>
          <w:ilvl w:val="0"/>
          <w:numId w:val="31"/>
        </w:numPr>
        <w:rPr>
          <w:ins w:id="2970" w:author="Cao, Ross" w:date="2025-11-17T10:23:00Z"/>
          <w:rFonts w:eastAsiaTheme="majorEastAsia"/>
        </w:rPr>
      </w:pPr>
      <w:ins w:id="2971" w:author="Cao, Ross" w:date="2025-11-17T10:23:00Z">
        <w:r w:rsidRPr="00170E52">
          <w:rPr>
            <w:rFonts w:eastAsiaTheme="majorEastAsia"/>
          </w:rPr>
          <w:t>Physics</w:t>
        </w:r>
        <w:r w:rsidRPr="00170E52">
          <w:rPr>
            <w:rFonts w:eastAsiaTheme="majorEastAsia"/>
          </w:rPr>
          <w:noBreakHyphen/>
          <w:t>trained surrogates can replace expensive flow and transport in design loops.</w:t>
        </w:r>
        <w:r w:rsidRPr="00170E52">
          <w:rPr>
            <w:rFonts w:eastAsiaTheme="majorEastAsia"/>
          </w:rPr>
          <w:br/>
        </w:r>
      </w:ins>
      <w:r w:rsidRPr="00170E52">
        <w:rPr>
          <w:rFonts w:eastAsiaTheme="majorEastAsia"/>
        </w:rPr>
        <w:fldChar w:fldCharType="begin"/>
      </w:r>
      <w:r w:rsidR="00C061BA">
        <w:rPr>
          <w:rFonts w:eastAsiaTheme="majorEastAsia"/>
        </w:rPr>
        <w:instrText xml:space="preserve"> ADDIN EN.CITE &lt;EndNote&gt;&lt;Cite AuthorYear="1"&gt;&lt;Author&gt;Majumder&lt;/Author&gt;&lt;Year&gt;2020&lt;/Year&gt;&lt;RecNum&gt;528&lt;/RecNum&gt;&lt;DisplayText&gt;Majumder and Eldho (2020)&lt;/DisplayText&gt;&lt;record&gt;&lt;rec-number&gt;528&lt;/rec-number&gt;&lt;foreign-keys&gt;&lt;key app="EN" db-id="avewzwavpffw96ewpdx505tfdawpfpatfzve" timestamp="1760631584"&gt;528&lt;/key&gt;&lt;/foreign-keys&gt;&lt;ref-type name="Journal Article"&gt;17&lt;/ref-type&gt;&lt;contributors&gt;&lt;authors&gt;&lt;author&gt;Majumder, Partha&lt;/author&gt;&lt;author&gt;Eldho, T. I.&lt;/author&gt;&lt;/authors&gt;&lt;/contributors&gt;&lt;titles&gt;&lt;title&gt;Artificial Neural Network and Grey Wolf Optimizer Based Surrogate Simulation-Optimization Model for Groundwater Remediation&lt;/title&gt;&lt;secondary-title&gt;Water Resources Management&lt;/secondary-title&gt;&lt;/titles&gt;&lt;periodical&gt;&lt;full-title&gt;Water Resources Management&lt;/full-title&gt;&lt;/periodical&gt;&lt;pages&gt;763-783&lt;/pages&gt;&lt;volume&gt;34&lt;/volume&gt;&lt;number&gt;2&lt;/number&gt;&lt;dates&gt;&lt;year&gt;2020&lt;/year&gt;&lt;pub-dates&gt;&lt;date&gt;2020/01/01&lt;/date&gt;&lt;/pub-dates&gt;&lt;/dates&gt;&lt;isbn&gt;1573-1650&lt;/isbn&gt;&lt;label&gt;Regression &amp;amp; classical surrogates&lt;/label&gt;&lt;urls&gt;&lt;related-urls&gt;&lt;url&gt;https://doi.org/10.1007/s11269-019-02472-9&lt;/url&gt;&lt;/related-urls&gt;&lt;/urls&gt;&lt;electronic-resource-num&gt;10.1007/s11269-019-02472-9&lt;/electronic-resource-num&gt;&lt;research-notes&gt;Design &amp;amp; optimization&lt;/research-notes&gt;&lt;/record&gt;&lt;/Cite&gt;&lt;/EndNote&gt;</w:instrText>
      </w:r>
      <w:r w:rsidRPr="00170E52">
        <w:rPr>
          <w:rFonts w:eastAsiaTheme="majorEastAsia"/>
        </w:rPr>
        <w:fldChar w:fldCharType="separate"/>
      </w:r>
      <w:r w:rsidRPr="00170E52">
        <w:rPr>
          <w:rFonts w:eastAsiaTheme="majorEastAsia"/>
          <w:noProof/>
        </w:rPr>
        <w:t>Majumder and Eldho (2020)</w:t>
      </w:r>
      <w:r w:rsidRPr="00170E52">
        <w:rPr>
          <w:rFonts w:eastAsiaTheme="majorEastAsia"/>
        </w:rPr>
        <w:fldChar w:fldCharType="end"/>
      </w:r>
      <w:ins w:id="2972" w:author="Cao, Ross" w:date="2025-11-17T10:23:00Z">
        <w:r w:rsidRPr="00170E52">
          <w:rPr>
            <w:rFonts w:eastAsiaTheme="majorEastAsia"/>
          </w:rPr>
          <w:t xml:space="preserve"> built an ANN that emulates an AEM–RWPT transport simulator and coupled it with a Grey Wolf Optimizer for pump</w:t>
        </w:r>
        <w:r w:rsidRPr="00170E52">
          <w:rPr>
            <w:rFonts w:eastAsiaTheme="majorEastAsia"/>
          </w:rPr>
          <w:noBreakHyphen/>
          <w:t>and</w:t>
        </w:r>
        <w:r w:rsidRPr="00170E52">
          <w:rPr>
            <w:rFonts w:eastAsiaTheme="majorEastAsia"/>
          </w:rPr>
          <w:noBreakHyphen/>
          <w:t xml:space="preserve">treat design. They also used kernel density estimation to turn finite particles into smooth concentrations. The surrogate met accuracy targets and made optimization practical. </w:t>
        </w:r>
      </w:ins>
    </w:p>
    <w:p w14:paraId="4281FC62" w14:textId="2232B8A3" w:rsidR="00170E52" w:rsidRPr="00170E52" w:rsidRDefault="00170E52" w:rsidP="00882393">
      <w:pPr>
        <w:pStyle w:val="NormalWeb"/>
        <w:numPr>
          <w:ilvl w:val="0"/>
          <w:numId w:val="31"/>
        </w:numPr>
        <w:rPr>
          <w:ins w:id="2973" w:author="Cao, Ross" w:date="2025-11-17T10:23:00Z"/>
          <w:rFonts w:eastAsiaTheme="majorEastAsia"/>
        </w:rPr>
      </w:pPr>
      <w:ins w:id="2974" w:author="Cao, Ross" w:date="2025-11-17T10:23:00Z">
        <w:r w:rsidRPr="00170E52">
          <w:rPr>
            <w:rFonts w:eastAsiaTheme="majorEastAsia"/>
          </w:rPr>
          <w:t>Local, cluster</w:t>
        </w:r>
        <w:r w:rsidRPr="00170E52">
          <w:rPr>
            <w:rFonts w:eastAsiaTheme="majorEastAsia"/>
          </w:rPr>
          <w:noBreakHyphen/>
          <w:t>wise surrogates can help tough optimization landscapes.</w:t>
        </w:r>
        <w:r w:rsidRPr="00170E52">
          <w:rPr>
            <w:rFonts w:eastAsiaTheme="majorEastAsia"/>
          </w:rPr>
          <w:br/>
        </w:r>
      </w:ins>
      <w:r w:rsidRPr="00170E52">
        <w:rPr>
          <w:rFonts w:eastAsiaTheme="majorEastAsia"/>
        </w:rPr>
        <w:fldChar w:fldCharType="begin"/>
      </w:r>
      <w:r w:rsidR="00C061BA">
        <w:rPr>
          <w:rFonts w:eastAsiaTheme="majorEastAsia"/>
        </w:rPr>
        <w:instrText xml:space="preserve"> ADDIN EN.CITE &lt;EndNote&gt;&lt;Cite AuthorYear="1"&gt;&lt;Author&gt;Vali&lt;/Author&gt;&lt;Year&gt;2021&lt;/Year&gt;&lt;RecNum&gt;527&lt;/RecNum&gt;&lt;DisplayText&gt;Vali et al. (2021)&lt;/DisplayText&gt;&lt;record&gt;&lt;rec-number&gt;527&lt;/rec-number&gt;&lt;foreign-keys&gt;&lt;key app="EN" db-id="avewzwavpffw96ewpdx505tfdawpfpatfzve" timestamp="1760631381"&gt;527&lt;/key&gt;&lt;/foreign-keys&gt;&lt;ref-type name="Journal Article"&gt;17&lt;/ref-type&gt;&lt;contributors&gt;&lt;authors&gt;&lt;author&gt;Vali, Majid&lt;/author&gt;&lt;author&gt;Zare, Mohammad&lt;/author&gt;&lt;author&gt;Razavi, Saman&lt;/author&gt;&lt;/authors&gt;&lt;/contributors&gt;&lt;titles&gt;&lt;title&gt;Automatic clustering-based surrogate-assisted genetic algorithm for groundwater remediation system design&lt;/title&gt;&lt;secondary-title&gt;Journal of Hydrology&lt;/secondary-title&gt;&lt;/titles&gt;&lt;periodical&gt;&lt;full-title&gt;Journal of Hydrology&lt;/full-title&gt;&lt;/periodical&gt;&lt;pages&gt;125752&lt;/pages&gt;&lt;volume&gt;598&lt;/volume&gt;&lt;dates&gt;&lt;year&gt;2021&lt;/year&gt;&lt;/dates&gt;&lt;isbn&gt;0022-1694&lt;/isbn&gt;&lt;label&gt;Regression &amp;amp; classical surrogates&lt;/label&gt;&lt;urls&gt;&lt;/urls&gt;&lt;research-notes&gt;Forward emulation&lt;/research-notes&gt;&lt;/record&gt;&lt;/Cite&gt;&lt;/EndNote&gt;</w:instrText>
      </w:r>
      <w:r w:rsidRPr="00170E52">
        <w:rPr>
          <w:rFonts w:eastAsiaTheme="majorEastAsia"/>
        </w:rPr>
        <w:fldChar w:fldCharType="separate"/>
      </w:r>
      <w:r w:rsidRPr="00170E52">
        <w:rPr>
          <w:rFonts w:eastAsiaTheme="majorEastAsia"/>
          <w:noProof/>
        </w:rPr>
        <w:t>Vali et al. (2021)</w:t>
      </w:r>
      <w:r w:rsidRPr="00170E52">
        <w:rPr>
          <w:rFonts w:eastAsiaTheme="majorEastAsia"/>
        </w:rPr>
        <w:fldChar w:fldCharType="end"/>
      </w:r>
      <w:ins w:id="2975" w:author="Cao, Ross" w:date="2025-11-17T10:24:00Z">
        <w:r w:rsidRPr="00170E52">
          <w:rPr>
            <w:rFonts w:eastAsiaTheme="majorEastAsia"/>
          </w:rPr>
          <w:t xml:space="preserve"> </w:t>
        </w:r>
      </w:ins>
      <w:ins w:id="2976" w:author="Cao, Ross" w:date="2025-11-17T10:23:00Z">
        <w:r w:rsidRPr="00170E52">
          <w:rPr>
            <w:rFonts w:eastAsiaTheme="majorEastAsia"/>
          </w:rPr>
          <w:t xml:space="preserve">proposed an automatic clustering approach that trains multiple local ANN surrogates inside a genetic algorithm. On a remediation case, this reduced forward calls by at least sixty percent while meeting concentration and drawdown constraints. </w:t>
        </w:r>
      </w:ins>
    </w:p>
    <w:p w14:paraId="0FBC1A50" w14:textId="6A417A3B" w:rsidR="00170E52" w:rsidRPr="00170E52" w:rsidRDefault="00170E52" w:rsidP="00882393">
      <w:pPr>
        <w:pStyle w:val="NormalWeb"/>
        <w:numPr>
          <w:ilvl w:val="0"/>
          <w:numId w:val="31"/>
        </w:numPr>
        <w:rPr>
          <w:ins w:id="2977" w:author="Cao, Ross" w:date="2025-11-17T10:23:00Z"/>
          <w:rFonts w:eastAsiaTheme="majorEastAsia"/>
        </w:rPr>
      </w:pPr>
      <w:ins w:id="2978" w:author="Cao, Ross" w:date="2025-11-17T10:23:00Z">
        <w:r w:rsidRPr="00170E52">
          <w:rPr>
            <w:rFonts w:eastAsiaTheme="majorEastAsia"/>
          </w:rPr>
          <w:t>Structured learning for reactive transport is feasible.</w:t>
        </w:r>
        <w:r w:rsidRPr="00170E52">
          <w:rPr>
            <w:rFonts w:eastAsiaTheme="majorEastAsia"/>
          </w:rPr>
          <w:br/>
        </w:r>
      </w:ins>
      <w:r w:rsidRPr="00170E52">
        <w:rPr>
          <w:rFonts w:eastAsiaTheme="majorEastAsia"/>
        </w:rPr>
        <w:fldChar w:fldCharType="begin"/>
      </w:r>
      <w:r w:rsidR="00C061BA">
        <w:rPr>
          <w:rFonts w:eastAsiaTheme="majorEastAsia"/>
        </w:rPr>
        <w:instrText xml:space="preserve"> ADDIN EN.CITE &lt;EndNote&gt;&lt;Cite AuthorYear="1"&gt;&lt;Author&gt;Nguyen&lt;/Author&gt;&lt;Year&gt;2025&lt;/Year&gt;&lt;RecNum&gt;515&lt;/RecNum&gt;&lt;DisplayText&gt;Nguyen et al. (2025)&lt;/DisplayText&gt;&lt;record&gt;&lt;rec-number&gt;515&lt;/rec-number&gt;&lt;foreign-keys&gt;&lt;key app="EN" db-id="avewzwavpffw96ewpdx505tfdawpfpatfzve" timestamp="1759776011"&gt;515&lt;/key&gt;&lt;/foreign-keys&gt;&lt;ref-type name="Journal Article"&gt;17&lt;/ref-type&gt;&lt;contributors&gt;&lt;authors&gt;&lt;author&gt;Nguyen, Thu-Uyen&lt;/author&gt;&lt;author&gt;Suk, Heejun&lt;/author&gt;&lt;author&gt;Liang, Ching-Ping&lt;/author&gt;&lt;author&gt;Ho, Yu-Chieh&lt;/author&gt;&lt;author&gt;Chen, Jui-Sheng&lt;/author&gt;&lt;/authors&gt;&lt;/contributors&gt;&lt;titles&gt;&lt;title&gt;Using Machine Learning to Develop a Surrogate Model for Simulating Multispecies Contaminant Transport in Groundwater&lt;/title&gt;&lt;secondary-title&gt;Hydrology&lt;/secondary-title&gt;&lt;/titles&gt;&lt;periodical&gt;&lt;full-title&gt;Hydrology&lt;/full-title&gt;&lt;/periodical&gt;&lt;pages&gt;185&lt;/pages&gt;&lt;volume&gt;12&lt;/volume&gt;&lt;number&gt;7&lt;/number&gt;&lt;dates&gt;&lt;year&gt;2025&lt;/year&gt;&lt;/dates&gt;&lt;isbn&gt;2306-5338&lt;/isbn&gt;&lt;accession-num&gt;doi:10.3390/hydrology12070185&lt;/accession-num&gt;&lt;label&gt;Regression &amp;amp; classical surrogates&lt;/label&gt;&lt;urls&gt;&lt;related-urls&gt;&lt;url&gt;https://www.mdpi.com/2306-5338/12/7/185&lt;/url&gt;&lt;/related-urls&gt;&lt;/urls&gt;&lt;research-notes&gt;Forward emulation&lt;/research-notes&gt;&lt;/record&gt;&lt;/Cite&gt;&lt;/EndNote&gt;</w:instrText>
      </w:r>
      <w:r w:rsidRPr="00170E52">
        <w:rPr>
          <w:rFonts w:eastAsiaTheme="majorEastAsia"/>
        </w:rPr>
        <w:fldChar w:fldCharType="separate"/>
      </w:r>
      <w:r w:rsidRPr="00170E52">
        <w:rPr>
          <w:rFonts w:eastAsiaTheme="majorEastAsia"/>
          <w:noProof/>
        </w:rPr>
        <w:t>Nguyen et al. (2025)</w:t>
      </w:r>
      <w:r w:rsidRPr="00170E52">
        <w:rPr>
          <w:rFonts w:eastAsiaTheme="majorEastAsia"/>
        </w:rPr>
        <w:fldChar w:fldCharType="end"/>
      </w:r>
      <w:ins w:id="2979" w:author="Cao, Ross" w:date="2025-11-17T10:23:00Z">
        <w:r w:rsidRPr="00170E52">
          <w:rPr>
            <w:rFonts w:eastAsiaTheme="majorEastAsia"/>
          </w:rPr>
          <w:t xml:space="preserve"> trained feed</w:t>
        </w:r>
        <w:r w:rsidRPr="00170E52">
          <w:rPr>
            <w:rFonts w:eastAsiaTheme="majorEastAsia"/>
          </w:rPr>
          <w:noBreakHyphen/>
          <w:t>forward ANNs to emulate one</w:t>
        </w:r>
        <w:r w:rsidRPr="00170E52">
          <w:rPr>
            <w:rFonts w:eastAsiaTheme="majorEastAsia"/>
          </w:rPr>
          <w:noBreakHyphen/>
          <w:t xml:space="preserve">dimensional multispecies reactive transport. Inputs are Peclet number, decay and retardation factors, space, and time. Outputs are the parent and daughter concentration fields. Once trained, the model reproduces spatial–temporal profiles with large speedups over finite difference runs. </w:t>
        </w:r>
      </w:ins>
    </w:p>
    <w:p w14:paraId="3E4A3951" w14:textId="77777777" w:rsidR="00170E52" w:rsidRPr="00170E52" w:rsidRDefault="00170E52" w:rsidP="00882393">
      <w:pPr>
        <w:pStyle w:val="NormalWeb"/>
        <w:numPr>
          <w:ilvl w:val="0"/>
          <w:numId w:val="31"/>
        </w:numPr>
        <w:rPr>
          <w:ins w:id="2980" w:author="Cao, Ross" w:date="2025-11-17T10:23:00Z"/>
          <w:rFonts w:eastAsiaTheme="majorEastAsia"/>
        </w:rPr>
      </w:pPr>
      <w:ins w:id="2981" w:author="Cao, Ross" w:date="2025-11-17T10:23:00Z">
        <w:r w:rsidRPr="00170E52">
          <w:rPr>
            <w:rFonts w:eastAsiaTheme="majorEastAsia"/>
          </w:rPr>
          <w:t>Probabilistic graphical surrogates support source</w:t>
        </w:r>
        <w:r w:rsidRPr="00170E52">
          <w:rPr>
            <w:rFonts w:eastAsiaTheme="majorEastAsia"/>
          </w:rPr>
          <w:noBreakHyphen/>
          <w:t>zone UQ.</w:t>
        </w:r>
        <w:r w:rsidRPr="00170E52">
          <w:rPr>
            <w:rFonts w:eastAsiaTheme="majorEastAsia"/>
          </w:rPr>
          <w:br/>
        </w:r>
      </w:ins>
      <w:r w:rsidRPr="00170E52">
        <w:rPr>
          <w:rFonts w:eastAsiaTheme="majorEastAsia"/>
        </w:rPr>
        <w:fldChar w:fldCharType="begin"/>
      </w:r>
      <w:r w:rsidRPr="00170E52">
        <w:rPr>
          <w:rFonts w:eastAsiaTheme="majorEastAsia"/>
        </w:rPr>
        <w:instrText xml:space="preserve"> ADDIN EN.CITE &lt;EndNote&gt;&lt;Cite AuthorYear="1"&gt;&lt;Author&gt;Arshadi&lt;/Author&gt;&lt;Year&gt;2020&lt;/Year&gt;&lt;RecNum&gt;479&lt;/RecNum&gt;&lt;DisplayText&gt;Arshadi et al. (2020)&lt;/DisplayText&gt;&lt;record&gt;&lt;rec-number&gt;479&lt;/rec-number&gt;&lt;foreign-keys&gt;&lt;key app="EN" db-id="avewzwavpffw96ewpdx505tfdawpfpatfzve" timestamp="1753111528" guid="39b9a1cd-4e53-42ce-9bf5-244c526a84c3"&gt;479&lt;/key&gt;&lt;/foreign-keys&gt;&lt;ref-type name="Journal Article"&gt;17&lt;/ref-type&gt;&lt;contributors&gt;&lt;authors&gt;&lt;author&gt;Arshadi, Masoud&lt;/author&gt;&lt;author&gt;De Paolis Kaluza, M Clara&lt;/author&gt;&lt;author&gt;Miller, Eric L&lt;/author&gt;&lt;author&gt;Abriola, Linda M&lt;/author&gt;&lt;/authors&gt;&lt;/contributors&gt;&lt;titles&gt;&lt;title&gt;Subsurface source zone characterization and uncertainty quantification using discriminative random fields&lt;/title&gt;&lt;secondary-title&gt;Water Resources Research&lt;/secondary-title&gt;&lt;/titles&gt;&lt;periodical&gt;&lt;full-title&gt;Water Resources Research&lt;/full-title&gt;&lt;/periodical&gt;&lt;pages&gt;e2019WR026481&lt;/pages&gt;&lt;volume&gt;56&lt;/volume&gt;&lt;number&gt;3&lt;/number&gt;&lt;dates&gt;&lt;year&gt;2020&lt;/year&gt;&lt;/dates&gt;&lt;isbn&gt;0043-1397&lt;/isbn&gt;&lt;urls&gt;&lt;/urls&gt;&lt;/record&gt;&lt;/Cite&gt;&lt;/EndNote&gt;</w:instrText>
      </w:r>
      <w:r w:rsidRPr="00170E52">
        <w:rPr>
          <w:rFonts w:eastAsiaTheme="majorEastAsia"/>
        </w:rPr>
        <w:fldChar w:fldCharType="separate"/>
      </w:r>
      <w:r w:rsidRPr="00170E52">
        <w:rPr>
          <w:rFonts w:eastAsiaTheme="majorEastAsia"/>
        </w:rPr>
        <w:t>Arshadi et al. (2020)</w:t>
      </w:r>
      <w:r w:rsidRPr="00170E52">
        <w:rPr>
          <w:rFonts w:eastAsiaTheme="majorEastAsia"/>
        </w:rPr>
        <w:fldChar w:fldCharType="end"/>
      </w:r>
      <w:ins w:id="2982" w:author="Cao, Ross" w:date="2025-11-17T10:23:00Z">
        <w:r w:rsidRPr="00170E52">
          <w:rPr>
            <w:rFonts w:eastAsiaTheme="majorEastAsia"/>
          </w:rPr>
          <w:t xml:space="preserve"> used a discriminative random field model learned from a limited set of field</w:t>
        </w:r>
        <w:r w:rsidRPr="00170E52">
          <w:rPr>
            <w:rFonts w:eastAsiaTheme="majorEastAsia"/>
          </w:rPr>
          <w:noBreakHyphen/>
          <w:t xml:space="preserve">scale simulations. The model produces conditional realizations of saturation and concentration that match borehole data and return uncertainty metrics used in decision support. </w:t>
        </w:r>
      </w:ins>
    </w:p>
    <w:p w14:paraId="4085B27D" w14:textId="1BD82C37" w:rsidR="00170E52" w:rsidRPr="00170E52" w:rsidRDefault="00170E52" w:rsidP="00882393">
      <w:pPr>
        <w:pStyle w:val="NormalWeb"/>
        <w:numPr>
          <w:ilvl w:val="0"/>
          <w:numId w:val="31"/>
        </w:numPr>
        <w:rPr>
          <w:ins w:id="2983" w:author="Cao, Ross" w:date="2025-11-17T10:23:00Z"/>
          <w:rFonts w:eastAsiaTheme="majorEastAsia"/>
        </w:rPr>
      </w:pPr>
      <w:ins w:id="2984" w:author="Cao, Ross" w:date="2025-11-17T10:23:00Z">
        <w:r w:rsidRPr="00170E52">
          <w:rPr>
            <w:rFonts w:eastAsiaTheme="majorEastAsia"/>
          </w:rPr>
          <w:t>End</w:t>
        </w:r>
        <w:r w:rsidRPr="00170E52">
          <w:rPr>
            <w:rFonts w:eastAsiaTheme="majorEastAsia"/>
          </w:rPr>
          <w:noBreakHyphen/>
          <w:t>to</w:t>
        </w:r>
        <w:r w:rsidRPr="00170E52">
          <w:rPr>
            <w:rFonts w:eastAsiaTheme="majorEastAsia"/>
          </w:rPr>
          <w:noBreakHyphen/>
          <w:t>end frameworks for state prediction and UQ are emerging.</w:t>
        </w:r>
        <w:r w:rsidRPr="00170E52">
          <w:rPr>
            <w:rFonts w:eastAsiaTheme="majorEastAsia"/>
          </w:rPr>
          <w:br/>
        </w:r>
      </w:ins>
      <w:r w:rsidRPr="00170E52">
        <w:rPr>
          <w:rFonts w:eastAsiaTheme="majorEastAsia"/>
        </w:rPr>
        <w:fldChar w:fldCharType="begin"/>
      </w:r>
      <w:r w:rsidR="00C061BA">
        <w:rPr>
          <w:rFonts w:eastAsiaTheme="majorEastAsia"/>
        </w:rPr>
        <w:instrText xml:space="preserve"> ADDIN EN.CITE &lt;EndNote&gt;&lt;Cite AuthorYear="1"&gt;&lt;Author&gt;Jiang&lt;/Author&gt;&lt;Year&gt;2025&lt;/Year&gt;&lt;RecNum&gt;533&lt;/RecNum&gt;&lt;DisplayText&gt;Jiang et al. (2025)&lt;/DisplayText&gt;&lt;record&gt;&lt;rec-number&gt;533&lt;/rec-number&gt;&lt;foreign-keys&gt;&lt;key app="EN" db-id="avewzwavpffw96ewpdx505tfdawpfpatfzve" timestamp="1761589767"&gt;533&lt;/key&gt;&lt;/foreign-keys&gt;&lt;ref-type name="Journal Article"&gt;17&lt;/ref-type&gt;&lt;contributors&gt;&lt;authors&gt;&lt;author&gt;Jiang, Su&lt;/author&gt;&lt;author&gt;Liu, Chuyang&lt;/author&gt;&lt;author&gt;Dwivedi, Dipankar&lt;/author&gt;&lt;/authors&gt;&lt;/contributors&gt;&lt;titles&gt;&lt;title&gt;GeoFUSE: An Efficient Surrogate Model for Seawater Intrusion Prediction and Uncertainty Reduction&lt;/title&gt;&lt;secondary-title&gt;Water Resources Research&lt;/secondary-title&gt;&lt;/titles&gt;&lt;periodical&gt;&lt;full-title&gt;Water Resources Research&lt;/full-title&gt;&lt;/periodical&gt;&lt;pages&gt;e2024WR038898&lt;/pages&gt;&lt;volume&gt;61&lt;/volume&gt;&lt;number&gt;9&lt;/number&gt;&lt;dates&gt;&lt;year&gt;2025&lt;/year&gt;&lt;/dates&gt;&lt;isbn&gt;0043-1397&lt;/isbn&gt;&lt;label&gt;Operator-learning&lt;/label&gt;&lt;urls&gt;&lt;related-urls&gt;&lt;url&gt;https://agupubs.onlinelibrary.wiley.com/doi/abs/10.1029/2024WR038898&lt;/url&gt;&lt;/related-urls&gt;&lt;/urls&gt;&lt;electronic-resource-num&gt;https://doi.org/10.1029/2024WR038898&lt;/electronic-resource-num&gt;&lt;research-notes&gt;Inverse &amp;amp; calibration&lt;/research-notes&gt;&lt;/record&gt;&lt;/Cite&gt;&lt;/EndNote&gt;</w:instrText>
      </w:r>
      <w:r w:rsidRPr="00170E52">
        <w:rPr>
          <w:rFonts w:eastAsiaTheme="majorEastAsia"/>
        </w:rPr>
        <w:fldChar w:fldCharType="separate"/>
      </w:r>
      <w:r w:rsidRPr="00170E52">
        <w:rPr>
          <w:rFonts w:eastAsiaTheme="majorEastAsia"/>
          <w:noProof/>
        </w:rPr>
        <w:t>Jiang et al. (2025)</w:t>
      </w:r>
      <w:r w:rsidRPr="00170E52">
        <w:rPr>
          <w:rFonts w:eastAsiaTheme="majorEastAsia"/>
        </w:rPr>
        <w:fldChar w:fldCharType="end"/>
      </w:r>
      <w:ins w:id="2985" w:author="Cao, Ross" w:date="2025-11-17T10:25:00Z">
        <w:r w:rsidRPr="00170E52">
          <w:rPr>
            <w:rFonts w:eastAsiaTheme="majorEastAsia"/>
          </w:rPr>
          <w:t xml:space="preserve"> </w:t>
        </w:r>
      </w:ins>
      <w:ins w:id="2986" w:author="Cao, Ross" w:date="2025-11-17T10:23:00Z">
        <w:r w:rsidRPr="00170E52">
          <w:rPr>
            <w:rFonts w:eastAsiaTheme="majorEastAsia"/>
          </w:rPr>
          <w:t>introduce</w:t>
        </w:r>
      </w:ins>
      <w:ins w:id="2987" w:author="Cao, Ross" w:date="2025-11-17T10:30:00Z">
        <w:r w:rsidRPr="00170E52">
          <w:rPr>
            <w:rFonts w:eastAsiaTheme="majorEastAsia"/>
          </w:rPr>
          <w:t>d</w:t>
        </w:r>
      </w:ins>
      <w:ins w:id="2988" w:author="Cao, Ross" w:date="2025-11-17T10:23:00Z">
        <w:r w:rsidRPr="00170E52">
          <w:rPr>
            <w:rFonts w:eastAsiaTheme="majorEastAsia"/>
          </w:rPr>
          <w:t xml:space="preserve"> GeoFUSE, which couples a U</w:t>
        </w:r>
        <w:r w:rsidRPr="00170E52">
          <w:rPr>
            <w:rFonts w:eastAsiaTheme="majorEastAsia"/>
          </w:rPr>
          <w:noBreakHyphen/>
          <w:t>Net Fourier Neural Operator surrogate with PCA for geology and ESMDA for data assimilation. On a PFLOTRAN coastal case they report orders</w:t>
        </w:r>
        <w:r w:rsidRPr="00170E52">
          <w:rPr>
            <w:rFonts w:eastAsiaTheme="majorEastAsia"/>
          </w:rPr>
          <w:noBreakHyphen/>
          <w:t>of</w:t>
        </w:r>
        <w:r w:rsidRPr="00170E52">
          <w:rPr>
            <w:rFonts w:eastAsiaTheme="majorEastAsia"/>
          </w:rPr>
          <w:noBreakHyphen/>
          <w:t>magnitude speedups and uncertainty reduction while keeping predictive accuracy. Their workflow is reproducible and includes shared code, which we will adapt for synthetic data generation in our project.</w:t>
        </w:r>
      </w:ins>
    </w:p>
    <w:p w14:paraId="641D4BFC" w14:textId="2DA4FBD1" w:rsidR="00170E52" w:rsidRPr="00170E52" w:rsidRDefault="00170E52" w:rsidP="00882393">
      <w:pPr>
        <w:pStyle w:val="NormalWeb"/>
        <w:rPr>
          <w:ins w:id="2989" w:author="Song, Xuehang" w:date="2026-01-08T04:03:00Z" w16du:dateUtc="2026-01-08T12:03:00Z"/>
          <w:rFonts w:eastAsiaTheme="majorEastAsia"/>
        </w:rPr>
      </w:pPr>
      <w:ins w:id="2990" w:author="Cao, Ross" w:date="2025-11-17T10:25:00Z">
        <w:r w:rsidRPr="00170E52">
          <w:rPr>
            <w:rFonts w:eastAsiaTheme="majorEastAsia"/>
          </w:rPr>
          <w:t xml:space="preserve">Guidance from recent </w:t>
        </w:r>
      </w:ins>
      <w:ins w:id="2991" w:author="Cao, Ross" w:date="2025-11-17T10:26:00Z">
        <w:r w:rsidRPr="00170E52">
          <w:rPr>
            <w:rFonts w:eastAsiaTheme="majorEastAsia"/>
          </w:rPr>
          <w:t>review publications</w:t>
        </w:r>
      </w:ins>
      <w:ins w:id="2992" w:author="Cao, Ross" w:date="2025-11-17T10:25:00Z">
        <w:r w:rsidRPr="00170E52">
          <w:rPr>
            <w:rFonts w:eastAsiaTheme="majorEastAsia"/>
          </w:rPr>
          <w:br/>
          <w:t xml:space="preserve">Two recent reviews are especially relevant to how we structure the model and training. </w:t>
        </w:r>
      </w:ins>
      <w:r w:rsidRPr="00170E52">
        <w:rPr>
          <w:rFonts w:eastAsiaTheme="majorEastAsia"/>
        </w:rPr>
        <w:fldChar w:fldCharType="begin"/>
      </w:r>
      <w:r w:rsidR="00C061BA">
        <w:rPr>
          <w:rFonts w:eastAsiaTheme="majorEastAsia"/>
        </w:rPr>
        <w:instrText xml:space="preserve"> ADDIN EN.CITE &lt;EndNote&gt;&lt;Cite&gt;&lt;Author&gt;Luo&lt;/Author&gt;&lt;Year&gt;2023&lt;/Year&gt;&lt;RecNum&gt;516&lt;/RecNum&gt;&lt;DisplayText&gt;(Luo et al., 2023)&lt;/DisplayText&gt;&lt;record&gt;&lt;rec-number&gt;516&lt;/rec-number&gt;&lt;foreign-keys&gt;&lt;key app="EN" db-id="avewzwavpffw96ewpdx505tfdawpfpatfzve" timestamp="1760549010"&gt;516&lt;/key&gt;&lt;/foreign-keys&gt;&lt;ref-type name="Journal Article"&gt;17&lt;/ref-type&gt;&lt;contributors&gt;&lt;authors&gt;&lt;author&gt;Luo, Jiannan&lt;/author&gt;&lt;author&gt;Ma, Xi&lt;/author&gt;&lt;author&gt;Ji, Yefei&lt;/author&gt;&lt;author&gt;Li, Xueli&lt;/author&gt;&lt;author&gt;Song, Zhuo&lt;/author&gt;&lt;author&gt;Lu, Wenxi&lt;/author&gt;&lt;/authors&gt;&lt;/contributors&gt;&lt;titles&gt;&lt;title&gt;Review of machine learning-based surrogate models of groundwater contaminant modeling&lt;/title&gt;&lt;secondary-title&gt;Environmental Research&lt;/secondary-title&gt;&lt;/titles&gt;&lt;periodical&gt;&lt;full-title&gt;Environmental Research&lt;/full-title&gt;&lt;/periodical&gt;&lt;pages&gt;117268&lt;/pages&gt;&lt;volume&gt;238&lt;/volume&gt;&lt;keywords&gt;&lt;keyword&gt;Machine learning&lt;/keyword&gt;&lt;keyword&gt;Surrogate model&lt;/keyword&gt;&lt;keyword&gt;Groundwater contaminant transport modeling&lt;/keyword&gt;&lt;keyword&gt;Artificial neural network&lt;/keyword&gt;&lt;/keywords&gt;&lt;dates&gt;&lt;year&gt;2023&lt;/year&gt;&lt;pub-dates&gt;&lt;date&gt;2023/12/01/&lt;/date&gt;&lt;/pub-dates&gt;&lt;/dates&gt;&lt;isbn&gt;0013-9351&lt;/isbn&gt;&lt;label&gt;Regression &amp;amp; classical surrogates&lt;/label&gt;&lt;urls&gt;&lt;related-urls&gt;&lt;url&gt;https://www.sciencedirect.com/science/article/pii/S0013935123020728&lt;/url&gt;&lt;/related-urls&gt;&lt;/urls&gt;&lt;electronic-resource-num&gt;https://doi.org/10.1016/j.envres.2023.117268&lt;/electronic-resource-num&gt;&lt;/record&gt;&lt;/Cite&gt;&lt;/EndNote&gt;</w:instrText>
      </w:r>
      <w:r w:rsidRPr="00170E52">
        <w:rPr>
          <w:rFonts w:eastAsiaTheme="majorEastAsia"/>
        </w:rPr>
        <w:fldChar w:fldCharType="separate"/>
      </w:r>
      <w:r w:rsidRPr="00170E52">
        <w:rPr>
          <w:rFonts w:eastAsiaTheme="majorEastAsia"/>
          <w:noProof/>
        </w:rPr>
        <w:t>(Luo et al., 2023)</w:t>
      </w:r>
      <w:r w:rsidRPr="00170E52">
        <w:rPr>
          <w:rFonts w:eastAsiaTheme="majorEastAsia"/>
        </w:rPr>
        <w:fldChar w:fldCharType="end"/>
      </w:r>
      <w:ins w:id="2993" w:author="Cao, Ross" w:date="2025-11-17T10:26:00Z">
        <w:r w:rsidRPr="00170E52">
          <w:rPr>
            <w:rFonts w:eastAsiaTheme="majorEastAsia"/>
          </w:rPr>
          <w:t xml:space="preserve"> </w:t>
        </w:r>
      </w:ins>
      <w:ins w:id="2994" w:author="Cao, Ross" w:date="2025-11-17T10:25:00Z">
        <w:r w:rsidRPr="00170E52">
          <w:rPr>
            <w:rFonts w:eastAsiaTheme="majorEastAsia"/>
          </w:rPr>
          <w:t xml:space="preserve">survey 120 surrogate papers in groundwater contaminant modeling and highlight practical choices that echo our table fields: inputs and outputs, sampling plans, dependence handling, model class, and validation. They also note the growing role of deep models in spatiotemporal prediction. </w:t>
        </w:r>
        <w:r w:rsidRPr="00170E52">
          <w:rPr>
            <w:rFonts w:eastAsiaTheme="majorEastAsia"/>
          </w:rPr>
          <w:br/>
          <w:t xml:space="preserve">Complementing that, </w:t>
        </w:r>
      </w:ins>
      <w:r w:rsidRPr="00170E52">
        <w:rPr>
          <w:rFonts w:eastAsiaTheme="majorEastAsia"/>
        </w:rPr>
        <w:fldChar w:fldCharType="begin"/>
      </w:r>
      <w:r w:rsidR="00C061BA">
        <w:rPr>
          <w:rFonts w:eastAsiaTheme="majorEastAsia"/>
        </w:rPr>
        <w:instrText xml:space="preserve"> ADDIN EN.CITE &lt;EndNote&gt;&lt;Cite&gt;&lt;Author&gt;Xu&lt;/Author&gt;&lt;Year&gt;2024&lt;/Year&gt;&lt;RecNum&gt;549&lt;/RecNum&gt;&lt;DisplayText&gt;(Xu and Zhang, 2024)&lt;/DisplayText&gt;&lt;record&gt;&lt;rec-number&gt;549&lt;/rec-number&gt;&lt;foreign-keys&gt;&lt;key app="EN" db-id="avewzwavpffw96ewpdx505tfdawpfpatfzve" timestamp="1762443956"&gt;549&lt;/key&gt;&lt;/foreign-keys&gt;&lt;ref-type name="Journal Article"&gt;17&lt;/ref-type&gt;&lt;contributors&gt;&lt;authors&gt;&lt;author&gt;Xu, Rui&lt;/author&gt;&lt;author&gt;Zhang, Dongxiao&lt;/author&gt;&lt;/authors&gt;&lt;/contributors&gt;&lt;titles&gt;&lt;title&gt;Forward prediction and surrogate modeling for subsurface hydrology: A review of theory-guided machine-learning approaches&lt;/title&gt;&lt;secondary-title&gt;Computers &amp;amp; Geosciences&lt;/secondary-title&gt;&lt;/titles&gt;&lt;periodical&gt;&lt;full-title&gt;Computers &amp;amp; Geosciences&lt;/full-title&gt;&lt;/periodical&gt;&lt;pages&gt;105611&lt;/pages&gt;&lt;volume&gt;188&lt;/volume&gt;&lt;keywords&gt;&lt;keyword&gt;Theory-guided machine-learning&lt;/keyword&gt;&lt;keyword&gt;Subsurface hydrology&lt;/keyword&gt;&lt;keyword&gt;Surrogate model&lt;/keyword&gt;&lt;keyword&gt;Uncertainty quantification&lt;/keyword&gt;&lt;keyword&gt;Inverse modeling&lt;/keyword&gt;&lt;keyword&gt;Optimization&lt;/keyword&gt;&lt;/keywords&gt;&lt;dates&gt;&lt;year&gt;2024&lt;/year&gt;&lt;pub-dates&gt;&lt;date&gt;2024/06/01/&lt;/date&gt;&lt;/pub-dates&gt;&lt;/dates&gt;&lt;isbn&gt;0098-3004&lt;/isbn&gt;&lt;label&gt;Regression &amp;amp; classical surrogates&lt;/label&gt;&lt;urls&gt;&lt;related-urls&gt;&lt;url&gt;https://www.sciencedirect.com/science/article/pii/S0098300424000943&lt;/url&gt;&lt;/related-urls&gt;&lt;/urls&gt;&lt;electronic-resource-num&gt;https://doi.org/10.1016/j.cageo.2024.105611&lt;/electronic-resource-num&gt;&lt;/record&gt;&lt;/Cite&gt;&lt;/EndNote&gt;</w:instrText>
      </w:r>
      <w:r w:rsidRPr="00170E52">
        <w:rPr>
          <w:rFonts w:eastAsiaTheme="majorEastAsia"/>
        </w:rPr>
        <w:fldChar w:fldCharType="separate"/>
      </w:r>
      <w:r w:rsidRPr="00170E52">
        <w:rPr>
          <w:rFonts w:eastAsiaTheme="majorEastAsia"/>
          <w:noProof/>
        </w:rPr>
        <w:t>(Xu and Zhang, 2024)</w:t>
      </w:r>
      <w:r w:rsidRPr="00170E52">
        <w:rPr>
          <w:rFonts w:eastAsiaTheme="majorEastAsia"/>
        </w:rPr>
        <w:fldChar w:fldCharType="end"/>
      </w:r>
      <w:ins w:id="2995" w:author="Cao, Ross" w:date="2025-11-17T10:25:00Z">
        <w:r w:rsidRPr="00170E52">
          <w:rPr>
            <w:rFonts w:eastAsiaTheme="majorEastAsia"/>
          </w:rPr>
          <w:t xml:space="preserve"> and </w:t>
        </w:r>
      </w:ins>
      <w:r w:rsidRPr="00170E52">
        <w:rPr>
          <w:rFonts w:eastAsiaTheme="majorEastAsia"/>
        </w:rPr>
        <w:fldChar w:fldCharType="begin"/>
      </w:r>
      <w:r w:rsidR="00C061BA">
        <w:rPr>
          <w:rFonts w:eastAsiaTheme="majorEastAsia"/>
        </w:rPr>
        <w:instrText xml:space="preserve"> ADDIN EN.CITE &lt;EndNote&gt;&lt;Cite&gt;&lt;Author&gt;Wang&lt;/Author&gt;&lt;Year&gt;2025&lt;/Year&gt;&lt;RecNum&gt;535&lt;/RecNum&gt;&lt;DisplayText&gt;(Wang et al., 2025a)&lt;/DisplayText&gt;&lt;record&gt;&lt;rec-number&gt;535&lt;/rec-number&gt;&lt;foreign-keys&gt;&lt;key app="EN" db-id="avewzwavpffw96ewpdx505tfdawpfpatfzve" timestamp="1761842926"&gt;535&lt;/key&gt;&lt;/foreign-keys&gt;&lt;ref-type name="Journal Article"&gt;17&lt;/ref-type&gt;&lt;contributors&gt;&lt;authors&gt;&lt;author&gt;Wang, Nanzhe&lt;/author&gt;&lt;author&gt;Chen, Yuntian&lt;/author&gt;&lt;author&gt;Zhang, Dongxiao&lt;/author&gt;&lt;/authors&gt;&lt;/contributors&gt;&lt;titles&gt;&lt;title&gt;A comprehensive review of physics-informed deep learning and its applications in geoenergy development&lt;/title&gt;&lt;secondary-title&gt;The Innovation Energy&lt;/secondary-title&gt;&lt;/titles&gt;&lt;periodical&gt;&lt;full-title&gt;The Innovation Energy&lt;/full-title&gt;&lt;/periodical&gt;&lt;pages&gt;100087-1-100087-15&lt;/pages&gt;&lt;volume&gt;2&lt;/volume&gt;&lt;number&gt;2&lt;/number&gt;&lt;dates&gt;&lt;year&gt;2025&lt;/year&gt;&lt;/dates&gt;&lt;isbn&gt;3006-418X&lt;/isbn&gt;&lt;label&gt;Review&lt;/label&gt;&lt;urls&gt;&lt;/urls&gt;&lt;/record&gt;&lt;/Cite&gt;&lt;/EndNote&gt;</w:instrText>
      </w:r>
      <w:r w:rsidRPr="00170E52">
        <w:rPr>
          <w:rFonts w:eastAsiaTheme="majorEastAsia"/>
        </w:rPr>
        <w:fldChar w:fldCharType="separate"/>
      </w:r>
      <w:r w:rsidRPr="00170E52">
        <w:rPr>
          <w:rFonts w:eastAsiaTheme="majorEastAsia"/>
          <w:noProof/>
        </w:rPr>
        <w:t>(Wang et al., 2025a)</w:t>
      </w:r>
      <w:r w:rsidRPr="00170E52">
        <w:rPr>
          <w:rFonts w:eastAsiaTheme="majorEastAsia"/>
        </w:rPr>
        <w:fldChar w:fldCharType="end"/>
      </w:r>
      <w:ins w:id="2996" w:author="Cao, Ross" w:date="2025-11-17T10:25:00Z">
        <w:r w:rsidRPr="00170E52">
          <w:rPr>
            <w:rFonts w:eastAsiaTheme="majorEastAsia"/>
          </w:rPr>
          <w:t xml:space="preserve"> review “theory</w:t>
        </w:r>
        <w:r w:rsidRPr="00170E52">
          <w:rPr>
            <w:rFonts w:eastAsiaTheme="majorEastAsia"/>
          </w:rPr>
          <w:noBreakHyphen/>
          <w:t>guided” and physics</w:t>
        </w:r>
        <w:r w:rsidRPr="00170E52">
          <w:rPr>
            <w:rFonts w:eastAsiaTheme="majorEastAsia"/>
          </w:rPr>
          <w:noBreakHyphen/>
          <w:t>informed deep learning. They outline three ways to embed physics in training: strong</w:t>
        </w:r>
        <w:r w:rsidRPr="00170E52">
          <w:rPr>
            <w:rFonts w:eastAsiaTheme="majorEastAsia"/>
          </w:rPr>
          <w:noBreakHyphen/>
          <w:t>form PDE residuals with automatic differentiation, weak</w:t>
        </w:r>
        <w:r w:rsidRPr="00170E52">
          <w:rPr>
            <w:rFonts w:eastAsiaTheme="majorEastAsia"/>
          </w:rPr>
          <w:noBreakHyphen/>
          <w:t>form residuals that help with discontinuities, and discretized</w:t>
        </w:r>
        <w:r w:rsidRPr="00170E52">
          <w:rPr>
            <w:rFonts w:eastAsiaTheme="majorEastAsia"/>
          </w:rPr>
          <w:noBreakHyphen/>
          <w:t>form residuals that pair naturally with CNNs or operators. Their take</w:t>
        </w:r>
        <w:r w:rsidRPr="00170E52">
          <w:rPr>
            <w:rFonts w:eastAsiaTheme="majorEastAsia"/>
          </w:rPr>
          <w:noBreakHyphen/>
          <w:t xml:space="preserve">home </w:t>
        </w:r>
        <w:r w:rsidRPr="00170E52">
          <w:rPr>
            <w:rFonts w:eastAsiaTheme="majorEastAsia"/>
          </w:rPr>
          <w:lastRenderedPageBreak/>
          <w:t>message is to pick the physics coupling that matches the data and the numerics of the base simulator. This framing helps us decide when to stay purely data</w:t>
        </w:r>
        <w:r w:rsidRPr="00170E52">
          <w:rPr>
            <w:rFonts w:eastAsiaTheme="majorEastAsia"/>
          </w:rPr>
          <w:noBreakHyphen/>
          <w:t>driven and when to add soft physics constraints.</w:t>
        </w:r>
      </w:ins>
    </w:p>
    <w:p w14:paraId="4638EC34" w14:textId="77777777" w:rsidR="00A673DD" w:rsidRDefault="002A75E5">
      <w:pPr>
        <w:tabs>
          <w:tab w:val="clear" w:pos="360"/>
          <w:tab w:val="clear" w:pos="720"/>
          <w:tab w:val="clear" w:pos="1080"/>
        </w:tabs>
        <w:spacing w:after="160" w:line="278" w:lineRule="auto"/>
        <w:rPr>
          <w:ins w:id="2997" w:author="Song, Xuehang" w:date="2026-01-08T04:06:00Z" w16du:dateUtc="2026-01-08T12:06:00Z"/>
          <w:rFonts w:eastAsiaTheme="majorEastAsia"/>
        </w:rPr>
        <w:sectPr w:rsidR="00A673DD" w:rsidSect="00AD3D9C">
          <w:type w:val="evenPage"/>
          <w:pgSz w:w="12240" w:h="15840"/>
          <w:pgMar w:top="1440" w:right="1440" w:bottom="1440" w:left="1440" w:header="720" w:footer="720" w:gutter="0"/>
          <w:cols w:space="720"/>
          <w:docGrid w:linePitch="360"/>
        </w:sectPr>
      </w:pPr>
      <w:ins w:id="2998" w:author="Song, Xuehang" w:date="2026-01-08T04:03:00Z" w16du:dateUtc="2026-01-08T12:03:00Z">
        <w:r>
          <w:rPr>
            <w:rFonts w:eastAsiaTheme="majorEastAsia"/>
          </w:rPr>
          <w:br w:type="page"/>
        </w:r>
      </w:ins>
    </w:p>
    <w:p w14:paraId="22298376" w14:textId="5CC4C06D" w:rsidR="00170E52" w:rsidRPr="00170E52" w:rsidDel="00BD4096" w:rsidRDefault="00170E52" w:rsidP="00170E52">
      <w:pPr>
        <w:pStyle w:val="NormalWeb"/>
        <w:rPr>
          <w:del w:id="2999" w:author="Song, Xuehang" w:date="2026-01-08T04:09:00Z" w16du:dateUtc="2026-01-08T12:09:00Z"/>
          <w:rFonts w:eastAsiaTheme="majorEastAsia"/>
        </w:rPr>
      </w:pPr>
    </w:p>
    <w:p w14:paraId="3A77F706" w14:textId="6B19EB64" w:rsidR="00170E52" w:rsidRDefault="00170E52" w:rsidP="00882393">
      <w:pPr>
        <w:pStyle w:val="NormalWeb"/>
        <w:rPr>
          <w:del w:id="3000" w:author="Song, Xuehang" w:date="2026-01-08T04:09:00Z" w16du:dateUtc="2026-01-08T12:09:00Z"/>
          <w:rStyle w:val="Strong"/>
          <w:rFonts w:eastAsiaTheme="majorEastAsia"/>
        </w:rPr>
      </w:pPr>
    </w:p>
    <w:p w14:paraId="3BCD83DA" w14:textId="77777777" w:rsidR="00170E52" w:rsidRPr="00170E52" w:rsidRDefault="00170E52" w:rsidP="00882393">
      <w:pPr>
        <w:pStyle w:val="NormalWeb"/>
        <w:rPr>
          <w:ins w:id="3001" w:author="Cao, Ross" w:date="2025-10-23T09:17:00Z" w16du:dateUtc="2025-10-23T16:17:00Z"/>
          <w:szCs w:val="22"/>
        </w:rPr>
      </w:pPr>
    </w:p>
    <w:p w14:paraId="1B5C79C9" w14:textId="03D271AB" w:rsidR="0061459A" w:rsidRDefault="00AB58D9">
      <w:pPr>
        <w:pStyle w:val="BodyText"/>
        <w:rPr>
          <w:ins w:id="3002" w:author="Cao, Ross" w:date="2025-10-23T09:19:00Z" w16du:dateUtc="2025-10-23T16:19:00Z"/>
        </w:rPr>
        <w:pPrChange w:id="3003" w:author="Song, Xuehang" w:date="2026-01-08T08:05:00Z" w16du:dateUtc="2026-01-08T16:05:00Z">
          <w:pPr/>
        </w:pPrChange>
      </w:pPr>
      <w:ins w:id="3004" w:author="Cao, Ross" w:date="2025-12-24T15:22:00Z" w16du:dateUtc="2025-12-24T23:22:00Z">
        <w:r>
          <w:t>Table A1. M</w:t>
        </w:r>
      </w:ins>
      <w:ins w:id="3005" w:author="Cao, Ross" w:date="2025-10-23T09:19:00Z">
        <w:r w:rsidR="0061459A">
          <w:t>achine</w:t>
        </w:r>
      </w:ins>
      <w:ins w:id="3006" w:author="Cao, Ross" w:date="2025-10-23T09:19:00Z" w16du:dateUtc="2025-10-23T16:19:00Z">
        <w:r w:rsidR="0061459A">
          <w:t xml:space="preserve"> Learning Based Surrogates Paper </w:t>
        </w:r>
        <w:commentRangeStart w:id="3007"/>
        <w:commentRangeStart w:id="3008"/>
        <w:commentRangeStart w:id="3009"/>
        <w:commentRangeStart w:id="3010"/>
        <w:r w:rsidR="0061459A">
          <w:t>Review</w:t>
        </w:r>
      </w:ins>
      <w:commentRangeEnd w:id="3007"/>
      <w:r w:rsidR="0061459A">
        <w:rPr>
          <w:rStyle w:val="CommentReference"/>
          <w:sz w:val="22"/>
          <w:szCs w:val="22"/>
        </w:rPr>
        <w:commentReference w:id="3007"/>
      </w:r>
      <w:commentRangeEnd w:id="3008"/>
      <w:r w:rsidR="0061459A">
        <w:rPr>
          <w:rStyle w:val="CommentReference"/>
          <w:sz w:val="22"/>
          <w:szCs w:val="22"/>
        </w:rPr>
        <w:commentReference w:id="3008"/>
      </w:r>
      <w:commentRangeEnd w:id="3009"/>
      <w:r w:rsidR="0061459A">
        <w:rPr>
          <w:rStyle w:val="CommentReference"/>
          <w:sz w:val="22"/>
          <w:szCs w:val="22"/>
        </w:rPr>
        <w:commentReference w:id="3009"/>
      </w:r>
      <w:commentRangeEnd w:id="3010"/>
      <w:r w:rsidR="0061459A">
        <w:rPr>
          <w:rStyle w:val="CommentReference"/>
          <w:sz w:val="22"/>
          <w:szCs w:val="22"/>
        </w:rPr>
        <w:commentReference w:id="3010"/>
      </w:r>
    </w:p>
    <w:tbl>
      <w:tblPr>
        <w:tblStyle w:val="TableGrid"/>
        <w:tblW w:w="14040" w:type="dxa"/>
        <w:tblInd w:w="-725" w:type="dxa"/>
        <w:tblLook w:val="04A0" w:firstRow="1" w:lastRow="0" w:firstColumn="1" w:lastColumn="0" w:noHBand="0" w:noVBand="1"/>
      </w:tblPr>
      <w:tblGrid>
        <w:gridCol w:w="1514"/>
        <w:gridCol w:w="1578"/>
        <w:gridCol w:w="1855"/>
        <w:gridCol w:w="1382"/>
        <w:gridCol w:w="1514"/>
        <w:gridCol w:w="1683"/>
        <w:gridCol w:w="1772"/>
        <w:gridCol w:w="1588"/>
        <w:gridCol w:w="1154"/>
      </w:tblGrid>
      <w:tr w:rsidR="00630271" w14:paraId="350D702B" w14:textId="77777777" w:rsidTr="00C14DA2">
        <w:trPr>
          <w:ins w:id="3011" w:author="Cao, Ross" w:date="2025-10-23T09:19:00Z"/>
        </w:trPr>
        <w:tc>
          <w:tcPr>
            <w:tcW w:w="1515" w:type="dxa"/>
          </w:tcPr>
          <w:p w14:paraId="45B8DE59" w14:textId="77777777" w:rsidR="0061459A" w:rsidRPr="00C14DA2" w:rsidRDefault="0061459A">
            <w:pPr>
              <w:pStyle w:val="BodyText"/>
              <w:spacing w:before="0"/>
              <w:rPr>
                <w:ins w:id="3012" w:author="Cao, Ross" w:date="2025-10-23T09:19:00Z" w16du:dateUtc="2025-10-23T16:19:00Z"/>
                <w:sz w:val="20"/>
                <w:szCs w:val="20"/>
                <w:rPrChange w:id="3013" w:author="Song, Xuehang" w:date="2026-01-08T08:05:00Z" w16du:dateUtc="2026-01-08T16:05:00Z">
                  <w:rPr>
                    <w:ins w:id="3014" w:author="Cao, Ross" w:date="2025-10-23T09:19:00Z" w16du:dateUtc="2025-10-23T16:19:00Z"/>
                    <w:rFonts w:ascii="Times New Roman" w:hAnsi="Times New Roman"/>
                  </w:rPr>
                </w:rPrChange>
              </w:rPr>
              <w:pPrChange w:id="3015" w:author="Song, Xuehang" w:date="2026-01-08T08:05:00Z" w16du:dateUtc="2026-01-08T16:05:00Z">
                <w:pPr/>
              </w:pPrChange>
            </w:pPr>
            <w:ins w:id="3016" w:author="Cao, Ross" w:date="2025-10-23T09:19:00Z" w16du:dateUtc="2025-10-23T16:19:00Z">
              <w:r w:rsidRPr="00C14DA2">
                <w:rPr>
                  <w:sz w:val="20"/>
                  <w:szCs w:val="20"/>
                  <w:rPrChange w:id="3017" w:author="Song, Xuehang" w:date="2026-01-08T08:05:00Z" w16du:dateUtc="2026-01-08T16:05:00Z">
                    <w:rPr>
                      <w:rFonts w:ascii="Times New Roman" w:hAnsi="Times New Roman"/>
                    </w:rPr>
                  </w:rPrChange>
                </w:rPr>
                <w:t xml:space="preserve">Application </w:t>
              </w:r>
            </w:ins>
          </w:p>
        </w:tc>
        <w:tc>
          <w:tcPr>
            <w:tcW w:w="1585" w:type="dxa"/>
          </w:tcPr>
          <w:p w14:paraId="6036DD5D" w14:textId="77777777" w:rsidR="0061459A" w:rsidRPr="00C14DA2" w:rsidRDefault="0061459A">
            <w:pPr>
              <w:pStyle w:val="BodyText"/>
              <w:spacing w:before="0"/>
              <w:rPr>
                <w:ins w:id="3018" w:author="Cao, Ross" w:date="2025-10-23T09:19:00Z" w16du:dateUtc="2025-10-23T16:19:00Z"/>
                <w:sz w:val="20"/>
                <w:szCs w:val="20"/>
                <w:rPrChange w:id="3019" w:author="Song, Xuehang" w:date="2026-01-08T08:05:00Z" w16du:dateUtc="2026-01-08T16:05:00Z">
                  <w:rPr>
                    <w:ins w:id="3020" w:author="Cao, Ross" w:date="2025-10-23T09:19:00Z" w16du:dateUtc="2025-10-23T16:19:00Z"/>
                    <w:rFonts w:ascii="Times New Roman" w:hAnsi="Times New Roman"/>
                  </w:rPr>
                </w:rPrChange>
              </w:rPr>
              <w:pPrChange w:id="3021" w:author="Song, Xuehang" w:date="2026-01-08T08:05:00Z" w16du:dateUtc="2026-01-08T16:05:00Z">
                <w:pPr/>
              </w:pPrChange>
            </w:pPr>
            <w:ins w:id="3022" w:author="Cao, Ross" w:date="2025-10-23T09:19:00Z" w16du:dateUtc="2025-10-23T16:19:00Z">
              <w:r w:rsidRPr="00C14DA2">
                <w:rPr>
                  <w:sz w:val="20"/>
                  <w:szCs w:val="20"/>
                  <w:rPrChange w:id="3023" w:author="Song, Xuehang" w:date="2026-01-08T08:05:00Z" w16du:dateUtc="2026-01-08T16:05:00Z">
                    <w:rPr>
                      <w:rFonts w:ascii="Times New Roman" w:hAnsi="Times New Roman"/>
                    </w:rPr>
                  </w:rPrChange>
                </w:rPr>
                <w:t>Inputs</w:t>
              </w:r>
            </w:ins>
          </w:p>
        </w:tc>
        <w:tc>
          <w:tcPr>
            <w:tcW w:w="1870" w:type="dxa"/>
          </w:tcPr>
          <w:p w14:paraId="33D71B3E" w14:textId="77777777" w:rsidR="0061459A" w:rsidRPr="00C14DA2" w:rsidRDefault="0061459A">
            <w:pPr>
              <w:pStyle w:val="BodyText"/>
              <w:spacing w:before="0"/>
              <w:rPr>
                <w:ins w:id="3024" w:author="Cao, Ross" w:date="2025-10-23T09:19:00Z" w16du:dateUtc="2025-10-23T16:19:00Z"/>
                <w:sz w:val="20"/>
                <w:szCs w:val="20"/>
                <w:rPrChange w:id="3025" w:author="Song, Xuehang" w:date="2026-01-08T08:05:00Z" w16du:dateUtc="2026-01-08T16:05:00Z">
                  <w:rPr>
                    <w:ins w:id="3026" w:author="Cao, Ross" w:date="2025-10-23T09:19:00Z" w16du:dateUtc="2025-10-23T16:19:00Z"/>
                    <w:rFonts w:ascii="Times New Roman" w:hAnsi="Times New Roman"/>
                  </w:rPr>
                </w:rPrChange>
              </w:rPr>
              <w:pPrChange w:id="3027" w:author="Song, Xuehang" w:date="2026-01-08T08:05:00Z" w16du:dateUtc="2026-01-08T16:05:00Z">
                <w:pPr/>
              </w:pPrChange>
            </w:pPr>
            <w:ins w:id="3028" w:author="Cao, Ross" w:date="2025-10-23T09:19:00Z" w16du:dateUtc="2025-10-23T16:19:00Z">
              <w:r w:rsidRPr="00C14DA2">
                <w:rPr>
                  <w:sz w:val="20"/>
                  <w:szCs w:val="20"/>
                  <w:rPrChange w:id="3029" w:author="Song, Xuehang" w:date="2026-01-08T08:05:00Z" w16du:dateUtc="2026-01-08T16:05:00Z">
                    <w:rPr>
                      <w:rFonts w:ascii="Times New Roman" w:hAnsi="Times New Roman"/>
                    </w:rPr>
                  </w:rPrChange>
                </w:rPr>
                <w:t>Outputs</w:t>
              </w:r>
            </w:ins>
          </w:p>
        </w:tc>
        <w:tc>
          <w:tcPr>
            <w:tcW w:w="1382" w:type="dxa"/>
          </w:tcPr>
          <w:p w14:paraId="5E3CE6EC" w14:textId="77777777" w:rsidR="0061459A" w:rsidRPr="00C14DA2" w:rsidRDefault="0061459A">
            <w:pPr>
              <w:pStyle w:val="BodyText"/>
              <w:spacing w:before="0"/>
              <w:rPr>
                <w:ins w:id="3030" w:author="Cao, Ross" w:date="2025-10-23T09:19:00Z" w16du:dateUtc="2025-10-23T16:19:00Z"/>
                <w:sz w:val="20"/>
                <w:szCs w:val="20"/>
                <w:rPrChange w:id="3031" w:author="Song, Xuehang" w:date="2026-01-08T08:05:00Z" w16du:dateUtc="2026-01-08T16:05:00Z">
                  <w:rPr>
                    <w:ins w:id="3032" w:author="Cao, Ross" w:date="2025-10-23T09:19:00Z" w16du:dateUtc="2025-10-23T16:19:00Z"/>
                    <w:rFonts w:ascii="Times New Roman" w:hAnsi="Times New Roman"/>
                  </w:rPr>
                </w:rPrChange>
              </w:rPr>
              <w:pPrChange w:id="3033" w:author="Song, Xuehang" w:date="2026-01-08T08:05:00Z" w16du:dateUtc="2026-01-08T16:05:00Z">
                <w:pPr/>
              </w:pPrChange>
            </w:pPr>
            <w:ins w:id="3034" w:author="Cao, Ross" w:date="2025-10-23T09:19:00Z" w16du:dateUtc="2025-10-23T16:19:00Z">
              <w:r w:rsidRPr="00C14DA2">
                <w:rPr>
                  <w:sz w:val="20"/>
                  <w:szCs w:val="20"/>
                  <w:rPrChange w:id="3035" w:author="Song, Xuehang" w:date="2026-01-08T08:05:00Z" w16du:dateUtc="2026-01-08T16:05:00Z">
                    <w:rPr>
                      <w:rFonts w:ascii="Times New Roman" w:hAnsi="Times New Roman"/>
                    </w:rPr>
                  </w:rPrChange>
                </w:rPr>
                <w:t xml:space="preserve">Sampling methods </w:t>
              </w:r>
            </w:ins>
          </w:p>
        </w:tc>
        <w:tc>
          <w:tcPr>
            <w:tcW w:w="1514" w:type="dxa"/>
          </w:tcPr>
          <w:p w14:paraId="6173DDEC" w14:textId="77777777" w:rsidR="0061459A" w:rsidRPr="00C14DA2" w:rsidRDefault="0061459A">
            <w:pPr>
              <w:pStyle w:val="BodyText"/>
              <w:spacing w:before="0"/>
              <w:rPr>
                <w:ins w:id="3036" w:author="Cao, Ross" w:date="2025-10-23T09:19:00Z" w16du:dateUtc="2025-10-23T16:19:00Z"/>
                <w:sz w:val="20"/>
                <w:szCs w:val="20"/>
                <w:rPrChange w:id="3037" w:author="Song, Xuehang" w:date="2026-01-08T08:05:00Z" w16du:dateUtc="2026-01-08T16:05:00Z">
                  <w:rPr>
                    <w:ins w:id="3038" w:author="Cao, Ross" w:date="2025-10-23T09:19:00Z" w16du:dateUtc="2025-10-23T16:19:00Z"/>
                    <w:rFonts w:ascii="Times New Roman" w:hAnsi="Times New Roman"/>
                  </w:rPr>
                </w:rPrChange>
              </w:rPr>
              <w:pPrChange w:id="3039" w:author="Song, Xuehang" w:date="2026-01-08T08:05:00Z" w16du:dateUtc="2026-01-08T16:05:00Z">
                <w:pPr/>
              </w:pPrChange>
            </w:pPr>
            <w:ins w:id="3040" w:author="Cao, Ross" w:date="2025-10-23T09:19:00Z" w16du:dateUtc="2025-10-23T16:19:00Z">
              <w:r w:rsidRPr="00C14DA2">
                <w:rPr>
                  <w:sz w:val="20"/>
                  <w:szCs w:val="20"/>
                  <w:rPrChange w:id="3041" w:author="Song, Xuehang" w:date="2026-01-08T08:05:00Z" w16du:dateUtc="2026-01-08T16:05:00Z">
                    <w:rPr>
                      <w:rFonts w:ascii="Times New Roman" w:hAnsi="Times New Roman"/>
                    </w:rPr>
                  </w:rPrChange>
                </w:rPr>
                <w:t>Sampling marginals</w:t>
              </w:r>
            </w:ins>
          </w:p>
        </w:tc>
        <w:tc>
          <w:tcPr>
            <w:tcW w:w="1706" w:type="dxa"/>
          </w:tcPr>
          <w:p w14:paraId="3515A00B" w14:textId="77777777" w:rsidR="0061459A" w:rsidRPr="00C14DA2" w:rsidRDefault="0061459A">
            <w:pPr>
              <w:pStyle w:val="BodyText"/>
              <w:spacing w:before="0"/>
              <w:rPr>
                <w:ins w:id="3042" w:author="Cao, Ross" w:date="2025-10-23T09:19:00Z" w16du:dateUtc="2025-10-23T16:19:00Z"/>
                <w:sz w:val="20"/>
                <w:szCs w:val="20"/>
                <w:rPrChange w:id="3043" w:author="Song, Xuehang" w:date="2026-01-08T08:05:00Z" w16du:dateUtc="2026-01-08T16:05:00Z">
                  <w:rPr>
                    <w:ins w:id="3044" w:author="Cao, Ross" w:date="2025-10-23T09:19:00Z" w16du:dateUtc="2025-10-23T16:19:00Z"/>
                    <w:rFonts w:ascii="Times New Roman" w:hAnsi="Times New Roman"/>
                  </w:rPr>
                </w:rPrChange>
              </w:rPr>
              <w:pPrChange w:id="3045" w:author="Song, Xuehang" w:date="2026-01-08T08:05:00Z" w16du:dateUtc="2026-01-08T16:05:00Z">
                <w:pPr/>
              </w:pPrChange>
            </w:pPr>
            <w:ins w:id="3046" w:author="Cao, Ross" w:date="2025-10-23T09:19:00Z" w16du:dateUtc="2025-10-23T16:19:00Z">
              <w:r w:rsidRPr="00C14DA2">
                <w:rPr>
                  <w:sz w:val="20"/>
                  <w:szCs w:val="20"/>
                  <w:rPrChange w:id="3047" w:author="Song, Xuehang" w:date="2026-01-08T08:05:00Z" w16du:dateUtc="2026-01-08T16:05:00Z">
                    <w:rPr>
                      <w:rFonts w:ascii="Times New Roman" w:hAnsi="Times New Roman"/>
                    </w:rPr>
                  </w:rPrChange>
                </w:rPr>
                <w:t>Sampling dependence</w:t>
              </w:r>
            </w:ins>
          </w:p>
        </w:tc>
        <w:tc>
          <w:tcPr>
            <w:tcW w:w="1784" w:type="dxa"/>
          </w:tcPr>
          <w:p w14:paraId="19A9A2C3" w14:textId="77777777" w:rsidR="0061459A" w:rsidRPr="00C14DA2" w:rsidRDefault="0061459A">
            <w:pPr>
              <w:pStyle w:val="BodyText"/>
              <w:spacing w:before="0"/>
              <w:rPr>
                <w:ins w:id="3048" w:author="Cao, Ross" w:date="2025-10-23T09:19:00Z" w16du:dateUtc="2025-10-23T16:19:00Z"/>
                <w:sz w:val="20"/>
                <w:szCs w:val="20"/>
                <w:rPrChange w:id="3049" w:author="Song, Xuehang" w:date="2026-01-08T08:05:00Z" w16du:dateUtc="2026-01-08T16:05:00Z">
                  <w:rPr>
                    <w:ins w:id="3050" w:author="Cao, Ross" w:date="2025-10-23T09:19:00Z" w16du:dateUtc="2025-10-23T16:19:00Z"/>
                    <w:rFonts w:ascii="Times New Roman" w:hAnsi="Times New Roman"/>
                  </w:rPr>
                </w:rPrChange>
              </w:rPr>
              <w:pPrChange w:id="3051" w:author="Song, Xuehang" w:date="2026-01-08T08:05:00Z" w16du:dateUtc="2026-01-08T16:05:00Z">
                <w:pPr/>
              </w:pPrChange>
            </w:pPr>
            <w:ins w:id="3052" w:author="Cao, Ross" w:date="2025-10-23T09:19:00Z" w16du:dateUtc="2025-10-23T16:19:00Z">
              <w:r w:rsidRPr="00C14DA2">
                <w:rPr>
                  <w:sz w:val="20"/>
                  <w:szCs w:val="20"/>
                  <w:rPrChange w:id="3053" w:author="Song, Xuehang" w:date="2026-01-08T08:05:00Z" w16du:dateUtc="2026-01-08T16:05:00Z">
                    <w:rPr>
                      <w:rFonts w:ascii="Times New Roman" w:hAnsi="Times New Roman"/>
                    </w:rPr>
                  </w:rPrChange>
                </w:rPr>
                <w:t>Surrogate models</w:t>
              </w:r>
            </w:ins>
          </w:p>
        </w:tc>
        <w:tc>
          <w:tcPr>
            <w:tcW w:w="1588" w:type="dxa"/>
          </w:tcPr>
          <w:p w14:paraId="1BD5C15F" w14:textId="77777777" w:rsidR="0061459A" w:rsidRPr="00C14DA2" w:rsidRDefault="0061459A">
            <w:pPr>
              <w:pStyle w:val="BodyText"/>
              <w:spacing w:before="0"/>
              <w:rPr>
                <w:ins w:id="3054" w:author="Cao, Ross" w:date="2025-10-23T09:19:00Z" w16du:dateUtc="2025-10-23T16:19:00Z"/>
                <w:sz w:val="20"/>
                <w:szCs w:val="20"/>
                <w:rPrChange w:id="3055" w:author="Song, Xuehang" w:date="2026-01-08T08:05:00Z" w16du:dateUtc="2026-01-08T16:05:00Z">
                  <w:rPr>
                    <w:ins w:id="3056" w:author="Cao, Ross" w:date="2025-10-23T09:19:00Z" w16du:dateUtc="2025-10-23T16:19:00Z"/>
                    <w:rFonts w:ascii="Times New Roman" w:hAnsi="Times New Roman"/>
                  </w:rPr>
                </w:rPrChange>
              </w:rPr>
              <w:pPrChange w:id="3057" w:author="Song, Xuehang" w:date="2026-01-08T08:05:00Z" w16du:dateUtc="2026-01-08T16:05:00Z">
                <w:pPr/>
              </w:pPrChange>
            </w:pPr>
            <w:ins w:id="3058" w:author="Cao, Ross" w:date="2025-10-23T09:19:00Z" w16du:dateUtc="2025-10-23T16:19:00Z">
              <w:r w:rsidRPr="00C14DA2">
                <w:rPr>
                  <w:sz w:val="20"/>
                  <w:szCs w:val="20"/>
                  <w:rPrChange w:id="3059" w:author="Song, Xuehang" w:date="2026-01-08T08:05:00Z" w16du:dateUtc="2026-01-08T16:05:00Z">
                    <w:rPr>
                      <w:rFonts w:ascii="Times New Roman" w:hAnsi="Times New Roman"/>
                    </w:rPr>
                  </w:rPrChange>
                </w:rPr>
                <w:t xml:space="preserve">Software packages </w:t>
              </w:r>
            </w:ins>
          </w:p>
        </w:tc>
        <w:tc>
          <w:tcPr>
            <w:tcW w:w="1096" w:type="dxa"/>
          </w:tcPr>
          <w:p w14:paraId="72682BA1" w14:textId="77777777" w:rsidR="0061459A" w:rsidRPr="00C14DA2" w:rsidRDefault="0061459A">
            <w:pPr>
              <w:pStyle w:val="BodyText"/>
              <w:spacing w:before="0"/>
              <w:rPr>
                <w:ins w:id="3060" w:author="Cao, Ross" w:date="2025-10-23T09:19:00Z" w16du:dateUtc="2025-10-23T16:19:00Z"/>
                <w:sz w:val="20"/>
                <w:szCs w:val="20"/>
                <w:rPrChange w:id="3061" w:author="Song, Xuehang" w:date="2026-01-08T08:05:00Z" w16du:dateUtc="2026-01-08T16:05:00Z">
                  <w:rPr>
                    <w:ins w:id="3062" w:author="Cao, Ross" w:date="2025-10-23T09:19:00Z" w16du:dateUtc="2025-10-23T16:19:00Z"/>
                    <w:rFonts w:ascii="Times New Roman" w:hAnsi="Times New Roman"/>
                  </w:rPr>
                </w:rPrChange>
              </w:rPr>
              <w:pPrChange w:id="3063" w:author="Song, Xuehang" w:date="2026-01-08T08:05:00Z" w16du:dateUtc="2026-01-08T16:05:00Z">
                <w:pPr/>
              </w:pPrChange>
            </w:pPr>
            <w:ins w:id="3064" w:author="Cao, Ross" w:date="2025-10-23T09:19:00Z" w16du:dateUtc="2025-10-23T16:19:00Z">
              <w:r w:rsidRPr="00C14DA2">
                <w:rPr>
                  <w:sz w:val="20"/>
                  <w:szCs w:val="20"/>
                  <w:rPrChange w:id="3065" w:author="Song, Xuehang" w:date="2026-01-08T08:05:00Z" w16du:dateUtc="2026-01-08T16:05:00Z">
                    <w:rPr>
                      <w:rFonts w:ascii="Times New Roman" w:hAnsi="Times New Roman"/>
                    </w:rPr>
                  </w:rPrChange>
                </w:rPr>
                <w:t>Reference</w:t>
              </w:r>
            </w:ins>
          </w:p>
        </w:tc>
      </w:tr>
      <w:tr w:rsidR="00630271" w14:paraId="120ABB26" w14:textId="77777777" w:rsidTr="00C14DA2">
        <w:trPr>
          <w:ins w:id="3066" w:author="Cao, Ross" w:date="2025-10-23T09:19:00Z"/>
        </w:trPr>
        <w:tc>
          <w:tcPr>
            <w:tcW w:w="1515" w:type="dxa"/>
          </w:tcPr>
          <w:p w14:paraId="4B5FB5E0" w14:textId="77777777" w:rsidR="0061459A" w:rsidRPr="00C14DA2" w:rsidRDefault="0061459A">
            <w:pPr>
              <w:pStyle w:val="BodyText"/>
              <w:spacing w:before="0"/>
              <w:rPr>
                <w:ins w:id="3067" w:author="Cao, Ross" w:date="2025-10-23T09:19:00Z" w16du:dateUtc="2025-10-23T16:19:00Z"/>
                <w:sz w:val="20"/>
                <w:szCs w:val="20"/>
                <w:rPrChange w:id="3068" w:author="Song, Xuehang" w:date="2026-01-08T08:05:00Z" w16du:dateUtc="2026-01-08T16:05:00Z">
                  <w:rPr>
                    <w:ins w:id="3069" w:author="Cao, Ross" w:date="2025-10-23T09:19:00Z" w16du:dateUtc="2025-10-23T16:19:00Z"/>
                    <w:rFonts w:ascii="Times New Roman" w:hAnsi="Times New Roman"/>
                  </w:rPr>
                </w:rPrChange>
              </w:rPr>
              <w:pPrChange w:id="3070" w:author="Song, Xuehang" w:date="2026-01-08T08:05:00Z" w16du:dateUtc="2026-01-08T16:05:00Z">
                <w:pPr/>
              </w:pPrChange>
            </w:pPr>
            <w:ins w:id="3071" w:author="Cao, Ross" w:date="2025-10-23T09:19:00Z" w16du:dateUtc="2025-10-23T16:19:00Z">
              <w:r w:rsidRPr="00C14DA2">
                <w:rPr>
                  <w:sz w:val="20"/>
                  <w:szCs w:val="20"/>
                  <w:rPrChange w:id="3072" w:author="Song, Xuehang" w:date="2026-01-08T08:05:00Z" w16du:dateUtc="2026-01-08T16:05:00Z">
                    <w:rPr>
                      <w:rFonts w:ascii="Times New Roman" w:hAnsi="Times New Roman"/>
                    </w:rPr>
                  </w:rPrChange>
                </w:rPr>
                <w:t>Remediation design</w:t>
              </w:r>
            </w:ins>
          </w:p>
        </w:tc>
        <w:tc>
          <w:tcPr>
            <w:tcW w:w="1585" w:type="dxa"/>
          </w:tcPr>
          <w:p w14:paraId="31D12758" w14:textId="77777777" w:rsidR="0061459A" w:rsidRPr="00C14DA2" w:rsidRDefault="0061459A">
            <w:pPr>
              <w:pStyle w:val="BodyText"/>
              <w:spacing w:before="0"/>
              <w:rPr>
                <w:ins w:id="3073" w:author="Cao, Ross" w:date="2025-10-23T09:19:00Z" w16du:dateUtc="2025-10-23T16:19:00Z"/>
                <w:sz w:val="20"/>
                <w:szCs w:val="20"/>
                <w:rPrChange w:id="3074" w:author="Song, Xuehang" w:date="2026-01-08T08:05:00Z" w16du:dateUtc="2026-01-08T16:05:00Z">
                  <w:rPr>
                    <w:ins w:id="3075" w:author="Cao, Ross" w:date="2025-10-23T09:19:00Z" w16du:dateUtc="2025-10-23T16:19:00Z"/>
                    <w:rFonts w:ascii="Times New Roman" w:hAnsi="Times New Roman"/>
                  </w:rPr>
                </w:rPrChange>
              </w:rPr>
              <w:pPrChange w:id="3076" w:author="Song, Xuehang" w:date="2026-01-08T08:05:00Z" w16du:dateUtc="2026-01-08T16:05:00Z">
                <w:pPr/>
              </w:pPrChange>
            </w:pPr>
            <w:ins w:id="3077" w:author="Cao, Ross" w:date="2025-10-23T09:19:00Z" w16du:dateUtc="2025-10-23T16:19:00Z">
              <w:r w:rsidRPr="00C14DA2">
                <w:rPr>
                  <w:sz w:val="20"/>
                  <w:szCs w:val="20"/>
                  <w:rPrChange w:id="3078" w:author="Song, Xuehang" w:date="2026-01-08T08:05:00Z" w16du:dateUtc="2026-01-08T16:05:00Z">
                    <w:rPr>
                      <w:rFonts w:ascii="Times New Roman" w:hAnsi="Times New Roman"/>
                    </w:rPr>
                  </w:rPrChange>
                </w:rPr>
                <w:t>3D images of k field, initial DNAPL saturation and well locations, injection /extraction rates encoded on the grid.</w:t>
              </w:r>
            </w:ins>
          </w:p>
        </w:tc>
        <w:tc>
          <w:tcPr>
            <w:tcW w:w="1870" w:type="dxa"/>
          </w:tcPr>
          <w:p w14:paraId="3FDF340F" w14:textId="77777777" w:rsidR="0061459A" w:rsidRPr="00C14DA2" w:rsidRDefault="0061459A">
            <w:pPr>
              <w:pStyle w:val="BodyText"/>
              <w:spacing w:before="0"/>
              <w:rPr>
                <w:ins w:id="3079" w:author="Cao, Ross" w:date="2025-10-23T09:19:00Z" w16du:dateUtc="2025-10-23T16:19:00Z"/>
                <w:sz w:val="20"/>
                <w:szCs w:val="20"/>
                <w:rPrChange w:id="3080" w:author="Song, Xuehang" w:date="2026-01-08T08:05:00Z" w16du:dateUtc="2026-01-08T16:05:00Z">
                  <w:rPr>
                    <w:ins w:id="3081" w:author="Cao, Ross" w:date="2025-10-23T09:19:00Z" w16du:dateUtc="2025-10-23T16:19:00Z"/>
                    <w:rFonts w:ascii="Times New Roman" w:hAnsi="Times New Roman"/>
                  </w:rPr>
                </w:rPrChange>
              </w:rPr>
              <w:pPrChange w:id="3082" w:author="Song, Xuehang" w:date="2026-01-08T08:05:00Z" w16du:dateUtc="2026-01-08T16:05:00Z">
                <w:pPr/>
              </w:pPrChange>
            </w:pPr>
            <w:ins w:id="3083" w:author="Cao, Ross" w:date="2025-10-23T09:19:00Z" w16du:dateUtc="2025-10-23T16:19:00Z">
              <w:r w:rsidRPr="00C14DA2">
                <w:rPr>
                  <w:sz w:val="20"/>
                  <w:szCs w:val="20"/>
                  <w:rPrChange w:id="3084" w:author="Song, Xuehang" w:date="2026-01-08T08:05:00Z" w16du:dateUtc="2026-01-08T16:05:00Z">
                    <w:rPr>
                      <w:rFonts w:ascii="Times New Roman" w:hAnsi="Times New Roman"/>
                    </w:rPr>
                  </w:rPrChange>
                </w:rPr>
                <w:t>3D remaining DNAPL saturation field, cost f1 and remaining area f2, and risk map.</w:t>
              </w:r>
            </w:ins>
          </w:p>
        </w:tc>
        <w:tc>
          <w:tcPr>
            <w:tcW w:w="1382" w:type="dxa"/>
          </w:tcPr>
          <w:p w14:paraId="70DCFC29" w14:textId="77777777" w:rsidR="0061459A" w:rsidRPr="00C14DA2" w:rsidRDefault="0061459A">
            <w:pPr>
              <w:pStyle w:val="BodyText"/>
              <w:spacing w:before="0"/>
              <w:rPr>
                <w:ins w:id="3085" w:author="Cao, Ross" w:date="2025-10-23T09:19:00Z" w16du:dateUtc="2025-10-23T16:19:00Z"/>
                <w:sz w:val="20"/>
                <w:szCs w:val="20"/>
                <w:rPrChange w:id="3086" w:author="Song, Xuehang" w:date="2026-01-08T08:05:00Z" w16du:dateUtc="2026-01-08T16:05:00Z">
                  <w:rPr>
                    <w:ins w:id="3087" w:author="Cao, Ross" w:date="2025-10-23T09:19:00Z" w16du:dateUtc="2025-10-23T16:19:00Z"/>
                    <w:rFonts w:ascii="Times New Roman" w:hAnsi="Times New Roman"/>
                  </w:rPr>
                </w:rPrChange>
              </w:rPr>
              <w:pPrChange w:id="3088" w:author="Song, Xuehang" w:date="2026-01-08T08:05:00Z" w16du:dateUtc="2026-01-08T16:05:00Z">
                <w:pPr/>
              </w:pPrChange>
            </w:pPr>
            <w:ins w:id="3089" w:author="Cao, Ross" w:date="2025-10-23T09:19:00Z" w16du:dateUtc="2025-10-23T16:19:00Z">
              <w:r w:rsidRPr="00C14DA2">
                <w:rPr>
                  <w:sz w:val="20"/>
                  <w:szCs w:val="20"/>
                  <w:rPrChange w:id="3090" w:author="Song, Xuehang" w:date="2026-01-08T08:05:00Z" w16du:dateUtc="2026-01-08T16:05:00Z">
                    <w:rPr>
                      <w:rFonts w:ascii="Times New Roman" w:hAnsi="Times New Roman"/>
                    </w:rPr>
                  </w:rPrChange>
                </w:rPr>
                <w:t xml:space="preserve">Rejection sampling to condition on sparse borehole data. </w:t>
              </w:r>
            </w:ins>
          </w:p>
        </w:tc>
        <w:tc>
          <w:tcPr>
            <w:tcW w:w="1514" w:type="dxa"/>
          </w:tcPr>
          <w:p w14:paraId="68C2B37E" w14:textId="77777777" w:rsidR="0061459A" w:rsidRPr="00C14DA2" w:rsidRDefault="0061459A">
            <w:pPr>
              <w:pStyle w:val="BodyText"/>
              <w:spacing w:before="0"/>
              <w:rPr>
                <w:ins w:id="3091" w:author="Cao, Ross" w:date="2025-10-23T09:19:00Z" w16du:dateUtc="2025-10-23T16:19:00Z"/>
                <w:sz w:val="20"/>
                <w:szCs w:val="20"/>
                <w:rPrChange w:id="3092" w:author="Song, Xuehang" w:date="2026-01-08T08:05:00Z" w16du:dateUtc="2026-01-08T16:05:00Z">
                  <w:rPr>
                    <w:ins w:id="3093" w:author="Cao, Ross" w:date="2025-10-23T09:19:00Z" w16du:dateUtc="2025-10-23T16:19:00Z"/>
                    <w:rFonts w:ascii="Times New Roman" w:hAnsi="Times New Roman"/>
                  </w:rPr>
                </w:rPrChange>
              </w:rPr>
              <w:pPrChange w:id="3094" w:author="Song, Xuehang" w:date="2026-01-08T08:05:00Z" w16du:dateUtc="2026-01-08T16:05:00Z">
                <w:pPr/>
              </w:pPrChange>
            </w:pPr>
            <w:ins w:id="3095" w:author="Cao, Ross" w:date="2025-10-23T09:19:00Z" w16du:dateUtc="2025-10-23T16:19:00Z">
              <w:r w:rsidRPr="00C14DA2">
                <w:rPr>
                  <w:sz w:val="20"/>
                  <w:szCs w:val="20"/>
                  <w:rPrChange w:id="3096" w:author="Song, Xuehang" w:date="2026-01-08T08:05:00Z" w16du:dateUtc="2026-01-08T16:05:00Z">
                    <w:rPr>
                      <w:rFonts w:ascii="Times New Roman" w:hAnsi="Times New Roman"/>
                    </w:rPr>
                  </w:rPrChange>
                </w:rPr>
                <w:t>ln k assumed lognormal, pumping rates are ranges only.</w:t>
              </w:r>
            </w:ins>
          </w:p>
        </w:tc>
        <w:tc>
          <w:tcPr>
            <w:tcW w:w="1706" w:type="dxa"/>
          </w:tcPr>
          <w:p w14:paraId="106CD9B2" w14:textId="77777777" w:rsidR="0061459A" w:rsidRPr="00C14DA2" w:rsidRDefault="0061459A">
            <w:pPr>
              <w:pStyle w:val="BodyText"/>
              <w:spacing w:before="0"/>
              <w:rPr>
                <w:ins w:id="3097" w:author="Cao, Ross" w:date="2025-10-23T09:19:00Z" w16du:dateUtc="2025-10-23T16:19:00Z"/>
                <w:sz w:val="20"/>
                <w:szCs w:val="20"/>
                <w:rPrChange w:id="3098" w:author="Song, Xuehang" w:date="2026-01-08T08:05:00Z" w16du:dateUtc="2026-01-08T16:05:00Z">
                  <w:rPr>
                    <w:ins w:id="3099" w:author="Cao, Ross" w:date="2025-10-23T09:19:00Z" w16du:dateUtc="2025-10-23T16:19:00Z"/>
                    <w:rFonts w:ascii="Times New Roman" w:hAnsi="Times New Roman"/>
                  </w:rPr>
                </w:rPrChange>
              </w:rPr>
              <w:pPrChange w:id="3100" w:author="Song, Xuehang" w:date="2026-01-08T08:05:00Z" w16du:dateUtc="2026-01-08T16:05:00Z">
                <w:pPr/>
              </w:pPrChange>
            </w:pPr>
            <w:ins w:id="3101" w:author="Cao, Ross" w:date="2025-10-23T09:19:00Z" w16du:dateUtc="2025-10-23T16:19:00Z">
              <w:r w:rsidRPr="00C14DA2">
                <w:rPr>
                  <w:sz w:val="20"/>
                  <w:szCs w:val="20"/>
                  <w:rPrChange w:id="3102" w:author="Song, Xuehang" w:date="2026-01-08T08:05:00Z" w16du:dateUtc="2026-01-08T16:05:00Z">
                    <w:rPr>
                      <w:rFonts w:ascii="Times New Roman" w:hAnsi="Times New Roman"/>
                    </w:rPr>
                  </w:rPrChange>
                </w:rPr>
                <w:t>Spatial dependence in ln k via correlation length and SIP physics. Corss-dependence between k and S_N0 enforced by RS conditioning.</w:t>
              </w:r>
            </w:ins>
          </w:p>
        </w:tc>
        <w:tc>
          <w:tcPr>
            <w:tcW w:w="1784" w:type="dxa"/>
          </w:tcPr>
          <w:p w14:paraId="3AE82AE0" w14:textId="77777777" w:rsidR="0061459A" w:rsidRPr="00C14DA2" w:rsidRDefault="0061459A">
            <w:pPr>
              <w:pStyle w:val="BodyText"/>
              <w:spacing w:before="0"/>
              <w:rPr>
                <w:ins w:id="3103" w:author="Cao, Ross" w:date="2025-10-23T09:19:00Z" w16du:dateUtc="2025-10-23T16:19:00Z"/>
                <w:sz w:val="20"/>
                <w:szCs w:val="20"/>
                <w:rPrChange w:id="3104" w:author="Song, Xuehang" w:date="2026-01-08T08:05:00Z" w16du:dateUtc="2026-01-08T16:05:00Z">
                  <w:rPr>
                    <w:ins w:id="3105" w:author="Cao, Ross" w:date="2025-10-23T09:19:00Z" w16du:dateUtc="2025-10-23T16:19:00Z"/>
                    <w:rFonts w:ascii="Times New Roman" w:hAnsi="Times New Roman"/>
                  </w:rPr>
                </w:rPrChange>
              </w:rPr>
              <w:pPrChange w:id="3106" w:author="Song, Xuehang" w:date="2026-01-08T08:05:00Z" w16du:dateUtc="2026-01-08T16:05:00Z">
                <w:pPr/>
              </w:pPrChange>
            </w:pPr>
            <w:ins w:id="3107" w:author="Cao, Ross" w:date="2025-10-23T09:19:00Z" w16du:dateUtc="2025-10-23T16:19:00Z">
              <w:r w:rsidRPr="00C14DA2">
                <w:rPr>
                  <w:sz w:val="20"/>
                  <w:szCs w:val="20"/>
                  <w:rPrChange w:id="3108" w:author="Song, Xuehang" w:date="2026-01-08T08:05:00Z" w16du:dateUtc="2026-01-08T16:05:00Z">
                    <w:rPr>
                      <w:rFonts w:ascii="Times New Roman" w:hAnsi="Times New Roman"/>
                    </w:rPr>
                  </w:rPrChange>
                </w:rPr>
                <w:t xml:space="preserve">CNN (U-Net-like) with Residual-in-Residual Dense Blocks (RRDB) to stabilize training. </w:t>
              </w:r>
            </w:ins>
          </w:p>
        </w:tc>
        <w:tc>
          <w:tcPr>
            <w:tcW w:w="1588" w:type="dxa"/>
          </w:tcPr>
          <w:p w14:paraId="77C1A977" w14:textId="77777777" w:rsidR="0061459A" w:rsidRPr="00C14DA2" w:rsidRDefault="0061459A">
            <w:pPr>
              <w:pStyle w:val="BodyText"/>
              <w:spacing w:before="0"/>
              <w:rPr>
                <w:ins w:id="3109" w:author="Cao, Ross" w:date="2025-10-23T09:19:00Z" w16du:dateUtc="2025-10-23T16:19:00Z"/>
                <w:sz w:val="20"/>
                <w:szCs w:val="20"/>
                <w:rPrChange w:id="3110" w:author="Song, Xuehang" w:date="2026-01-08T08:05:00Z" w16du:dateUtc="2026-01-08T16:05:00Z">
                  <w:rPr>
                    <w:ins w:id="3111" w:author="Cao, Ross" w:date="2025-10-23T09:19:00Z" w16du:dateUtc="2025-10-23T16:19:00Z"/>
                    <w:rFonts w:ascii="Times New Roman" w:hAnsi="Times New Roman"/>
                  </w:rPr>
                </w:rPrChange>
              </w:rPr>
              <w:pPrChange w:id="3112" w:author="Song, Xuehang" w:date="2026-01-08T08:05:00Z" w16du:dateUtc="2026-01-08T16:05:00Z">
                <w:pPr/>
              </w:pPrChange>
            </w:pPr>
            <w:ins w:id="3113" w:author="Cao, Ross" w:date="2025-10-23T09:19:00Z" w16du:dateUtc="2025-10-23T16:19:00Z">
              <w:r w:rsidRPr="00C14DA2">
                <w:rPr>
                  <w:sz w:val="20"/>
                  <w:szCs w:val="20"/>
                  <w:rPrChange w:id="3114" w:author="Song, Xuehang" w:date="2026-01-08T08:05:00Z" w16du:dateUtc="2026-01-08T16:05:00Z">
                    <w:rPr>
                      <w:rFonts w:ascii="Times New Roman" w:hAnsi="Times New Roman"/>
                    </w:rPr>
                  </w:rPrChange>
                </w:rPr>
                <w:t xml:space="preserve">UTCHEM for forward Surfactant-enhanced aquifer remediation (SEAR) physics. </w:t>
              </w:r>
            </w:ins>
          </w:p>
        </w:tc>
        <w:tc>
          <w:tcPr>
            <w:tcW w:w="1096" w:type="dxa"/>
          </w:tcPr>
          <w:p w14:paraId="5B8F2F1E" w14:textId="75AF1F02" w:rsidR="0061459A" w:rsidRPr="00C14DA2" w:rsidRDefault="0061459A">
            <w:pPr>
              <w:pStyle w:val="BodyText"/>
              <w:spacing w:before="0"/>
              <w:rPr>
                <w:ins w:id="3115" w:author="Cao, Ross" w:date="2025-10-23T09:19:00Z" w16du:dateUtc="2025-10-23T16:19:00Z"/>
                <w:sz w:val="20"/>
                <w:szCs w:val="20"/>
                <w:rPrChange w:id="3116" w:author="Song, Xuehang" w:date="2026-01-08T08:05:00Z" w16du:dateUtc="2026-01-08T16:05:00Z">
                  <w:rPr>
                    <w:ins w:id="3117" w:author="Cao, Ross" w:date="2025-10-23T09:19:00Z" w16du:dateUtc="2025-10-23T16:19:00Z"/>
                    <w:rFonts w:ascii="Times New Roman" w:hAnsi="Times New Roman"/>
                  </w:rPr>
                </w:rPrChange>
              </w:rPr>
              <w:pPrChange w:id="3118" w:author="Song, Xuehang" w:date="2026-01-08T08:05:00Z" w16du:dateUtc="2026-01-08T16:05:00Z">
                <w:pPr/>
              </w:pPrChange>
            </w:pPr>
            <w:ins w:id="3119" w:author="Cao, Ross" w:date="2025-10-23T09:19:00Z" w16du:dateUtc="2025-10-23T16:19:00Z">
              <w:r w:rsidRPr="00C14DA2">
                <w:rPr>
                  <w:sz w:val="20"/>
                  <w:szCs w:val="20"/>
                  <w:rPrChange w:id="3120" w:author="Song, Xuehang" w:date="2026-01-08T04:17:00Z" w16du:dateUtc="2026-01-08T12:17:00Z">
                    <w:rPr>
                      <w:rFonts w:ascii="Times New Roman" w:hAnsi="Times New Roman"/>
                    </w:rPr>
                  </w:rPrChange>
                </w:rPr>
                <w:fldChar w:fldCharType="begin"/>
              </w:r>
            </w:ins>
            <w:r w:rsidR="00C061BA" w:rsidRPr="00C14DA2">
              <w:rPr>
                <w:sz w:val="20"/>
                <w:szCs w:val="20"/>
                <w:rPrChange w:id="3121" w:author="Song, Xuehang" w:date="2026-01-08T04:17:00Z" w16du:dateUtc="2026-01-08T12:17:00Z">
                  <w:rPr>
                    <w:rFonts w:ascii="Times New Roman" w:hAnsi="Times New Roman"/>
                  </w:rPr>
                </w:rPrChange>
              </w:rPr>
              <w:instrText xml:space="preserve"> ADDIN EN.CITE &lt;EndNote&gt;&lt;Cite&gt;&lt;Author&gt;Du&lt;/Author&gt;&lt;Year&gt;2022&lt;/Year&gt;&lt;RecNum&gt;525&lt;/RecNum&gt;&lt;DisplayText&gt;(Du et al., 2022)&lt;/DisplayText&gt;&lt;record&gt;&lt;rec-number&gt;525&lt;/rec-number&gt;&lt;foreign-keys&gt;&lt;key app="EN" db-id="avewzwavpffw96ewpdx505tfdawpfpatfzve" timestamp="1760630842"&gt;525&lt;/key&gt;&lt;/foreign-keys&gt;&lt;ref-type name="Journal Article"&gt;17&lt;/ref-type&gt;&lt;contributors&gt;&lt;authors&gt;&lt;author&gt;Du, Jianwen&lt;/author&gt;&lt;author&gt;Shi, Xiaoqing&lt;/author&gt;&lt;author&gt;Mo, Shaoxing&lt;/author&gt;&lt;author&gt;Kang, Xueyuan&lt;/author&gt;&lt;author&gt;Wu, Jichun&lt;/author&gt;&lt;/authors&gt;&lt;/contributors&gt;&lt;titles&gt;&lt;title&gt;Deep learning based optimization under uncertainty for surfactant-enhanced DNAPL remediation in highly heterogeneous aquifers&lt;/title&gt;&lt;secondary-title&gt;Journal of Hydrology&lt;/secondary-title&gt;&lt;/titles&gt;&lt;periodical&gt;&lt;full-title&gt;Journal of Hydrology&lt;/full-title&gt;&lt;/periodical&gt;&lt;pages&gt;127639&lt;/pages&gt;&lt;volume&gt;608&lt;/volume&gt;&lt;keywords&gt;&lt;keyword&gt;DNAPL&lt;/keyword&gt;&lt;keyword&gt;Remediation strategy design&lt;/keyword&gt;&lt;keyword&gt;Optimization under uncertainty&lt;/keyword&gt;&lt;keyword&gt;Deep learning&lt;/keyword&gt;&lt;keyword&gt;Heterogeneous permeability&lt;/keyword&gt;&lt;keyword&gt;Risk assessment&lt;/keyword&gt;&lt;/keywords&gt;&lt;dates&gt;&lt;year&gt;2022&lt;/year&gt;&lt;pub-dates&gt;&lt;date&gt;2022/05/01/&lt;/date&gt;&lt;/pub-dates&gt;&lt;/dates&gt;&lt;isbn&gt;0022-1694&lt;/isbn&gt;&lt;label&gt;Conv encoder–decoder&lt;/label&gt;&lt;urls&gt;&lt;related-urls&gt;&lt;url&gt;https://www.sciencedirect.com/science/article/pii/S0022169422002141&lt;/url&gt;&lt;/related-urls&gt;&lt;/urls&gt;&lt;electronic-resource-num&gt;https://doi.org/10.1016/j.jhydrol.2022.127639&lt;/electronic-resource-num&gt;&lt;research-notes&gt;Design &amp;amp; optimization&lt;/research-notes&gt;&lt;/record&gt;&lt;/Cite&gt;&lt;/EndNote&gt;</w:instrText>
            </w:r>
            <w:ins w:id="3122" w:author="Cao, Ross" w:date="2025-10-23T09:19:00Z" w16du:dateUtc="2025-10-23T16:19:00Z">
              <w:r w:rsidRPr="00C14DA2">
                <w:rPr>
                  <w:sz w:val="20"/>
                  <w:szCs w:val="20"/>
                  <w:rPrChange w:id="3123" w:author="Song, Xuehang" w:date="2026-01-08T04:17:00Z" w16du:dateUtc="2026-01-08T12:17:00Z">
                    <w:rPr>
                      <w:rFonts w:ascii="Times New Roman" w:hAnsi="Times New Roman"/>
                    </w:rPr>
                  </w:rPrChange>
                </w:rPr>
                <w:fldChar w:fldCharType="separate"/>
              </w:r>
            </w:ins>
            <w:r w:rsidR="00CE34D9" w:rsidRPr="00C14DA2">
              <w:rPr>
                <w:noProof/>
                <w:sz w:val="20"/>
                <w:szCs w:val="20"/>
                <w:rPrChange w:id="3124" w:author="Song, Xuehang" w:date="2026-01-08T04:17:00Z" w16du:dateUtc="2026-01-08T12:17:00Z">
                  <w:rPr>
                    <w:rFonts w:ascii="Times New Roman" w:hAnsi="Times New Roman"/>
                    <w:noProof/>
                  </w:rPr>
                </w:rPrChange>
              </w:rPr>
              <w:t>(Du et al., 2022)</w:t>
            </w:r>
            <w:ins w:id="3125" w:author="Cao, Ross" w:date="2025-10-23T09:19:00Z" w16du:dateUtc="2025-10-23T16:19:00Z">
              <w:r w:rsidRPr="00C14DA2">
                <w:rPr>
                  <w:sz w:val="20"/>
                  <w:szCs w:val="20"/>
                  <w:rPrChange w:id="3126" w:author="Song, Xuehang" w:date="2026-01-08T04:17:00Z" w16du:dateUtc="2026-01-08T12:17:00Z">
                    <w:rPr>
                      <w:rFonts w:ascii="Times New Roman" w:hAnsi="Times New Roman"/>
                    </w:rPr>
                  </w:rPrChange>
                </w:rPr>
                <w:fldChar w:fldCharType="end"/>
              </w:r>
            </w:ins>
          </w:p>
        </w:tc>
      </w:tr>
      <w:tr w:rsidR="00630271" w14:paraId="4773A054" w14:textId="77777777" w:rsidTr="00C14DA2">
        <w:trPr>
          <w:ins w:id="3127" w:author="Cao, Ross" w:date="2025-10-23T09:19:00Z"/>
        </w:trPr>
        <w:tc>
          <w:tcPr>
            <w:tcW w:w="1515" w:type="dxa"/>
          </w:tcPr>
          <w:p w14:paraId="2FB5EB8A" w14:textId="77777777" w:rsidR="0061459A" w:rsidRPr="00C14DA2" w:rsidRDefault="0061459A">
            <w:pPr>
              <w:pStyle w:val="BodyText"/>
              <w:spacing w:before="0"/>
              <w:rPr>
                <w:ins w:id="3128" w:author="Cao, Ross" w:date="2025-10-23T09:19:00Z" w16du:dateUtc="2025-10-23T16:19:00Z"/>
                <w:sz w:val="20"/>
                <w:szCs w:val="20"/>
                <w:rPrChange w:id="3129" w:author="Song, Xuehang" w:date="2026-01-08T08:05:00Z" w16du:dateUtc="2026-01-08T16:05:00Z">
                  <w:rPr>
                    <w:ins w:id="3130" w:author="Cao, Ross" w:date="2025-10-23T09:19:00Z" w16du:dateUtc="2025-10-23T16:19:00Z"/>
                    <w:rFonts w:ascii="Times New Roman" w:hAnsi="Times New Roman"/>
                  </w:rPr>
                </w:rPrChange>
              </w:rPr>
              <w:pPrChange w:id="3131" w:author="Song, Xuehang" w:date="2026-01-08T08:05:00Z" w16du:dateUtc="2026-01-08T16:05:00Z">
                <w:pPr/>
              </w:pPrChange>
            </w:pPr>
            <w:ins w:id="3132" w:author="Cao, Ross" w:date="2025-10-23T09:19:00Z" w16du:dateUtc="2025-10-23T16:19:00Z">
              <w:r w:rsidRPr="00C14DA2">
                <w:rPr>
                  <w:sz w:val="20"/>
                  <w:szCs w:val="20"/>
                  <w:rPrChange w:id="3133" w:author="Song, Xuehang" w:date="2026-01-08T08:05:00Z" w16du:dateUtc="2026-01-08T16:05:00Z">
                    <w:rPr>
                      <w:rFonts w:ascii="Times New Roman" w:hAnsi="Times New Roman"/>
                    </w:rPr>
                  </w:rPrChange>
                </w:rPr>
                <w:t>Remediation design</w:t>
              </w:r>
            </w:ins>
          </w:p>
        </w:tc>
        <w:tc>
          <w:tcPr>
            <w:tcW w:w="1585" w:type="dxa"/>
          </w:tcPr>
          <w:p w14:paraId="7119C926" w14:textId="071BA5F6" w:rsidR="0061459A" w:rsidRPr="00C14DA2" w:rsidRDefault="0061459A">
            <w:pPr>
              <w:pStyle w:val="BodyText"/>
              <w:spacing w:before="0"/>
              <w:rPr>
                <w:ins w:id="3134" w:author="Cao, Ross" w:date="2025-10-23T09:19:00Z" w16du:dateUtc="2025-10-23T16:19:00Z"/>
                <w:sz w:val="20"/>
                <w:szCs w:val="20"/>
                <w:rPrChange w:id="3135" w:author="Song, Xuehang" w:date="2026-01-08T08:05:00Z" w16du:dateUtc="2026-01-08T16:05:00Z">
                  <w:rPr>
                    <w:ins w:id="3136" w:author="Cao, Ross" w:date="2025-10-23T09:19:00Z" w16du:dateUtc="2025-10-23T16:19:00Z"/>
                    <w:rFonts w:ascii="Times New Roman" w:hAnsi="Times New Roman"/>
                  </w:rPr>
                </w:rPrChange>
              </w:rPr>
              <w:pPrChange w:id="3137" w:author="Song, Xuehang" w:date="2026-01-08T08:05:00Z" w16du:dateUtc="2026-01-08T16:05:00Z">
                <w:pPr/>
              </w:pPrChange>
            </w:pPr>
            <w:ins w:id="3138" w:author="Cao, Ross" w:date="2025-10-23T09:19:00Z" w16du:dateUtc="2025-10-23T16:19:00Z">
              <w:r w:rsidRPr="00C14DA2">
                <w:rPr>
                  <w:sz w:val="20"/>
                  <w:szCs w:val="20"/>
                  <w:rPrChange w:id="3139" w:author="Song, Xuehang" w:date="2026-01-08T04:17:00Z" w16du:dateUtc="2026-01-08T12:17:00Z">
                    <w:rPr>
                      <w:rFonts w:ascii="Times New Roman" w:hAnsi="Times New Roman"/>
                    </w:rPr>
                  </w:rPrChange>
                </w:rPr>
                <w:t>4 PAT well locations (x,y), extraction rates (m</w:t>
              </w:r>
              <w:r w:rsidRPr="00C14DA2">
                <w:rPr>
                  <w:sz w:val="20"/>
                  <w:szCs w:val="20"/>
                  <w:vertAlign w:val="superscript"/>
                  <w:rPrChange w:id="3140" w:author="Song, Xuehang" w:date="2026-01-08T04:17:00Z" w16du:dateUtc="2026-01-08T12:17:00Z">
                    <w:rPr>
                      <w:rFonts w:ascii="Times New Roman" w:hAnsi="Times New Roman"/>
                      <w:vertAlign w:val="superscript"/>
                    </w:rPr>
                  </w:rPrChange>
                </w:rPr>
                <w:t>3</w:t>
              </w:r>
              <w:r w:rsidRPr="00C14DA2">
                <w:rPr>
                  <w:sz w:val="20"/>
                  <w:szCs w:val="20"/>
                  <w:rPrChange w:id="3141" w:author="Song, Xuehang" w:date="2026-01-08T04:17:00Z" w16du:dateUtc="2026-01-08T12:17:00Z">
                    <w:rPr>
                      <w:rFonts w:ascii="Times New Roman" w:hAnsi="Times New Roman"/>
                    </w:rPr>
                  </w:rPrChange>
                </w:rPr>
                <w:t>/d), pumping durations (days), and install flag</w:t>
              </w:r>
            </w:ins>
            <w:del w:id="3142" w:author="Cao, Ross" w:date="2025-11-06T10:58:00Z" w16du:dateUtc="2025-11-06T18:58:00Z">
              <w:r w:rsidR="007D4AA7" w:rsidRPr="00C14DA2" w:rsidDel="00C525BD">
                <w:rPr>
                  <w:sz w:val="20"/>
                  <w:szCs w:val="20"/>
                  <w:rPrChange w:id="3143" w:author="Song, Xuehang" w:date="2026-01-08T04:17:00Z" w16du:dateUtc="2026-01-08T12:17:00Z">
                    <w:rPr>
                      <w:rFonts w:ascii="Times New Roman" w:hAnsi="Times New Roman"/>
                    </w:rPr>
                  </w:rPrChange>
                </w:rPr>
                <w:fldChar w:fldCharType="begin"/>
              </w:r>
            </w:del>
            <w:r w:rsidR="00F34AEA" w:rsidRPr="00C14DA2">
              <w:rPr>
                <w:sz w:val="20"/>
                <w:szCs w:val="20"/>
                <w:rPrChange w:id="3144" w:author="Song, Xuehang" w:date="2026-01-08T04:17:00Z" w16du:dateUtc="2026-01-08T12:17:00Z">
                  <w:rPr>
                    <w:rFonts w:ascii="Times New Roman" w:hAnsi="Times New Roman"/>
                  </w:rPr>
                </w:rPrChange>
              </w:rPr>
              <w:instrText xml:space="preserve"> ADDIN EN.CITE &lt;EndNote&gt;&lt;Cite&gt;&lt;Author&gt;Xu&lt;/Author&gt;&lt;Year&gt;2024&lt;/Year&gt;&lt;RecNum&gt;549&lt;/RecNum&gt;&lt;DisplayText&gt;(Xu and Zhang, 2024)&lt;/DisplayText&gt;&lt;record&gt;&lt;rec-number&gt;549&lt;/rec-number&gt;&lt;foreign-keys&gt;&lt;key app="EN" db-id="avewzwavpffw96ewpdx505tfdawpfpatfzve" timestamp="1762443956"&gt;549&lt;/key&gt;&lt;/foreign-keys&gt;&lt;ref-type name="Journal Article"&gt;17&lt;/ref-type&gt;&lt;contributors&gt;&lt;authors&gt;&lt;author&gt;Xu, Rui&lt;/author&gt;&lt;author&gt;Zhang, Dongxiao&lt;/author&gt;&lt;/authors&gt;&lt;/contributors&gt;&lt;titles&gt;&lt;title&gt;Forward prediction and surrogate modeling for subsurface hydrology: A review of theory-guided machine-learning approaches&lt;/title&gt;&lt;secondary-title&gt;Computers &amp;amp; Geosciences&lt;/secondary-title&gt;&lt;/titles&gt;&lt;periodical&gt;&lt;full-title&gt;Computers &amp;amp; Geosciences&lt;/full-title&gt;&lt;/periodical&gt;&lt;pages&gt;105611&lt;/pages&gt;&lt;volume&gt;188&lt;/volume&gt;&lt;keywords&gt;&lt;keyword&gt;Theory-guided machine-learning&lt;/keyword&gt;&lt;keyword&gt;Subsurface hydrology&lt;/keyword&gt;&lt;keyword&gt;Surrogate model&lt;/keyword&gt;&lt;keyword&gt;Uncertainty quantification&lt;/keyword&gt;&lt;keyword&gt;Inverse modeling&lt;/keyword&gt;&lt;keyword&gt;Optimization&lt;/keyword&gt;&lt;/keywords&gt;&lt;dates&gt;&lt;year&gt;2024&lt;/year&gt;&lt;pub-dates&gt;&lt;date&gt;2024/06/01/&lt;/date&gt;&lt;/pub-dates&gt;&lt;/dates&gt;&lt;isbn&gt;0098-3004&lt;/isbn&gt;&lt;label&gt;Regression &amp;amp; classical surrogates&lt;/label&gt;&lt;urls&gt;&lt;related-urls&gt;&lt;url&gt;https://www.sciencedirect.com/science/article/pii/S0098300424000943&lt;/url&gt;&lt;/related-urls&gt;&lt;/urls&gt;&lt;electronic-resource-num&gt;https://doi.org/10.1016/j.cageo.2024.105611&lt;/electronic-resource-num&gt;&lt;/record&gt;&lt;/Cite&gt;&lt;/EndNote&gt;</w:instrText>
            </w:r>
            <w:del w:id="3145" w:author="Cao, Ross" w:date="2025-11-06T10:58:00Z" w16du:dateUtc="2025-11-06T18:58:00Z">
              <w:r w:rsidR="007D4AA7" w:rsidRPr="00C14DA2" w:rsidDel="00C525BD">
                <w:rPr>
                  <w:sz w:val="20"/>
                  <w:szCs w:val="20"/>
                  <w:rPrChange w:id="3146" w:author="Song, Xuehang" w:date="2026-01-08T04:17:00Z" w16du:dateUtc="2026-01-08T12:17:00Z">
                    <w:rPr>
                      <w:rFonts w:ascii="Times New Roman" w:hAnsi="Times New Roman"/>
                    </w:rPr>
                  </w:rPrChange>
                </w:rPr>
                <w:fldChar w:fldCharType="separate"/>
              </w:r>
            </w:del>
            <w:r w:rsidR="00405EAC" w:rsidRPr="00C14DA2">
              <w:rPr>
                <w:noProof/>
                <w:sz w:val="20"/>
                <w:szCs w:val="20"/>
                <w:rPrChange w:id="3147" w:author="Song, Xuehang" w:date="2026-01-08T04:17:00Z" w16du:dateUtc="2026-01-08T12:17:00Z">
                  <w:rPr>
                    <w:rFonts w:ascii="Times New Roman" w:hAnsi="Times New Roman"/>
                    <w:noProof/>
                  </w:rPr>
                </w:rPrChange>
              </w:rPr>
              <w:t>(Xu and Zhang, 2024)</w:t>
            </w:r>
            <w:del w:id="3148" w:author="Cao, Ross" w:date="2025-11-06T10:58:00Z" w16du:dateUtc="2025-11-06T18:58:00Z">
              <w:r w:rsidR="007D4AA7" w:rsidRPr="00C14DA2" w:rsidDel="00C525BD">
                <w:rPr>
                  <w:sz w:val="20"/>
                  <w:szCs w:val="20"/>
                  <w:rPrChange w:id="3149" w:author="Song, Xuehang" w:date="2026-01-08T04:17:00Z" w16du:dateUtc="2026-01-08T12:17:00Z">
                    <w:rPr>
                      <w:rFonts w:ascii="Times New Roman" w:hAnsi="Times New Roman"/>
                    </w:rPr>
                  </w:rPrChange>
                </w:rPr>
                <w:fldChar w:fldCharType="end"/>
              </w:r>
            </w:del>
            <w:ins w:id="3150" w:author="Cao, Ross" w:date="2025-10-23T09:19:00Z" w16du:dateUtc="2025-10-23T16:19:00Z">
              <w:r w:rsidRPr="00C14DA2">
                <w:rPr>
                  <w:sz w:val="20"/>
                  <w:szCs w:val="20"/>
                  <w:rPrChange w:id="3151" w:author="Song, Xuehang" w:date="2026-01-08T04:17:00Z" w16du:dateUtc="2026-01-08T12:17:00Z">
                    <w:rPr>
                      <w:rFonts w:ascii="Times New Roman" w:hAnsi="Times New Roman"/>
                    </w:rPr>
                  </w:rPrChange>
                </w:rPr>
                <w:t xml:space="preserve">. </w:t>
              </w:r>
            </w:ins>
          </w:p>
        </w:tc>
        <w:tc>
          <w:tcPr>
            <w:tcW w:w="1870" w:type="dxa"/>
          </w:tcPr>
          <w:p w14:paraId="0546A39B" w14:textId="77777777" w:rsidR="0061459A" w:rsidRPr="00C14DA2" w:rsidRDefault="0061459A">
            <w:pPr>
              <w:pStyle w:val="BodyText"/>
              <w:spacing w:before="0"/>
              <w:rPr>
                <w:ins w:id="3152" w:author="Cao, Ross" w:date="2025-10-23T09:19:00Z" w16du:dateUtc="2025-10-23T16:19:00Z"/>
                <w:sz w:val="20"/>
                <w:szCs w:val="20"/>
                <w:rPrChange w:id="3153" w:author="Song, Xuehang" w:date="2026-01-08T08:05:00Z" w16du:dateUtc="2026-01-08T16:05:00Z">
                  <w:rPr>
                    <w:ins w:id="3154" w:author="Cao, Ross" w:date="2025-10-23T09:19:00Z" w16du:dateUtc="2025-10-23T16:19:00Z"/>
                    <w:rFonts w:ascii="Times New Roman" w:hAnsi="Times New Roman"/>
                  </w:rPr>
                </w:rPrChange>
              </w:rPr>
              <w:pPrChange w:id="3155" w:author="Song, Xuehang" w:date="2026-01-08T08:05:00Z" w16du:dateUtc="2026-01-08T16:05:00Z">
                <w:pPr/>
              </w:pPrChange>
            </w:pPr>
            <w:ins w:id="3156" w:author="Cao, Ross" w:date="2025-10-23T09:19:00Z" w16du:dateUtc="2025-10-23T16:19:00Z">
              <w:r w:rsidRPr="00C14DA2">
                <w:rPr>
                  <w:sz w:val="20"/>
                  <w:szCs w:val="20"/>
                  <w:rPrChange w:id="3157" w:author="Song, Xuehang" w:date="2026-01-08T08:05:00Z" w16du:dateUtc="2026-01-08T16:05:00Z">
                    <w:rPr>
                      <w:rFonts w:ascii="Times New Roman" w:hAnsi="Times New Roman"/>
                    </w:rPr>
                  </w:rPrChange>
                </w:rPr>
                <w:t xml:space="preserve">Maximum chloride concentrations at 3 observation wells </w:t>
              </w:r>
            </w:ins>
          </w:p>
        </w:tc>
        <w:tc>
          <w:tcPr>
            <w:tcW w:w="1382" w:type="dxa"/>
          </w:tcPr>
          <w:p w14:paraId="01FF1AE6" w14:textId="77777777" w:rsidR="0061459A" w:rsidRPr="00C14DA2" w:rsidRDefault="0061459A">
            <w:pPr>
              <w:pStyle w:val="BodyText"/>
              <w:spacing w:before="0"/>
              <w:rPr>
                <w:ins w:id="3158" w:author="Cao, Ross" w:date="2025-10-23T09:19:00Z" w16du:dateUtc="2025-10-23T16:19:00Z"/>
                <w:sz w:val="20"/>
                <w:szCs w:val="20"/>
                <w:rPrChange w:id="3159" w:author="Song, Xuehang" w:date="2026-01-08T08:05:00Z" w16du:dateUtc="2026-01-08T16:05:00Z">
                  <w:rPr>
                    <w:ins w:id="3160" w:author="Cao, Ross" w:date="2025-10-23T09:19:00Z" w16du:dateUtc="2025-10-23T16:19:00Z"/>
                    <w:rFonts w:ascii="Times New Roman" w:hAnsi="Times New Roman"/>
                  </w:rPr>
                </w:rPrChange>
              </w:rPr>
              <w:pPrChange w:id="3161" w:author="Song, Xuehang" w:date="2026-01-08T08:05:00Z" w16du:dateUtc="2026-01-08T16:05:00Z">
                <w:pPr/>
              </w:pPrChange>
            </w:pPr>
            <w:ins w:id="3162" w:author="Cao, Ross" w:date="2025-10-23T09:19:00Z" w16du:dateUtc="2025-10-23T16:19:00Z">
              <w:r w:rsidRPr="00C14DA2">
                <w:rPr>
                  <w:sz w:val="20"/>
                  <w:szCs w:val="20"/>
                  <w:rPrChange w:id="3163" w:author="Song, Xuehang" w:date="2026-01-08T08:05:00Z" w16du:dateUtc="2026-01-08T16:05:00Z">
                    <w:rPr>
                      <w:rFonts w:ascii="Times New Roman" w:hAnsi="Times New Roman"/>
                    </w:rPr>
                  </w:rPrChange>
                </w:rPr>
                <w:t>Adaptive (PSO-guided, surrogate in the loop)</w:t>
              </w:r>
            </w:ins>
          </w:p>
        </w:tc>
        <w:tc>
          <w:tcPr>
            <w:tcW w:w="1514" w:type="dxa"/>
          </w:tcPr>
          <w:p w14:paraId="32B795C3" w14:textId="7052E3BD" w:rsidR="0061459A" w:rsidRPr="00C14DA2" w:rsidRDefault="00C03358">
            <w:pPr>
              <w:pStyle w:val="BodyText"/>
              <w:spacing w:before="0"/>
              <w:rPr>
                <w:ins w:id="3164" w:author="Cao, Ross" w:date="2025-10-23T09:19:00Z" w16du:dateUtc="2025-10-23T16:19:00Z"/>
                <w:sz w:val="20"/>
                <w:szCs w:val="20"/>
                <w:rPrChange w:id="3165" w:author="Song, Xuehang" w:date="2026-01-08T08:05:00Z" w16du:dateUtc="2026-01-08T16:05:00Z">
                  <w:rPr>
                    <w:ins w:id="3166" w:author="Cao, Ross" w:date="2025-10-23T09:19:00Z" w16du:dateUtc="2025-10-23T16:19:00Z"/>
                    <w:rFonts w:ascii="Times New Roman" w:hAnsi="Times New Roman"/>
                  </w:rPr>
                </w:rPrChange>
              </w:rPr>
              <w:pPrChange w:id="3167" w:author="Song, Xuehang" w:date="2026-01-08T08:05:00Z" w16du:dateUtc="2026-01-08T16:05:00Z">
                <w:pPr/>
              </w:pPrChange>
            </w:pPr>
            <w:ins w:id="3168" w:author="Cao, Ross" w:date="2025-10-30T09:24:00Z" w16du:dateUtc="2025-10-30T16:24:00Z">
              <w:r w:rsidRPr="00C14DA2">
                <w:rPr>
                  <w:sz w:val="20"/>
                  <w:szCs w:val="20"/>
                  <w:rPrChange w:id="3169" w:author="Song, Xuehang" w:date="2026-01-08T08:05:00Z" w16du:dateUtc="2026-01-08T16:05:00Z">
                    <w:rPr>
                      <w:rFonts w:ascii="Times New Roman" w:hAnsi="Times New Roman"/>
                    </w:rPr>
                  </w:rPrChange>
                </w:rPr>
                <w:t>V</w:t>
              </w:r>
            </w:ins>
            <w:ins w:id="3170" w:author="Cao, Ross" w:date="2025-10-23T09:19:00Z" w16du:dateUtc="2025-10-23T16:19:00Z">
              <w:r w:rsidR="0061459A" w:rsidRPr="00C14DA2">
                <w:rPr>
                  <w:sz w:val="20"/>
                  <w:szCs w:val="20"/>
                  <w:rPrChange w:id="3171" w:author="Song, Xuehang" w:date="2026-01-08T08:05:00Z" w16du:dateUtc="2026-01-08T16:05:00Z">
                    <w:rPr>
                      <w:rFonts w:ascii="Times New Roman" w:hAnsi="Times New Roman"/>
                    </w:rPr>
                  </w:rPrChange>
                </w:rPr>
                <w:t>alues drawn from bounds.</w:t>
              </w:r>
            </w:ins>
          </w:p>
        </w:tc>
        <w:tc>
          <w:tcPr>
            <w:tcW w:w="1706" w:type="dxa"/>
          </w:tcPr>
          <w:p w14:paraId="47F93A20" w14:textId="2A9743F1" w:rsidR="0061459A" w:rsidRPr="00C14DA2" w:rsidRDefault="0061459A">
            <w:pPr>
              <w:pStyle w:val="BodyText"/>
              <w:spacing w:before="0"/>
              <w:rPr>
                <w:ins w:id="3172" w:author="Cao, Ross" w:date="2025-10-23T09:19:00Z" w16du:dateUtc="2025-10-23T16:19:00Z"/>
                <w:sz w:val="20"/>
                <w:szCs w:val="20"/>
                <w:rPrChange w:id="3173" w:author="Song, Xuehang" w:date="2026-01-08T08:05:00Z" w16du:dateUtc="2026-01-08T16:05:00Z">
                  <w:rPr>
                    <w:ins w:id="3174" w:author="Cao, Ross" w:date="2025-10-23T09:19:00Z" w16du:dateUtc="2025-10-23T16:19:00Z"/>
                    <w:rFonts w:ascii="Times New Roman" w:hAnsi="Times New Roman"/>
                  </w:rPr>
                </w:rPrChange>
              </w:rPr>
              <w:pPrChange w:id="3175" w:author="Song, Xuehang" w:date="2026-01-08T08:05:00Z" w16du:dateUtc="2026-01-08T16:05:00Z">
                <w:pPr/>
              </w:pPrChange>
            </w:pPr>
            <w:ins w:id="3176" w:author="Cao, Ross" w:date="2025-10-23T09:19:00Z" w16du:dateUtc="2025-10-23T16:19:00Z">
              <w:r w:rsidRPr="00C14DA2">
                <w:rPr>
                  <w:sz w:val="20"/>
                  <w:szCs w:val="20"/>
                  <w:rPrChange w:id="3177" w:author="Song, Xuehang" w:date="2026-01-08T04:17:00Z" w16du:dateUtc="2026-01-08T12:17:00Z">
                    <w:rPr>
                      <w:rFonts w:ascii="Times New Roman" w:hAnsi="Times New Roman"/>
                    </w:rPr>
                  </w:rPrChange>
                </w:rPr>
                <w:t xml:space="preserve">None stated. Discrete choices enforced by thresholding </w:t>
              </w:r>
            </w:ins>
            <w:del w:id="3178" w:author="Cao, Ross" w:date="2025-11-06T10:58:00Z" w16du:dateUtc="2025-11-06T18:58:00Z">
              <w:r w:rsidR="007D4AA7" w:rsidRPr="00C14DA2" w:rsidDel="00C525BD">
                <w:rPr>
                  <w:sz w:val="20"/>
                  <w:szCs w:val="20"/>
                  <w:rPrChange w:id="3179" w:author="Song, Xuehang" w:date="2026-01-08T04:17:00Z" w16du:dateUtc="2026-01-08T12:17:00Z">
                    <w:rPr>
                      <w:rFonts w:ascii="Times New Roman" w:hAnsi="Times New Roman"/>
                    </w:rPr>
                  </w:rPrChange>
                </w:rPr>
                <w:fldChar w:fldCharType="begin"/>
              </w:r>
            </w:del>
            <w:r w:rsidR="00F34AEA" w:rsidRPr="00C14DA2">
              <w:rPr>
                <w:sz w:val="20"/>
                <w:szCs w:val="20"/>
                <w:rPrChange w:id="3180" w:author="Song, Xuehang" w:date="2026-01-08T04:17:00Z" w16du:dateUtc="2026-01-08T12:17:00Z">
                  <w:rPr>
                    <w:rFonts w:ascii="Times New Roman" w:hAnsi="Times New Roman"/>
                  </w:rPr>
                </w:rPrChange>
              </w:rPr>
              <w:instrText xml:space="preserve"> ADDIN EN.CITE &lt;EndNote&gt;&lt;Cite&gt;&lt;Author&gt;Wang&lt;/Author&gt;&lt;Year&gt;2025&lt;/Year&gt;&lt;RecNum&gt;535&lt;/RecNum&gt;&lt;DisplayText&gt;(Wang et al., 2025a)&lt;/DisplayText&gt;&lt;record&gt;&lt;rec-number&gt;535&lt;/rec-number&gt;&lt;foreign-keys&gt;&lt;key app="EN" db-id="avewzwavpffw96ewpdx505tfdawpfpatfzve" timestamp="1761842926"&gt;535&lt;/key&gt;&lt;/foreign-keys&gt;&lt;ref-type name="Journal Article"&gt;17&lt;/ref-type&gt;&lt;contributors&gt;&lt;authors&gt;&lt;author&gt;Wang, Nanzhe&lt;/author&gt;&lt;author&gt;Chen, Yuntian&lt;/author&gt;&lt;author&gt;Zhang, Dongxiao&lt;/author&gt;&lt;/authors&gt;&lt;/contributors&gt;&lt;titles&gt;&lt;title&gt;A comprehensive review of physics-informed deep learning and its applications in geoenergy development&lt;/title&gt;&lt;secondary-title&gt;The Innovation Energy&lt;/secondary-title&gt;&lt;/titles&gt;&lt;periodical&gt;&lt;full-title&gt;The Innovation Energy&lt;/full-title&gt;&lt;/periodical&gt;&lt;pages&gt;100087-1-100087-15&lt;/pages&gt;&lt;volume&gt;2&lt;/volume&gt;&lt;number&gt;2&lt;/number&gt;&lt;dates&gt;&lt;year&gt;2025&lt;/year&gt;&lt;/dates&gt;&lt;isbn&gt;3006-418X&lt;/isbn&gt;&lt;label&gt;Review&lt;/label&gt;&lt;urls&gt;&lt;/urls&gt;&lt;/record&gt;&lt;/Cite&gt;&lt;/EndNote&gt;</w:instrText>
            </w:r>
            <w:del w:id="3181" w:author="Cao, Ross" w:date="2025-11-06T10:58:00Z" w16du:dateUtc="2025-11-06T18:58:00Z">
              <w:r w:rsidR="007D4AA7" w:rsidRPr="00C14DA2" w:rsidDel="00C525BD">
                <w:rPr>
                  <w:sz w:val="20"/>
                  <w:szCs w:val="20"/>
                  <w:rPrChange w:id="3182" w:author="Song, Xuehang" w:date="2026-01-08T04:17:00Z" w16du:dateUtc="2026-01-08T12:17:00Z">
                    <w:rPr>
                      <w:rFonts w:ascii="Times New Roman" w:hAnsi="Times New Roman"/>
                    </w:rPr>
                  </w:rPrChange>
                </w:rPr>
                <w:fldChar w:fldCharType="separate"/>
              </w:r>
            </w:del>
            <w:r w:rsidR="004C5489" w:rsidRPr="00C14DA2">
              <w:rPr>
                <w:noProof/>
                <w:sz w:val="20"/>
                <w:szCs w:val="20"/>
                <w:rPrChange w:id="3183" w:author="Song, Xuehang" w:date="2026-01-08T04:17:00Z" w16du:dateUtc="2026-01-08T12:17:00Z">
                  <w:rPr>
                    <w:rFonts w:ascii="Times New Roman" w:hAnsi="Times New Roman"/>
                    <w:noProof/>
                  </w:rPr>
                </w:rPrChange>
              </w:rPr>
              <w:t>(Wang et al., 2025a)</w:t>
            </w:r>
            <w:del w:id="3184" w:author="Cao, Ross" w:date="2025-11-06T10:58:00Z" w16du:dateUtc="2025-11-06T18:58:00Z">
              <w:r w:rsidR="007D4AA7" w:rsidRPr="00C14DA2" w:rsidDel="00C525BD">
                <w:rPr>
                  <w:sz w:val="20"/>
                  <w:szCs w:val="20"/>
                  <w:rPrChange w:id="3185" w:author="Song, Xuehang" w:date="2026-01-08T04:17:00Z" w16du:dateUtc="2026-01-08T12:17:00Z">
                    <w:rPr>
                      <w:rFonts w:ascii="Times New Roman" w:hAnsi="Times New Roman"/>
                    </w:rPr>
                  </w:rPrChange>
                </w:rPr>
                <w:fldChar w:fldCharType="end"/>
              </w:r>
            </w:del>
            <w:ins w:id="3186" w:author="Cao, Ross" w:date="2025-10-23T09:19:00Z" w16du:dateUtc="2025-10-23T16:19:00Z">
              <w:r w:rsidRPr="00C14DA2">
                <w:rPr>
                  <w:sz w:val="20"/>
                  <w:szCs w:val="20"/>
                  <w:rPrChange w:id="3187" w:author="Song, Xuehang" w:date="2026-01-08T04:17:00Z" w16du:dateUtc="2026-01-08T12:17:00Z">
                    <w:rPr>
                      <w:rFonts w:ascii="Times New Roman" w:hAnsi="Times New Roman"/>
                    </w:rPr>
                  </w:rPrChange>
                </w:rPr>
                <w:t xml:space="preserve"> and grid-snapping (x,y)</w:t>
              </w:r>
            </w:ins>
          </w:p>
        </w:tc>
        <w:tc>
          <w:tcPr>
            <w:tcW w:w="1784" w:type="dxa"/>
          </w:tcPr>
          <w:p w14:paraId="3F37B7C4" w14:textId="77777777" w:rsidR="0061459A" w:rsidRPr="00C14DA2" w:rsidRDefault="0061459A">
            <w:pPr>
              <w:pStyle w:val="BodyText"/>
              <w:spacing w:before="0"/>
              <w:rPr>
                <w:ins w:id="3188" w:author="Cao, Ross" w:date="2025-10-23T09:19:00Z" w16du:dateUtc="2025-10-23T16:19:00Z"/>
                <w:sz w:val="20"/>
                <w:szCs w:val="20"/>
                <w:rPrChange w:id="3189" w:author="Song, Xuehang" w:date="2026-01-08T08:05:00Z" w16du:dateUtc="2026-01-08T16:05:00Z">
                  <w:rPr>
                    <w:ins w:id="3190" w:author="Cao, Ross" w:date="2025-10-23T09:19:00Z" w16du:dateUtc="2025-10-23T16:19:00Z"/>
                    <w:rFonts w:ascii="Times New Roman" w:hAnsi="Times New Roman"/>
                  </w:rPr>
                </w:rPrChange>
              </w:rPr>
              <w:pPrChange w:id="3191" w:author="Song, Xuehang" w:date="2026-01-08T08:05:00Z" w16du:dateUtc="2026-01-08T16:05:00Z">
                <w:pPr/>
              </w:pPrChange>
            </w:pPr>
            <w:ins w:id="3192" w:author="Cao, Ross" w:date="2025-10-23T09:19:00Z" w16du:dateUtc="2025-10-23T16:19:00Z">
              <w:r w:rsidRPr="00C14DA2">
                <w:rPr>
                  <w:sz w:val="20"/>
                  <w:szCs w:val="20"/>
                  <w:rPrChange w:id="3193" w:author="Song, Xuehang" w:date="2026-01-08T08:05:00Z" w16du:dateUtc="2026-01-08T16:05:00Z">
                    <w:rPr>
                      <w:rFonts w:ascii="Times New Roman" w:hAnsi="Times New Roman"/>
                    </w:rPr>
                  </w:rPrChange>
                </w:rPr>
                <w:t xml:space="preserve">Deep belief network (stacking Restricted Boltzmann Machines), adaptive retraining during PSO. </w:t>
              </w:r>
            </w:ins>
          </w:p>
        </w:tc>
        <w:tc>
          <w:tcPr>
            <w:tcW w:w="1588" w:type="dxa"/>
          </w:tcPr>
          <w:p w14:paraId="5791A162" w14:textId="77777777" w:rsidR="0061459A" w:rsidRPr="00C14DA2" w:rsidRDefault="0061459A">
            <w:pPr>
              <w:pStyle w:val="BodyText"/>
              <w:spacing w:before="0"/>
              <w:rPr>
                <w:ins w:id="3194" w:author="Cao, Ross" w:date="2025-10-23T09:19:00Z" w16du:dateUtc="2025-10-23T16:19:00Z"/>
                <w:sz w:val="20"/>
                <w:szCs w:val="20"/>
                <w:rPrChange w:id="3195" w:author="Song, Xuehang" w:date="2026-01-08T08:05:00Z" w16du:dateUtc="2026-01-08T16:05:00Z">
                  <w:rPr>
                    <w:ins w:id="3196" w:author="Cao, Ross" w:date="2025-10-23T09:19:00Z" w16du:dateUtc="2025-10-23T16:19:00Z"/>
                    <w:rFonts w:ascii="Times New Roman" w:hAnsi="Times New Roman"/>
                  </w:rPr>
                </w:rPrChange>
              </w:rPr>
              <w:pPrChange w:id="3197" w:author="Song, Xuehang" w:date="2026-01-08T08:05:00Z" w16du:dateUtc="2026-01-08T16:05:00Z">
                <w:pPr/>
              </w:pPrChange>
            </w:pPr>
            <w:ins w:id="3198" w:author="Cao, Ross" w:date="2025-10-23T09:19:00Z" w16du:dateUtc="2025-10-23T16:19:00Z">
              <w:r w:rsidRPr="00C14DA2">
                <w:rPr>
                  <w:sz w:val="20"/>
                  <w:szCs w:val="20"/>
                  <w:rPrChange w:id="3199" w:author="Song, Xuehang" w:date="2026-01-08T08:05:00Z" w16du:dateUtc="2026-01-08T16:05:00Z">
                    <w:rPr>
                      <w:rFonts w:ascii="Times New Roman" w:hAnsi="Times New Roman"/>
                    </w:rPr>
                  </w:rPrChange>
                </w:rPr>
                <w:t>MODFLOW (flow) and MT3DMS (transport)</w:t>
              </w:r>
            </w:ins>
          </w:p>
        </w:tc>
        <w:tc>
          <w:tcPr>
            <w:tcW w:w="1096" w:type="dxa"/>
          </w:tcPr>
          <w:p w14:paraId="08E91BE0" w14:textId="39092517" w:rsidR="0061459A" w:rsidRPr="00C14DA2" w:rsidRDefault="0061459A">
            <w:pPr>
              <w:pStyle w:val="BodyText"/>
              <w:spacing w:before="0"/>
              <w:rPr>
                <w:ins w:id="3200" w:author="Cao, Ross" w:date="2025-10-23T09:19:00Z" w16du:dateUtc="2025-10-23T16:19:00Z"/>
                <w:sz w:val="20"/>
                <w:szCs w:val="20"/>
                <w:rPrChange w:id="3201" w:author="Song, Xuehang" w:date="2026-01-08T08:05:00Z" w16du:dateUtc="2026-01-08T16:05:00Z">
                  <w:rPr>
                    <w:ins w:id="3202" w:author="Cao, Ross" w:date="2025-10-23T09:19:00Z" w16du:dateUtc="2025-10-23T16:19:00Z"/>
                    <w:rFonts w:ascii="Times New Roman" w:hAnsi="Times New Roman"/>
                  </w:rPr>
                </w:rPrChange>
              </w:rPr>
              <w:pPrChange w:id="3203" w:author="Song, Xuehang" w:date="2026-01-08T08:05:00Z" w16du:dateUtc="2026-01-08T16:05:00Z">
                <w:pPr/>
              </w:pPrChange>
            </w:pPr>
            <w:ins w:id="3204" w:author="Cao, Ross" w:date="2025-10-23T09:19:00Z" w16du:dateUtc="2025-10-23T16:19:00Z">
              <w:r w:rsidRPr="00C14DA2">
                <w:rPr>
                  <w:sz w:val="20"/>
                  <w:szCs w:val="20"/>
                  <w:rPrChange w:id="3205" w:author="Song, Xuehang" w:date="2026-01-08T04:17:00Z" w16du:dateUtc="2026-01-08T12:17:00Z">
                    <w:rPr>
                      <w:rFonts w:ascii="Times New Roman" w:hAnsi="Times New Roman"/>
                    </w:rPr>
                  </w:rPrChange>
                </w:rPr>
                <w:fldChar w:fldCharType="begin"/>
              </w:r>
            </w:ins>
            <w:r w:rsidR="00C061BA" w:rsidRPr="00C14DA2">
              <w:rPr>
                <w:sz w:val="20"/>
                <w:szCs w:val="20"/>
                <w:rPrChange w:id="3206" w:author="Song, Xuehang" w:date="2026-01-08T04:17:00Z" w16du:dateUtc="2026-01-08T12:17:00Z">
                  <w:rPr>
                    <w:rFonts w:ascii="Times New Roman" w:hAnsi="Times New Roman"/>
                  </w:rPr>
                </w:rPrChange>
              </w:rPr>
              <w:instrText xml:space="preserve"> ADDIN EN.CITE &lt;EndNote&gt;&lt;Cite&gt;&lt;Author&gt;Chen&lt;/Author&gt;&lt;Year&gt;2022&lt;/Year&gt;&lt;RecNum&gt;526&lt;/RecNum&gt;&lt;DisplayText&gt;(Chen et al., 2022)&lt;/DisplayText&gt;&lt;record&gt;&lt;rec-number&gt;526&lt;/rec-number&gt;&lt;foreign-keys&gt;&lt;key app="EN" db-id="avewzwavpffw96ewpdx505tfdawpfpatfzve" timestamp="1760631118"&gt;526&lt;/key&gt;&lt;/foreign-keys&gt;&lt;ref-type name="Journal Article"&gt;17&lt;/ref-type&gt;&lt;contributors&gt;&lt;authors&gt;&lt;author&gt;Chen, Yu&lt;/author&gt;&lt;author&gt;Liu, Guodong&lt;/author&gt;&lt;author&gt;Huang, Xiaohua&lt;/author&gt;&lt;author&gt;Meng, Yuchuan&lt;/author&gt;&lt;/authors&gt;&lt;/contributors&gt;&lt;titles&gt;&lt;title&gt;Groundwater Remediation Design Underpinned By Coupling Evolution Algorithm With Deep Belief Network Surrogate&lt;/title&gt;&lt;secondary-title&gt;Water Resources Management&lt;/secondary-title&gt;&lt;/titles&gt;&lt;periodical&gt;&lt;full-title&gt;Water Resources Management&lt;/full-title&gt;&lt;/periodical&gt;&lt;pages&gt;2223-2239&lt;/pages&gt;&lt;volume&gt;36&lt;/volume&gt;&lt;number&gt;7&lt;/number&gt;&lt;dates&gt;&lt;year&gt;2022&lt;/year&gt;&lt;pub-dates&gt;&lt;date&gt;2022/05/01&lt;/date&gt;&lt;/pub-dates&gt;&lt;/dates&gt;&lt;isbn&gt;1573-1650&lt;/isbn&gt;&lt;label&gt;Regression &amp;amp; classical surrogates&lt;/label&gt;&lt;urls&gt;&lt;related-urls&gt;&lt;url&gt;https://doi.org/10.1007/s11269-022-03137-w&lt;/url&gt;&lt;/related-urls&gt;&lt;/urls&gt;&lt;electronic-resource-num&gt;10.1007/s11269-022-03137-w&lt;/electronic-resource-num&gt;&lt;research-notes&gt;Design &amp;amp; optimization&lt;/research-notes&gt;&lt;/record&gt;&lt;/Cite&gt;&lt;/EndNote&gt;</w:instrText>
            </w:r>
            <w:ins w:id="3207" w:author="Cao, Ross" w:date="2025-10-23T09:19:00Z" w16du:dateUtc="2025-10-23T16:19:00Z">
              <w:r w:rsidRPr="00C14DA2">
                <w:rPr>
                  <w:sz w:val="20"/>
                  <w:szCs w:val="20"/>
                  <w:rPrChange w:id="3208" w:author="Song, Xuehang" w:date="2026-01-08T04:17:00Z" w16du:dateUtc="2026-01-08T12:17:00Z">
                    <w:rPr>
                      <w:rFonts w:ascii="Times New Roman" w:hAnsi="Times New Roman"/>
                    </w:rPr>
                  </w:rPrChange>
                </w:rPr>
                <w:fldChar w:fldCharType="separate"/>
              </w:r>
            </w:ins>
            <w:r w:rsidR="00CE34D9" w:rsidRPr="00C14DA2">
              <w:rPr>
                <w:noProof/>
                <w:sz w:val="20"/>
                <w:szCs w:val="20"/>
                <w:rPrChange w:id="3209" w:author="Song, Xuehang" w:date="2026-01-08T04:17:00Z" w16du:dateUtc="2026-01-08T12:17:00Z">
                  <w:rPr>
                    <w:rFonts w:ascii="Times New Roman" w:hAnsi="Times New Roman"/>
                    <w:noProof/>
                  </w:rPr>
                </w:rPrChange>
              </w:rPr>
              <w:t>(Chen et al., 2022)</w:t>
            </w:r>
            <w:ins w:id="3210" w:author="Cao, Ross" w:date="2025-10-23T09:19:00Z" w16du:dateUtc="2025-10-23T16:19:00Z">
              <w:r w:rsidRPr="00C14DA2">
                <w:rPr>
                  <w:sz w:val="20"/>
                  <w:szCs w:val="20"/>
                  <w:rPrChange w:id="3211" w:author="Song, Xuehang" w:date="2026-01-08T04:17:00Z" w16du:dateUtc="2026-01-08T12:17:00Z">
                    <w:rPr>
                      <w:rFonts w:ascii="Times New Roman" w:hAnsi="Times New Roman"/>
                    </w:rPr>
                  </w:rPrChange>
                </w:rPr>
                <w:fldChar w:fldCharType="end"/>
              </w:r>
            </w:ins>
          </w:p>
        </w:tc>
      </w:tr>
      <w:tr w:rsidR="00630271" w14:paraId="046DDD05" w14:textId="77777777" w:rsidTr="00C14DA2">
        <w:trPr>
          <w:ins w:id="3212" w:author="Cao, Ross" w:date="2025-10-23T09:19:00Z"/>
        </w:trPr>
        <w:tc>
          <w:tcPr>
            <w:tcW w:w="1515" w:type="dxa"/>
          </w:tcPr>
          <w:p w14:paraId="14855554" w14:textId="77777777" w:rsidR="0061459A" w:rsidRPr="00C14DA2" w:rsidRDefault="0061459A">
            <w:pPr>
              <w:pStyle w:val="BodyText"/>
              <w:spacing w:before="0"/>
              <w:rPr>
                <w:ins w:id="3213" w:author="Cao, Ross" w:date="2025-10-23T09:19:00Z" w16du:dateUtc="2025-10-23T16:19:00Z"/>
                <w:sz w:val="20"/>
                <w:szCs w:val="20"/>
                <w:rPrChange w:id="3214" w:author="Song, Xuehang" w:date="2026-01-08T08:05:00Z" w16du:dateUtc="2026-01-08T16:05:00Z">
                  <w:rPr>
                    <w:ins w:id="3215" w:author="Cao, Ross" w:date="2025-10-23T09:19:00Z" w16du:dateUtc="2025-10-23T16:19:00Z"/>
                    <w:rFonts w:ascii="Times New Roman" w:hAnsi="Times New Roman"/>
                  </w:rPr>
                </w:rPrChange>
              </w:rPr>
              <w:pPrChange w:id="3216" w:author="Song, Xuehang" w:date="2026-01-08T08:05:00Z" w16du:dateUtc="2026-01-08T16:05:00Z">
                <w:pPr/>
              </w:pPrChange>
            </w:pPr>
            <w:ins w:id="3217" w:author="Cao, Ross" w:date="2025-10-23T09:19:00Z" w16du:dateUtc="2025-10-23T16:19:00Z">
              <w:r w:rsidRPr="00C14DA2">
                <w:rPr>
                  <w:sz w:val="20"/>
                  <w:szCs w:val="20"/>
                  <w:rPrChange w:id="3218" w:author="Song, Xuehang" w:date="2026-01-08T08:05:00Z" w16du:dateUtc="2026-01-08T16:05:00Z">
                    <w:rPr>
                      <w:rFonts w:ascii="Times New Roman" w:hAnsi="Times New Roman"/>
                    </w:rPr>
                  </w:rPrChange>
                </w:rPr>
                <w:t>Remediation design</w:t>
              </w:r>
            </w:ins>
          </w:p>
        </w:tc>
        <w:tc>
          <w:tcPr>
            <w:tcW w:w="1585" w:type="dxa"/>
          </w:tcPr>
          <w:p w14:paraId="5A273DDF" w14:textId="77777777" w:rsidR="0061459A" w:rsidRPr="00C14DA2" w:rsidRDefault="0061459A">
            <w:pPr>
              <w:pStyle w:val="BodyText"/>
              <w:spacing w:before="0"/>
              <w:rPr>
                <w:ins w:id="3219" w:author="Cao, Ross" w:date="2025-10-23T09:19:00Z" w16du:dateUtc="2025-10-23T16:19:00Z"/>
                <w:sz w:val="20"/>
                <w:szCs w:val="20"/>
                <w:rPrChange w:id="3220" w:author="Song, Xuehang" w:date="2026-01-08T08:05:00Z" w16du:dateUtc="2026-01-08T16:05:00Z">
                  <w:rPr>
                    <w:ins w:id="3221" w:author="Cao, Ross" w:date="2025-10-23T09:19:00Z" w16du:dateUtc="2025-10-23T16:19:00Z"/>
                    <w:rFonts w:ascii="Times New Roman" w:hAnsi="Times New Roman"/>
                  </w:rPr>
                </w:rPrChange>
              </w:rPr>
              <w:pPrChange w:id="3222" w:author="Song, Xuehang" w:date="2026-01-08T08:05:00Z" w16du:dateUtc="2026-01-08T16:05:00Z">
                <w:pPr/>
              </w:pPrChange>
            </w:pPr>
            <w:ins w:id="3223" w:author="Cao, Ross" w:date="2025-10-23T09:19:00Z" w16du:dateUtc="2025-10-23T16:19:00Z">
              <w:r w:rsidRPr="00C14DA2">
                <w:rPr>
                  <w:sz w:val="20"/>
                  <w:szCs w:val="20"/>
                  <w:rPrChange w:id="3224" w:author="Song, Xuehang" w:date="2026-01-08T08:05:00Z" w16du:dateUtc="2026-01-08T16:05:00Z">
                    <w:rPr>
                      <w:rFonts w:ascii="Times New Roman" w:hAnsi="Times New Roman"/>
                    </w:rPr>
                  </w:rPrChange>
                </w:rPr>
                <w:t>Pumping rates (m3/d) for 6 wells for 5 yrs</w:t>
              </w:r>
            </w:ins>
          </w:p>
        </w:tc>
        <w:tc>
          <w:tcPr>
            <w:tcW w:w="1870" w:type="dxa"/>
          </w:tcPr>
          <w:p w14:paraId="2E7D835B" w14:textId="77777777" w:rsidR="0061459A" w:rsidRPr="00C14DA2" w:rsidRDefault="0061459A">
            <w:pPr>
              <w:pStyle w:val="BodyText"/>
              <w:spacing w:before="0"/>
              <w:rPr>
                <w:ins w:id="3225" w:author="Cao, Ross" w:date="2025-10-23T09:19:00Z" w16du:dateUtc="2025-10-23T16:19:00Z"/>
                <w:sz w:val="20"/>
                <w:szCs w:val="20"/>
                <w:rPrChange w:id="3226" w:author="Song, Xuehang" w:date="2026-01-08T08:05:00Z" w16du:dateUtc="2026-01-08T16:05:00Z">
                  <w:rPr>
                    <w:ins w:id="3227" w:author="Cao, Ross" w:date="2025-10-23T09:19:00Z" w16du:dateUtc="2025-10-23T16:19:00Z"/>
                    <w:rFonts w:ascii="Times New Roman" w:hAnsi="Times New Roman"/>
                  </w:rPr>
                </w:rPrChange>
              </w:rPr>
              <w:pPrChange w:id="3228" w:author="Song, Xuehang" w:date="2026-01-08T08:05:00Z" w16du:dateUtc="2026-01-08T16:05:00Z">
                <w:pPr/>
              </w:pPrChange>
            </w:pPr>
            <w:ins w:id="3229" w:author="Cao, Ross" w:date="2025-10-23T09:19:00Z" w16du:dateUtc="2025-10-23T16:19:00Z">
              <w:r w:rsidRPr="00C14DA2">
                <w:rPr>
                  <w:sz w:val="20"/>
                  <w:szCs w:val="20"/>
                  <w:rPrChange w:id="3230" w:author="Song, Xuehang" w:date="2026-01-08T08:05:00Z" w16du:dateUtc="2026-01-08T16:05:00Z">
                    <w:rPr>
                      <w:rFonts w:ascii="Times New Roman" w:hAnsi="Times New Roman"/>
                    </w:rPr>
                  </w:rPrChange>
                </w:rPr>
                <w:t xml:space="preserve">Plume control well limits: mostly 0.02 g/m3, five most downstream 0.005g/m3, performance well limit 0.005 g/m3 at horizon. Cost. </w:t>
              </w:r>
            </w:ins>
          </w:p>
        </w:tc>
        <w:tc>
          <w:tcPr>
            <w:tcW w:w="1382" w:type="dxa"/>
          </w:tcPr>
          <w:p w14:paraId="202510C1" w14:textId="77777777" w:rsidR="0061459A" w:rsidRPr="00C14DA2" w:rsidRDefault="0061459A">
            <w:pPr>
              <w:pStyle w:val="BodyText"/>
              <w:spacing w:before="0"/>
              <w:rPr>
                <w:ins w:id="3231" w:author="Cao, Ross" w:date="2025-10-23T09:19:00Z" w16du:dateUtc="2025-10-23T16:19:00Z"/>
                <w:sz w:val="20"/>
                <w:szCs w:val="20"/>
                <w:rPrChange w:id="3232" w:author="Song, Xuehang" w:date="2026-01-08T08:05:00Z" w16du:dateUtc="2026-01-08T16:05:00Z">
                  <w:rPr>
                    <w:ins w:id="3233" w:author="Cao, Ross" w:date="2025-10-23T09:19:00Z" w16du:dateUtc="2025-10-23T16:19:00Z"/>
                    <w:rFonts w:ascii="Times New Roman" w:hAnsi="Times New Roman"/>
                  </w:rPr>
                </w:rPrChange>
              </w:rPr>
              <w:pPrChange w:id="3234" w:author="Song, Xuehang" w:date="2026-01-08T08:05:00Z" w16du:dateUtc="2026-01-08T16:05:00Z">
                <w:pPr/>
              </w:pPrChange>
            </w:pPr>
            <w:ins w:id="3235" w:author="Cao, Ross" w:date="2025-10-23T09:19:00Z" w16du:dateUtc="2025-10-23T16:19:00Z">
              <w:r w:rsidRPr="00C14DA2">
                <w:rPr>
                  <w:sz w:val="20"/>
                  <w:szCs w:val="20"/>
                  <w:rPrChange w:id="3236" w:author="Song, Xuehang" w:date="2026-01-08T08:05:00Z" w16du:dateUtc="2026-01-08T16:05:00Z">
                    <w:rPr>
                      <w:rFonts w:ascii="Times New Roman" w:hAnsi="Times New Roman"/>
                    </w:rPr>
                  </w:rPrChange>
                </w:rPr>
                <w:t>Adaptive</w:t>
              </w:r>
            </w:ins>
          </w:p>
        </w:tc>
        <w:tc>
          <w:tcPr>
            <w:tcW w:w="1514" w:type="dxa"/>
          </w:tcPr>
          <w:p w14:paraId="490075A8" w14:textId="456A5013" w:rsidR="0061459A" w:rsidRPr="00C14DA2" w:rsidRDefault="00C03358">
            <w:pPr>
              <w:pStyle w:val="BodyText"/>
              <w:spacing w:before="0"/>
              <w:rPr>
                <w:ins w:id="3237" w:author="Cao, Ross" w:date="2025-10-23T09:19:00Z" w16du:dateUtc="2025-10-23T16:19:00Z"/>
                <w:sz w:val="20"/>
                <w:szCs w:val="20"/>
                <w:rPrChange w:id="3238" w:author="Song, Xuehang" w:date="2026-01-08T08:05:00Z" w16du:dateUtc="2026-01-08T16:05:00Z">
                  <w:rPr>
                    <w:ins w:id="3239" w:author="Cao, Ross" w:date="2025-10-23T09:19:00Z" w16du:dateUtc="2025-10-23T16:19:00Z"/>
                    <w:rFonts w:ascii="Times New Roman" w:hAnsi="Times New Roman"/>
                  </w:rPr>
                </w:rPrChange>
              </w:rPr>
              <w:pPrChange w:id="3240" w:author="Song, Xuehang" w:date="2026-01-08T08:05:00Z" w16du:dateUtc="2026-01-08T16:05:00Z">
                <w:pPr/>
              </w:pPrChange>
            </w:pPr>
            <w:ins w:id="3241" w:author="Cao, Ross" w:date="2025-10-30T09:25:00Z" w16du:dateUtc="2025-10-30T16:25:00Z">
              <w:r w:rsidRPr="00C14DA2">
                <w:rPr>
                  <w:sz w:val="20"/>
                  <w:szCs w:val="20"/>
                  <w:rPrChange w:id="3242" w:author="Song, Xuehang" w:date="2026-01-08T08:05:00Z" w16du:dateUtc="2026-01-08T16:05:00Z">
                    <w:rPr>
                      <w:rFonts w:ascii="Times New Roman" w:hAnsi="Times New Roman"/>
                    </w:rPr>
                  </w:rPrChange>
                </w:rPr>
                <w:t>D</w:t>
              </w:r>
            </w:ins>
            <w:ins w:id="3243" w:author="Cao, Ross" w:date="2025-10-23T09:19:00Z" w16du:dateUtc="2025-10-23T16:19:00Z">
              <w:r w:rsidR="0061459A" w:rsidRPr="00C14DA2">
                <w:rPr>
                  <w:sz w:val="20"/>
                  <w:szCs w:val="20"/>
                  <w:rPrChange w:id="3244" w:author="Song, Xuehang" w:date="2026-01-08T08:05:00Z" w16du:dateUtc="2026-01-08T16:05:00Z">
                    <w:rPr>
                      <w:rFonts w:ascii="Times New Roman" w:hAnsi="Times New Roman"/>
                    </w:rPr>
                  </w:rPrChange>
                </w:rPr>
                <w:t xml:space="preserve">ecision variable sampled within bounds only. </w:t>
              </w:r>
            </w:ins>
          </w:p>
        </w:tc>
        <w:tc>
          <w:tcPr>
            <w:tcW w:w="1706" w:type="dxa"/>
          </w:tcPr>
          <w:p w14:paraId="31AE9B0E" w14:textId="77777777" w:rsidR="0061459A" w:rsidRPr="00C14DA2" w:rsidRDefault="0061459A">
            <w:pPr>
              <w:pStyle w:val="BodyText"/>
              <w:spacing w:before="0"/>
              <w:rPr>
                <w:ins w:id="3245" w:author="Cao, Ross" w:date="2025-10-23T09:19:00Z" w16du:dateUtc="2025-10-23T16:19:00Z"/>
                <w:sz w:val="20"/>
                <w:szCs w:val="20"/>
                <w:rPrChange w:id="3246" w:author="Song, Xuehang" w:date="2026-01-08T08:05:00Z" w16du:dateUtc="2026-01-08T16:05:00Z">
                  <w:rPr>
                    <w:ins w:id="3247" w:author="Cao, Ross" w:date="2025-10-23T09:19:00Z" w16du:dateUtc="2025-10-23T16:19:00Z"/>
                    <w:rFonts w:ascii="Times New Roman" w:hAnsi="Times New Roman"/>
                  </w:rPr>
                </w:rPrChange>
              </w:rPr>
              <w:pPrChange w:id="3248" w:author="Song, Xuehang" w:date="2026-01-08T08:05:00Z" w16du:dateUtc="2026-01-08T16:05:00Z">
                <w:pPr/>
              </w:pPrChange>
            </w:pPr>
            <w:ins w:id="3249" w:author="Cao, Ross" w:date="2025-10-23T09:19:00Z" w16du:dateUtc="2025-10-23T16:19:00Z">
              <w:r w:rsidRPr="00C14DA2">
                <w:rPr>
                  <w:sz w:val="20"/>
                  <w:szCs w:val="20"/>
                  <w:rPrChange w:id="3250" w:author="Song, Xuehang" w:date="2026-01-08T08:05:00Z" w16du:dateUtc="2026-01-08T16:05:00Z">
                    <w:rPr>
                      <w:rFonts w:ascii="Times New Roman" w:hAnsi="Times New Roman"/>
                    </w:rPr>
                  </w:rPrChange>
                </w:rPr>
                <w:t>Not stated.</w:t>
              </w:r>
            </w:ins>
          </w:p>
        </w:tc>
        <w:tc>
          <w:tcPr>
            <w:tcW w:w="1784" w:type="dxa"/>
          </w:tcPr>
          <w:p w14:paraId="127F2694" w14:textId="77777777" w:rsidR="0061459A" w:rsidRPr="00C14DA2" w:rsidRDefault="0061459A">
            <w:pPr>
              <w:pStyle w:val="BodyText"/>
              <w:spacing w:before="0"/>
              <w:rPr>
                <w:ins w:id="3251" w:author="Cao, Ross" w:date="2025-10-23T09:19:00Z" w16du:dateUtc="2025-10-23T16:19:00Z"/>
                <w:sz w:val="20"/>
                <w:szCs w:val="20"/>
                <w:rPrChange w:id="3252" w:author="Song, Xuehang" w:date="2026-01-08T08:05:00Z" w16du:dateUtc="2026-01-08T16:05:00Z">
                  <w:rPr>
                    <w:ins w:id="3253" w:author="Cao, Ross" w:date="2025-10-23T09:19:00Z" w16du:dateUtc="2025-10-23T16:19:00Z"/>
                    <w:rFonts w:ascii="Times New Roman" w:hAnsi="Times New Roman"/>
                  </w:rPr>
                </w:rPrChange>
              </w:rPr>
              <w:pPrChange w:id="3254" w:author="Song, Xuehang" w:date="2026-01-08T08:05:00Z" w16du:dateUtc="2026-01-08T16:05:00Z">
                <w:pPr/>
              </w:pPrChange>
            </w:pPr>
            <w:ins w:id="3255" w:author="Cao, Ross" w:date="2025-10-23T09:19:00Z" w16du:dateUtc="2025-10-23T16:19:00Z">
              <w:r w:rsidRPr="00C14DA2">
                <w:rPr>
                  <w:sz w:val="20"/>
                  <w:szCs w:val="20"/>
                  <w:rPrChange w:id="3256" w:author="Song, Xuehang" w:date="2026-01-08T08:05:00Z" w16du:dateUtc="2026-01-08T16:05:00Z">
                    <w:rPr>
                      <w:rFonts w:ascii="Times New Roman" w:hAnsi="Times New Roman"/>
                    </w:rPr>
                  </w:rPrChange>
                </w:rPr>
                <w:t xml:space="preserve">Feedforward ANN per cluster. One ANN predicts cost, another predicts total violation. </w:t>
              </w:r>
            </w:ins>
          </w:p>
        </w:tc>
        <w:tc>
          <w:tcPr>
            <w:tcW w:w="1588" w:type="dxa"/>
          </w:tcPr>
          <w:p w14:paraId="32F7C1F9" w14:textId="77777777" w:rsidR="0061459A" w:rsidRPr="00C14DA2" w:rsidRDefault="0061459A">
            <w:pPr>
              <w:pStyle w:val="BodyText"/>
              <w:spacing w:before="0"/>
              <w:rPr>
                <w:ins w:id="3257" w:author="Cao, Ross" w:date="2025-10-23T09:19:00Z" w16du:dateUtc="2025-10-23T16:19:00Z"/>
                <w:sz w:val="20"/>
                <w:szCs w:val="20"/>
                <w:rPrChange w:id="3258" w:author="Song, Xuehang" w:date="2026-01-08T08:05:00Z" w16du:dateUtc="2026-01-08T16:05:00Z">
                  <w:rPr>
                    <w:ins w:id="3259" w:author="Cao, Ross" w:date="2025-10-23T09:19:00Z" w16du:dateUtc="2025-10-23T16:19:00Z"/>
                    <w:rFonts w:ascii="Times New Roman" w:hAnsi="Times New Roman"/>
                  </w:rPr>
                </w:rPrChange>
              </w:rPr>
              <w:pPrChange w:id="3260" w:author="Song, Xuehang" w:date="2026-01-08T08:05:00Z" w16du:dateUtc="2026-01-08T16:05:00Z">
                <w:pPr/>
              </w:pPrChange>
            </w:pPr>
            <w:ins w:id="3261" w:author="Cao, Ross" w:date="2025-10-23T09:19:00Z" w16du:dateUtc="2025-10-23T16:19:00Z">
              <w:r w:rsidRPr="00C14DA2">
                <w:rPr>
                  <w:sz w:val="20"/>
                  <w:szCs w:val="20"/>
                  <w:rPrChange w:id="3262" w:author="Song, Xuehang" w:date="2026-01-08T08:05:00Z" w16du:dateUtc="2026-01-08T16:05:00Z">
                    <w:rPr>
                      <w:rFonts w:ascii="Times New Roman" w:hAnsi="Times New Roman"/>
                    </w:rPr>
                  </w:rPrChange>
                </w:rPr>
                <w:t>MODFLOW-2000 for flow and MT3DMS for transport. GA optimizer</w:t>
              </w:r>
            </w:ins>
          </w:p>
        </w:tc>
        <w:tc>
          <w:tcPr>
            <w:tcW w:w="1096" w:type="dxa"/>
          </w:tcPr>
          <w:p w14:paraId="65D94EDD" w14:textId="6F93C619" w:rsidR="0061459A" w:rsidRPr="00C14DA2" w:rsidRDefault="0061459A">
            <w:pPr>
              <w:pStyle w:val="BodyText"/>
              <w:spacing w:before="0"/>
              <w:rPr>
                <w:ins w:id="3263" w:author="Cao, Ross" w:date="2025-10-23T09:19:00Z" w16du:dateUtc="2025-10-23T16:19:00Z"/>
                <w:sz w:val="20"/>
                <w:szCs w:val="20"/>
                <w:rPrChange w:id="3264" w:author="Song, Xuehang" w:date="2026-01-08T08:05:00Z" w16du:dateUtc="2026-01-08T16:05:00Z">
                  <w:rPr>
                    <w:ins w:id="3265" w:author="Cao, Ross" w:date="2025-10-23T09:19:00Z" w16du:dateUtc="2025-10-23T16:19:00Z"/>
                    <w:rFonts w:ascii="Times New Roman" w:hAnsi="Times New Roman"/>
                  </w:rPr>
                </w:rPrChange>
              </w:rPr>
              <w:pPrChange w:id="3266" w:author="Song, Xuehang" w:date="2026-01-08T08:05:00Z" w16du:dateUtc="2026-01-08T16:05:00Z">
                <w:pPr/>
              </w:pPrChange>
            </w:pPr>
            <w:ins w:id="3267" w:author="Cao, Ross" w:date="2025-10-23T09:19:00Z" w16du:dateUtc="2025-10-23T16:19:00Z">
              <w:r w:rsidRPr="00C14DA2">
                <w:rPr>
                  <w:sz w:val="20"/>
                  <w:szCs w:val="20"/>
                  <w:rPrChange w:id="3268" w:author="Song, Xuehang" w:date="2026-01-08T04:17:00Z" w16du:dateUtc="2026-01-08T12:17:00Z">
                    <w:rPr>
                      <w:rFonts w:ascii="Times New Roman" w:hAnsi="Times New Roman"/>
                    </w:rPr>
                  </w:rPrChange>
                </w:rPr>
                <w:fldChar w:fldCharType="begin"/>
              </w:r>
            </w:ins>
            <w:r w:rsidR="00C061BA" w:rsidRPr="00C14DA2">
              <w:rPr>
                <w:sz w:val="20"/>
                <w:szCs w:val="20"/>
                <w:rPrChange w:id="3269" w:author="Song, Xuehang" w:date="2026-01-08T04:17:00Z" w16du:dateUtc="2026-01-08T12:17:00Z">
                  <w:rPr>
                    <w:rFonts w:ascii="Times New Roman" w:hAnsi="Times New Roman"/>
                  </w:rPr>
                </w:rPrChange>
              </w:rPr>
              <w:instrText xml:space="preserve"> ADDIN EN.CITE &lt;EndNote&gt;&lt;Cite&gt;&lt;Author&gt;Vali&lt;/Author&gt;&lt;Year&gt;2021&lt;/Year&gt;&lt;RecNum&gt;527&lt;/RecNum&gt;&lt;DisplayText&gt;(Vali et al., 2021)&lt;/DisplayText&gt;&lt;record&gt;&lt;rec-number&gt;527&lt;/rec-number&gt;&lt;foreign-keys&gt;&lt;key app="EN" db-id="avewzwavpffw96ewpdx505tfdawpfpatfzve" timestamp="1760631381"&gt;527&lt;/key&gt;&lt;/foreign-keys&gt;&lt;ref-type name="Journal Article"&gt;17&lt;/ref-type&gt;&lt;contributors&gt;&lt;authors&gt;&lt;author&gt;Vali, Majid&lt;/author&gt;&lt;author&gt;Zare, Mohammad&lt;/author&gt;&lt;author&gt;Razavi, Saman&lt;/author&gt;&lt;/authors&gt;&lt;/contributors&gt;&lt;titles&gt;&lt;title&gt;Automatic clustering-based surrogate-assisted genetic algorithm for groundwater remediation system design&lt;/title&gt;&lt;secondary-title&gt;Journal of Hydrology&lt;/secondary-title&gt;&lt;/titles&gt;&lt;periodical&gt;&lt;full-title&gt;Journal of Hydrology&lt;/full-title&gt;&lt;/periodical&gt;&lt;pages&gt;125752&lt;/pages&gt;&lt;volume&gt;598&lt;/volume&gt;&lt;dates&gt;&lt;year&gt;2021&lt;/year&gt;&lt;/dates&gt;&lt;isbn&gt;0022-1694&lt;/isbn&gt;&lt;label&gt;Regression &amp;amp; classical surrogates&lt;/label&gt;&lt;urls&gt;&lt;/urls&gt;&lt;research-notes&gt;Forward emulation&lt;/research-notes&gt;&lt;/record&gt;&lt;/Cite&gt;&lt;/EndNote&gt;</w:instrText>
            </w:r>
            <w:ins w:id="3270" w:author="Cao, Ross" w:date="2025-10-23T09:19:00Z" w16du:dateUtc="2025-10-23T16:19:00Z">
              <w:r w:rsidRPr="00C14DA2">
                <w:rPr>
                  <w:sz w:val="20"/>
                  <w:szCs w:val="20"/>
                  <w:rPrChange w:id="3271" w:author="Song, Xuehang" w:date="2026-01-08T04:17:00Z" w16du:dateUtc="2026-01-08T12:17:00Z">
                    <w:rPr>
                      <w:rFonts w:ascii="Times New Roman" w:hAnsi="Times New Roman"/>
                    </w:rPr>
                  </w:rPrChange>
                </w:rPr>
                <w:fldChar w:fldCharType="separate"/>
              </w:r>
            </w:ins>
            <w:r w:rsidR="00CE34D9" w:rsidRPr="00C14DA2">
              <w:rPr>
                <w:noProof/>
                <w:sz w:val="20"/>
                <w:szCs w:val="20"/>
                <w:rPrChange w:id="3272" w:author="Song, Xuehang" w:date="2026-01-08T04:17:00Z" w16du:dateUtc="2026-01-08T12:17:00Z">
                  <w:rPr>
                    <w:rFonts w:ascii="Times New Roman" w:hAnsi="Times New Roman"/>
                    <w:noProof/>
                  </w:rPr>
                </w:rPrChange>
              </w:rPr>
              <w:t>(Vali et al., 2021)</w:t>
            </w:r>
            <w:ins w:id="3273" w:author="Cao, Ross" w:date="2025-10-23T09:19:00Z" w16du:dateUtc="2025-10-23T16:19:00Z">
              <w:r w:rsidRPr="00C14DA2">
                <w:rPr>
                  <w:sz w:val="20"/>
                  <w:szCs w:val="20"/>
                  <w:rPrChange w:id="3274" w:author="Song, Xuehang" w:date="2026-01-08T04:17:00Z" w16du:dateUtc="2026-01-08T12:17:00Z">
                    <w:rPr>
                      <w:rFonts w:ascii="Times New Roman" w:hAnsi="Times New Roman"/>
                    </w:rPr>
                  </w:rPrChange>
                </w:rPr>
                <w:fldChar w:fldCharType="end"/>
              </w:r>
            </w:ins>
          </w:p>
        </w:tc>
      </w:tr>
      <w:tr w:rsidR="00630271" w14:paraId="353FFABE" w14:textId="77777777" w:rsidTr="00C14DA2">
        <w:trPr>
          <w:ins w:id="3275" w:author="Cao, Ross" w:date="2025-10-23T09:19:00Z"/>
        </w:trPr>
        <w:tc>
          <w:tcPr>
            <w:tcW w:w="1515" w:type="dxa"/>
          </w:tcPr>
          <w:p w14:paraId="668C6A80" w14:textId="77777777" w:rsidR="0061459A" w:rsidRPr="00C14DA2" w:rsidRDefault="0061459A">
            <w:pPr>
              <w:pStyle w:val="BodyText"/>
              <w:spacing w:before="0"/>
              <w:rPr>
                <w:ins w:id="3276" w:author="Cao, Ross" w:date="2025-10-23T09:19:00Z" w16du:dateUtc="2025-10-23T16:19:00Z"/>
                <w:sz w:val="20"/>
                <w:szCs w:val="20"/>
                <w:rPrChange w:id="3277" w:author="Song, Xuehang" w:date="2026-01-08T08:05:00Z" w16du:dateUtc="2026-01-08T16:05:00Z">
                  <w:rPr>
                    <w:ins w:id="3278" w:author="Cao, Ross" w:date="2025-10-23T09:19:00Z" w16du:dateUtc="2025-10-23T16:19:00Z"/>
                    <w:rFonts w:ascii="Times New Roman" w:hAnsi="Times New Roman"/>
                  </w:rPr>
                </w:rPrChange>
              </w:rPr>
              <w:pPrChange w:id="3279" w:author="Song, Xuehang" w:date="2026-01-08T08:05:00Z" w16du:dateUtc="2026-01-08T16:05:00Z">
                <w:pPr/>
              </w:pPrChange>
            </w:pPr>
            <w:ins w:id="3280" w:author="Cao, Ross" w:date="2025-10-23T09:19:00Z" w16du:dateUtc="2025-10-23T16:19:00Z">
              <w:r w:rsidRPr="00C14DA2">
                <w:rPr>
                  <w:sz w:val="20"/>
                  <w:szCs w:val="20"/>
                  <w:rPrChange w:id="3281" w:author="Song, Xuehang" w:date="2026-01-08T08:05:00Z" w16du:dateUtc="2026-01-08T16:05:00Z">
                    <w:rPr>
                      <w:rFonts w:ascii="Times New Roman" w:hAnsi="Times New Roman"/>
                    </w:rPr>
                  </w:rPrChange>
                </w:rPr>
                <w:t>Remediation design</w:t>
              </w:r>
            </w:ins>
          </w:p>
        </w:tc>
        <w:tc>
          <w:tcPr>
            <w:tcW w:w="1585" w:type="dxa"/>
          </w:tcPr>
          <w:p w14:paraId="33DEA491" w14:textId="77777777" w:rsidR="0061459A" w:rsidRPr="00C14DA2" w:rsidRDefault="0061459A">
            <w:pPr>
              <w:pStyle w:val="BodyText"/>
              <w:spacing w:before="0"/>
              <w:rPr>
                <w:ins w:id="3282" w:author="Cao, Ross" w:date="2025-10-23T09:19:00Z" w16du:dateUtc="2025-10-23T16:19:00Z"/>
                <w:sz w:val="20"/>
                <w:szCs w:val="20"/>
                <w:rPrChange w:id="3283" w:author="Song, Xuehang" w:date="2026-01-08T08:05:00Z" w16du:dateUtc="2026-01-08T16:05:00Z">
                  <w:rPr>
                    <w:ins w:id="3284" w:author="Cao, Ross" w:date="2025-10-23T09:19:00Z" w16du:dateUtc="2025-10-23T16:19:00Z"/>
                    <w:rFonts w:ascii="Times New Roman" w:hAnsi="Times New Roman"/>
                  </w:rPr>
                </w:rPrChange>
              </w:rPr>
              <w:pPrChange w:id="3285" w:author="Song, Xuehang" w:date="2026-01-08T08:05:00Z" w16du:dateUtc="2026-01-08T16:05:00Z">
                <w:pPr/>
              </w:pPrChange>
            </w:pPr>
            <w:ins w:id="3286" w:author="Cao, Ross" w:date="2025-10-23T09:19:00Z" w16du:dateUtc="2025-10-23T16:19:00Z">
              <w:r w:rsidRPr="00C14DA2">
                <w:rPr>
                  <w:sz w:val="20"/>
                  <w:szCs w:val="20"/>
                  <w:rPrChange w:id="3287" w:author="Song, Xuehang" w:date="2026-01-08T08:05:00Z" w16du:dateUtc="2026-01-08T16:05:00Z">
                    <w:rPr>
                      <w:rFonts w:ascii="Times New Roman" w:hAnsi="Times New Roman"/>
                    </w:rPr>
                  </w:rPrChange>
                </w:rPr>
                <w:t xml:space="preserve">Vector of pumping rate for 5 wells (Case 1: 0-1500 </w:t>
              </w:r>
              <w:r w:rsidRPr="00C14DA2">
                <w:rPr>
                  <w:sz w:val="20"/>
                  <w:szCs w:val="20"/>
                  <w:rPrChange w:id="3288" w:author="Song, Xuehang" w:date="2026-01-08T08:05:00Z" w16du:dateUtc="2026-01-08T16:05:00Z">
                    <w:rPr>
                      <w:rFonts w:ascii="Times New Roman" w:hAnsi="Times New Roman"/>
                    </w:rPr>
                  </w:rPrChange>
                </w:rPr>
                <w:lastRenderedPageBreak/>
                <w:t xml:space="preserve">m3/d; Case 2: 0-500 m3/d). </w:t>
              </w:r>
            </w:ins>
          </w:p>
        </w:tc>
        <w:tc>
          <w:tcPr>
            <w:tcW w:w="1870" w:type="dxa"/>
          </w:tcPr>
          <w:p w14:paraId="7F5C1002" w14:textId="77777777" w:rsidR="0061459A" w:rsidRPr="00C14DA2" w:rsidRDefault="0061459A">
            <w:pPr>
              <w:pStyle w:val="BodyText"/>
              <w:spacing w:before="0"/>
              <w:rPr>
                <w:ins w:id="3289" w:author="Cao, Ross" w:date="2025-10-23T09:19:00Z" w16du:dateUtc="2025-10-23T16:19:00Z"/>
                <w:sz w:val="20"/>
                <w:szCs w:val="20"/>
                <w:rPrChange w:id="3290" w:author="Song, Xuehang" w:date="2026-01-08T08:05:00Z" w16du:dateUtc="2026-01-08T16:05:00Z">
                  <w:rPr>
                    <w:ins w:id="3291" w:author="Cao, Ross" w:date="2025-10-23T09:19:00Z" w16du:dateUtc="2025-10-23T16:19:00Z"/>
                    <w:rFonts w:ascii="Times New Roman" w:hAnsi="Times New Roman"/>
                  </w:rPr>
                </w:rPrChange>
              </w:rPr>
              <w:pPrChange w:id="3292" w:author="Song, Xuehang" w:date="2026-01-08T08:05:00Z" w16du:dateUtc="2026-01-08T16:05:00Z">
                <w:pPr/>
              </w:pPrChange>
            </w:pPr>
            <w:ins w:id="3293" w:author="Cao, Ross" w:date="2025-10-23T09:19:00Z" w16du:dateUtc="2025-10-23T16:19:00Z">
              <w:r w:rsidRPr="00C14DA2">
                <w:rPr>
                  <w:sz w:val="20"/>
                  <w:szCs w:val="20"/>
                  <w:rPrChange w:id="3294" w:author="Song, Xuehang" w:date="2026-01-08T08:05:00Z" w16du:dateUtc="2026-01-08T16:05:00Z">
                    <w:rPr>
                      <w:rFonts w:ascii="Times New Roman" w:hAnsi="Times New Roman"/>
                    </w:rPr>
                  </w:rPrChange>
                </w:rPr>
                <w:lastRenderedPageBreak/>
                <w:t xml:space="preserve">Heads at observation wells and concentrations at monitoring points. </w:t>
              </w:r>
            </w:ins>
          </w:p>
        </w:tc>
        <w:tc>
          <w:tcPr>
            <w:tcW w:w="1382" w:type="dxa"/>
          </w:tcPr>
          <w:p w14:paraId="09DF2BEB" w14:textId="77777777" w:rsidR="0061459A" w:rsidRPr="00C14DA2" w:rsidRDefault="0061459A">
            <w:pPr>
              <w:pStyle w:val="BodyText"/>
              <w:spacing w:before="0"/>
              <w:rPr>
                <w:ins w:id="3295" w:author="Cao, Ross" w:date="2025-10-23T09:19:00Z" w16du:dateUtc="2025-10-23T16:19:00Z"/>
                <w:sz w:val="20"/>
                <w:szCs w:val="20"/>
                <w:rPrChange w:id="3296" w:author="Song, Xuehang" w:date="2026-01-08T08:05:00Z" w16du:dateUtc="2026-01-08T16:05:00Z">
                  <w:rPr>
                    <w:ins w:id="3297" w:author="Cao, Ross" w:date="2025-10-23T09:19:00Z" w16du:dateUtc="2025-10-23T16:19:00Z"/>
                    <w:rFonts w:ascii="Times New Roman" w:hAnsi="Times New Roman"/>
                  </w:rPr>
                </w:rPrChange>
              </w:rPr>
              <w:pPrChange w:id="3298" w:author="Song, Xuehang" w:date="2026-01-08T08:05:00Z" w16du:dateUtc="2026-01-08T16:05:00Z">
                <w:pPr/>
              </w:pPrChange>
            </w:pPr>
            <w:ins w:id="3299" w:author="Cao, Ross" w:date="2025-10-23T09:19:00Z" w16du:dateUtc="2025-10-23T16:19:00Z">
              <w:r w:rsidRPr="00C14DA2">
                <w:rPr>
                  <w:sz w:val="20"/>
                  <w:szCs w:val="20"/>
                  <w:rPrChange w:id="3300" w:author="Song, Xuehang" w:date="2026-01-08T08:05:00Z" w16du:dateUtc="2026-01-08T16:05:00Z">
                    <w:rPr>
                      <w:rFonts w:ascii="Times New Roman" w:hAnsi="Times New Roman"/>
                    </w:rPr>
                  </w:rPrChange>
                </w:rPr>
                <w:t xml:space="preserve">Random pumping rates within bounds. </w:t>
              </w:r>
            </w:ins>
          </w:p>
        </w:tc>
        <w:tc>
          <w:tcPr>
            <w:tcW w:w="1514" w:type="dxa"/>
          </w:tcPr>
          <w:p w14:paraId="51A48E57" w14:textId="2F26A2BB" w:rsidR="0061459A" w:rsidRPr="00C14DA2" w:rsidRDefault="0061459A">
            <w:pPr>
              <w:pStyle w:val="BodyText"/>
              <w:spacing w:before="0"/>
              <w:rPr>
                <w:ins w:id="3301" w:author="Cao, Ross" w:date="2025-10-23T09:19:00Z" w16du:dateUtc="2025-10-23T16:19:00Z"/>
                <w:sz w:val="20"/>
                <w:szCs w:val="20"/>
                <w:rPrChange w:id="3302" w:author="Song, Xuehang" w:date="2026-01-08T08:05:00Z" w16du:dateUtc="2026-01-08T16:05:00Z">
                  <w:rPr>
                    <w:ins w:id="3303" w:author="Cao, Ross" w:date="2025-10-23T09:19:00Z" w16du:dateUtc="2025-10-23T16:19:00Z"/>
                    <w:rFonts w:ascii="Times New Roman" w:hAnsi="Times New Roman"/>
                  </w:rPr>
                </w:rPrChange>
              </w:rPr>
              <w:pPrChange w:id="3304" w:author="Song, Xuehang" w:date="2026-01-08T08:05:00Z" w16du:dateUtc="2026-01-08T16:05:00Z">
                <w:pPr/>
              </w:pPrChange>
            </w:pPr>
            <w:ins w:id="3305" w:author="Cao, Ross" w:date="2025-10-23T09:19:00Z" w16du:dateUtc="2025-10-23T16:19:00Z">
              <w:r w:rsidRPr="00C14DA2">
                <w:rPr>
                  <w:sz w:val="20"/>
                  <w:szCs w:val="20"/>
                  <w:rPrChange w:id="3306" w:author="Song, Xuehang" w:date="2026-01-08T08:05:00Z" w16du:dateUtc="2026-01-08T16:05:00Z">
                    <w:rPr>
                      <w:rFonts w:ascii="Times New Roman" w:hAnsi="Times New Roman"/>
                    </w:rPr>
                  </w:rPrChange>
                </w:rPr>
                <w:t xml:space="preserve">Pump rates sampled uniformly within bounds. </w:t>
              </w:r>
            </w:ins>
          </w:p>
        </w:tc>
        <w:tc>
          <w:tcPr>
            <w:tcW w:w="1706" w:type="dxa"/>
          </w:tcPr>
          <w:p w14:paraId="30F593BF" w14:textId="77777777" w:rsidR="0061459A" w:rsidRPr="00C14DA2" w:rsidRDefault="0061459A">
            <w:pPr>
              <w:pStyle w:val="BodyText"/>
              <w:spacing w:before="0"/>
              <w:rPr>
                <w:ins w:id="3307" w:author="Cao, Ross" w:date="2025-10-23T09:19:00Z" w16du:dateUtc="2025-10-23T16:19:00Z"/>
                <w:sz w:val="20"/>
                <w:szCs w:val="20"/>
                <w:rPrChange w:id="3308" w:author="Song, Xuehang" w:date="2026-01-08T08:05:00Z" w16du:dateUtc="2026-01-08T16:05:00Z">
                  <w:rPr>
                    <w:ins w:id="3309" w:author="Cao, Ross" w:date="2025-10-23T09:19:00Z" w16du:dateUtc="2025-10-23T16:19:00Z"/>
                    <w:rFonts w:ascii="Times New Roman" w:hAnsi="Times New Roman"/>
                  </w:rPr>
                </w:rPrChange>
              </w:rPr>
              <w:pPrChange w:id="3310" w:author="Song, Xuehang" w:date="2026-01-08T08:05:00Z" w16du:dateUtc="2026-01-08T16:05:00Z">
                <w:pPr/>
              </w:pPrChange>
            </w:pPr>
            <w:ins w:id="3311" w:author="Cao, Ross" w:date="2025-10-23T09:19:00Z" w16du:dateUtc="2025-10-23T16:19:00Z">
              <w:r w:rsidRPr="00C14DA2">
                <w:rPr>
                  <w:sz w:val="20"/>
                  <w:szCs w:val="20"/>
                  <w:rPrChange w:id="3312" w:author="Song, Xuehang" w:date="2026-01-08T08:05:00Z" w16du:dateUtc="2026-01-08T16:05:00Z">
                    <w:rPr>
                      <w:rFonts w:ascii="Times New Roman" w:hAnsi="Times New Roman"/>
                    </w:rPr>
                  </w:rPrChange>
                </w:rPr>
                <w:t>None. Coupling arises via physics and constraints.</w:t>
              </w:r>
            </w:ins>
          </w:p>
        </w:tc>
        <w:tc>
          <w:tcPr>
            <w:tcW w:w="1784" w:type="dxa"/>
          </w:tcPr>
          <w:p w14:paraId="5831CEB1" w14:textId="77777777" w:rsidR="0061459A" w:rsidRPr="00C14DA2" w:rsidRDefault="0061459A">
            <w:pPr>
              <w:pStyle w:val="BodyText"/>
              <w:spacing w:before="0"/>
              <w:rPr>
                <w:ins w:id="3313" w:author="Cao, Ross" w:date="2025-10-23T09:19:00Z" w16du:dateUtc="2025-10-23T16:19:00Z"/>
                <w:sz w:val="20"/>
                <w:szCs w:val="20"/>
                <w:rPrChange w:id="3314" w:author="Song, Xuehang" w:date="2026-01-08T08:05:00Z" w16du:dateUtc="2026-01-08T16:05:00Z">
                  <w:rPr>
                    <w:ins w:id="3315" w:author="Cao, Ross" w:date="2025-10-23T09:19:00Z" w16du:dateUtc="2025-10-23T16:19:00Z"/>
                    <w:rFonts w:ascii="Times New Roman" w:hAnsi="Times New Roman"/>
                  </w:rPr>
                </w:rPrChange>
              </w:rPr>
              <w:pPrChange w:id="3316" w:author="Song, Xuehang" w:date="2026-01-08T08:05:00Z" w16du:dateUtc="2026-01-08T16:05:00Z">
                <w:pPr/>
              </w:pPrChange>
            </w:pPr>
            <w:ins w:id="3317" w:author="Cao, Ross" w:date="2025-10-23T09:19:00Z" w16du:dateUtc="2025-10-23T16:19:00Z">
              <w:r w:rsidRPr="00C14DA2">
                <w:rPr>
                  <w:sz w:val="20"/>
                  <w:szCs w:val="20"/>
                  <w:rPrChange w:id="3318" w:author="Song, Xuehang" w:date="2026-01-08T08:05:00Z" w16du:dateUtc="2026-01-08T16:05:00Z">
                    <w:rPr>
                      <w:rFonts w:ascii="Times New Roman" w:hAnsi="Times New Roman"/>
                    </w:rPr>
                  </w:rPrChange>
                </w:rPr>
                <w:t xml:space="preserve">Feedforward neural network with 2 hidden layers, error function is </w:t>
              </w:r>
              <w:r w:rsidRPr="00C14DA2">
                <w:rPr>
                  <w:sz w:val="20"/>
                  <w:szCs w:val="20"/>
                  <w:rPrChange w:id="3319" w:author="Song, Xuehang" w:date="2026-01-08T08:05:00Z" w16du:dateUtc="2026-01-08T16:05:00Z">
                    <w:rPr>
                      <w:rFonts w:ascii="Times New Roman" w:hAnsi="Times New Roman"/>
                    </w:rPr>
                  </w:rPrChange>
                </w:rPr>
                <w:lastRenderedPageBreak/>
                <w:t xml:space="preserve">minimized using Levenberg-Marquardt backpropagation algorithm. </w:t>
              </w:r>
            </w:ins>
          </w:p>
        </w:tc>
        <w:tc>
          <w:tcPr>
            <w:tcW w:w="1588" w:type="dxa"/>
          </w:tcPr>
          <w:p w14:paraId="09D34102" w14:textId="77777777" w:rsidR="0061459A" w:rsidRPr="00C14DA2" w:rsidRDefault="0061459A">
            <w:pPr>
              <w:pStyle w:val="BodyText"/>
              <w:spacing w:before="0"/>
              <w:rPr>
                <w:ins w:id="3320" w:author="Cao, Ross" w:date="2025-10-23T09:19:00Z" w16du:dateUtc="2025-10-23T16:19:00Z"/>
                <w:sz w:val="20"/>
                <w:szCs w:val="20"/>
                <w:rPrChange w:id="3321" w:author="Song, Xuehang" w:date="2026-01-08T08:05:00Z" w16du:dateUtc="2026-01-08T16:05:00Z">
                  <w:rPr>
                    <w:ins w:id="3322" w:author="Cao, Ross" w:date="2025-10-23T09:19:00Z" w16du:dateUtc="2025-10-23T16:19:00Z"/>
                    <w:rFonts w:ascii="Times New Roman" w:hAnsi="Times New Roman"/>
                  </w:rPr>
                </w:rPrChange>
              </w:rPr>
              <w:pPrChange w:id="3323" w:author="Song, Xuehang" w:date="2026-01-08T08:05:00Z" w16du:dateUtc="2026-01-08T16:05:00Z">
                <w:pPr/>
              </w:pPrChange>
            </w:pPr>
            <w:ins w:id="3324" w:author="Cao, Ross" w:date="2025-10-23T09:19:00Z" w16du:dateUtc="2025-10-23T16:19:00Z">
              <w:r w:rsidRPr="00C14DA2">
                <w:rPr>
                  <w:sz w:val="20"/>
                  <w:szCs w:val="20"/>
                  <w:rPrChange w:id="3325" w:author="Song, Xuehang" w:date="2026-01-08T08:05:00Z" w16du:dateUtc="2026-01-08T16:05:00Z">
                    <w:rPr>
                      <w:rFonts w:ascii="Times New Roman" w:hAnsi="Times New Roman"/>
                    </w:rPr>
                  </w:rPrChange>
                </w:rPr>
                <w:lastRenderedPageBreak/>
                <w:t xml:space="preserve">Custom Analytic element method (AEM) and Random </w:t>
              </w:r>
              <w:r w:rsidRPr="00C14DA2">
                <w:rPr>
                  <w:sz w:val="20"/>
                  <w:szCs w:val="20"/>
                  <w:rPrChange w:id="3326" w:author="Song, Xuehang" w:date="2026-01-08T08:05:00Z" w16du:dateUtc="2026-01-08T16:05:00Z">
                    <w:rPr>
                      <w:rFonts w:ascii="Times New Roman" w:hAnsi="Times New Roman"/>
                    </w:rPr>
                  </w:rPrChange>
                </w:rPr>
                <w:lastRenderedPageBreak/>
                <w:t>walk particle tracking (RWPT) and Kernel density estimator (KDE) post-processing to simulate flow and transport and concentrations.</w:t>
              </w:r>
            </w:ins>
          </w:p>
        </w:tc>
        <w:tc>
          <w:tcPr>
            <w:tcW w:w="1096" w:type="dxa"/>
          </w:tcPr>
          <w:p w14:paraId="0871A200" w14:textId="171FA0E9" w:rsidR="0061459A" w:rsidRPr="00C14DA2" w:rsidRDefault="0061459A">
            <w:pPr>
              <w:pStyle w:val="BodyText"/>
              <w:spacing w:before="0"/>
              <w:rPr>
                <w:ins w:id="3327" w:author="Cao, Ross" w:date="2025-10-23T09:19:00Z" w16du:dateUtc="2025-10-23T16:19:00Z"/>
                <w:sz w:val="20"/>
                <w:szCs w:val="20"/>
                <w:rPrChange w:id="3328" w:author="Song, Xuehang" w:date="2026-01-08T08:05:00Z" w16du:dateUtc="2026-01-08T16:05:00Z">
                  <w:rPr>
                    <w:ins w:id="3329" w:author="Cao, Ross" w:date="2025-10-23T09:19:00Z" w16du:dateUtc="2025-10-23T16:19:00Z"/>
                    <w:rFonts w:ascii="Times New Roman" w:hAnsi="Times New Roman"/>
                  </w:rPr>
                </w:rPrChange>
              </w:rPr>
              <w:pPrChange w:id="3330" w:author="Song, Xuehang" w:date="2026-01-08T08:05:00Z" w16du:dateUtc="2026-01-08T16:05:00Z">
                <w:pPr/>
              </w:pPrChange>
            </w:pPr>
            <w:ins w:id="3331" w:author="Cao, Ross" w:date="2025-10-23T09:19:00Z" w16du:dateUtc="2025-10-23T16:19:00Z">
              <w:r w:rsidRPr="00C14DA2">
                <w:rPr>
                  <w:sz w:val="20"/>
                  <w:szCs w:val="20"/>
                  <w:rPrChange w:id="3332" w:author="Song, Xuehang" w:date="2026-01-08T04:17:00Z" w16du:dateUtc="2026-01-08T12:17:00Z">
                    <w:rPr>
                      <w:rFonts w:ascii="Times New Roman" w:hAnsi="Times New Roman"/>
                    </w:rPr>
                  </w:rPrChange>
                </w:rPr>
                <w:lastRenderedPageBreak/>
                <w:fldChar w:fldCharType="begin"/>
              </w:r>
            </w:ins>
            <w:r w:rsidR="00C061BA" w:rsidRPr="00C14DA2">
              <w:rPr>
                <w:sz w:val="20"/>
                <w:szCs w:val="20"/>
                <w:rPrChange w:id="3333" w:author="Song, Xuehang" w:date="2026-01-08T04:17:00Z" w16du:dateUtc="2026-01-08T12:17:00Z">
                  <w:rPr>
                    <w:rFonts w:ascii="Times New Roman" w:hAnsi="Times New Roman"/>
                  </w:rPr>
                </w:rPrChange>
              </w:rPr>
              <w:instrText xml:space="preserve"> ADDIN EN.CITE &lt;EndNote&gt;&lt;Cite&gt;&lt;Author&gt;Majumder&lt;/Author&gt;&lt;Year&gt;2020&lt;/Year&gt;&lt;RecNum&gt;528&lt;/RecNum&gt;&lt;DisplayText&gt;(Majumder and Eldho, 2020)&lt;/DisplayText&gt;&lt;record&gt;&lt;rec-number&gt;528&lt;/rec-number&gt;&lt;foreign-keys&gt;&lt;key app="EN" db-id="avewzwavpffw96ewpdx505tfdawpfpatfzve" timestamp="1760631584"&gt;528&lt;/key&gt;&lt;/foreign-keys&gt;&lt;ref-type name="Journal Article"&gt;17&lt;/ref-type&gt;&lt;contributors&gt;&lt;authors&gt;&lt;author&gt;Majumder, Partha&lt;/author&gt;&lt;author&gt;Eldho, T. I.&lt;/author&gt;&lt;/authors&gt;&lt;/contributors&gt;&lt;titles&gt;&lt;title&gt;Artificial Neural Network and Grey Wolf Optimizer Based Surrogate Simulation-Optimization Model for Groundwater Remediation&lt;/title&gt;&lt;secondary-title&gt;Water Resources Management&lt;/secondary-title&gt;&lt;/titles&gt;&lt;periodical&gt;&lt;full-title&gt;Water Resources Management&lt;/full-title&gt;&lt;/periodical&gt;&lt;pages&gt;763-783&lt;/pages&gt;&lt;volume&gt;34&lt;/volume&gt;&lt;number&gt;2&lt;/number&gt;&lt;dates&gt;&lt;year&gt;2020&lt;/year&gt;&lt;pub-dates&gt;&lt;date&gt;2020/01/01&lt;/date&gt;&lt;/pub-dates&gt;&lt;/dates&gt;&lt;isbn&gt;1573-1650&lt;/isbn&gt;&lt;label&gt;Regression &amp;amp; classical surrogates&lt;/label&gt;&lt;urls&gt;&lt;related-urls&gt;&lt;url&gt;https://doi.org/10.1007/s11269-019-02472-9&lt;/url&gt;&lt;/related-urls&gt;&lt;/urls&gt;&lt;electronic-resource-num&gt;10.1007/s11269-019-02472-9&lt;/electronic-resource-num&gt;&lt;research-notes&gt;Design &amp;amp; optimization&lt;/research-notes&gt;&lt;/record&gt;&lt;/Cite&gt;&lt;/EndNote&gt;</w:instrText>
            </w:r>
            <w:ins w:id="3334" w:author="Cao, Ross" w:date="2025-10-23T09:19:00Z" w16du:dateUtc="2025-10-23T16:19:00Z">
              <w:r w:rsidRPr="00C14DA2">
                <w:rPr>
                  <w:sz w:val="20"/>
                  <w:szCs w:val="20"/>
                  <w:rPrChange w:id="3335" w:author="Song, Xuehang" w:date="2026-01-08T04:17:00Z" w16du:dateUtc="2026-01-08T12:17:00Z">
                    <w:rPr>
                      <w:rFonts w:ascii="Times New Roman" w:hAnsi="Times New Roman"/>
                    </w:rPr>
                  </w:rPrChange>
                </w:rPr>
                <w:fldChar w:fldCharType="separate"/>
              </w:r>
            </w:ins>
            <w:r w:rsidR="00CE34D9" w:rsidRPr="00C14DA2">
              <w:rPr>
                <w:noProof/>
                <w:sz w:val="20"/>
                <w:szCs w:val="20"/>
                <w:rPrChange w:id="3336" w:author="Song, Xuehang" w:date="2026-01-08T04:17:00Z" w16du:dateUtc="2026-01-08T12:17:00Z">
                  <w:rPr>
                    <w:rFonts w:ascii="Times New Roman" w:hAnsi="Times New Roman"/>
                    <w:noProof/>
                  </w:rPr>
                </w:rPrChange>
              </w:rPr>
              <w:t>(Majumder and Eldho, 2020)</w:t>
            </w:r>
            <w:ins w:id="3337" w:author="Cao, Ross" w:date="2025-10-23T09:19:00Z" w16du:dateUtc="2025-10-23T16:19:00Z">
              <w:r w:rsidRPr="00C14DA2">
                <w:rPr>
                  <w:sz w:val="20"/>
                  <w:szCs w:val="20"/>
                  <w:rPrChange w:id="3338" w:author="Song, Xuehang" w:date="2026-01-08T04:17:00Z" w16du:dateUtc="2026-01-08T12:17:00Z">
                    <w:rPr>
                      <w:rFonts w:ascii="Times New Roman" w:hAnsi="Times New Roman"/>
                    </w:rPr>
                  </w:rPrChange>
                </w:rPr>
                <w:fldChar w:fldCharType="end"/>
              </w:r>
            </w:ins>
          </w:p>
        </w:tc>
      </w:tr>
      <w:tr w:rsidR="00630271" w14:paraId="30903823" w14:textId="77777777" w:rsidTr="00C14DA2">
        <w:trPr>
          <w:ins w:id="3339" w:author="Cao, Ross" w:date="2025-10-23T09:19:00Z"/>
        </w:trPr>
        <w:tc>
          <w:tcPr>
            <w:tcW w:w="1515" w:type="dxa"/>
          </w:tcPr>
          <w:p w14:paraId="377ED7B5" w14:textId="77777777" w:rsidR="0061459A" w:rsidRPr="00C14DA2" w:rsidRDefault="0061459A">
            <w:pPr>
              <w:pStyle w:val="BodyText"/>
              <w:spacing w:before="0"/>
              <w:rPr>
                <w:ins w:id="3340" w:author="Cao, Ross" w:date="2025-10-23T09:19:00Z" w16du:dateUtc="2025-10-23T16:19:00Z"/>
                <w:sz w:val="20"/>
                <w:szCs w:val="20"/>
                <w:rPrChange w:id="3341" w:author="Song, Xuehang" w:date="2026-01-08T08:05:00Z" w16du:dateUtc="2026-01-08T16:05:00Z">
                  <w:rPr>
                    <w:ins w:id="3342" w:author="Cao, Ross" w:date="2025-10-23T09:19:00Z" w16du:dateUtc="2025-10-23T16:19:00Z"/>
                    <w:rFonts w:ascii="Times New Roman" w:hAnsi="Times New Roman"/>
                  </w:rPr>
                </w:rPrChange>
              </w:rPr>
              <w:pPrChange w:id="3343" w:author="Song, Xuehang" w:date="2026-01-08T08:05:00Z" w16du:dateUtc="2026-01-08T16:05:00Z">
                <w:pPr/>
              </w:pPrChange>
            </w:pPr>
            <w:ins w:id="3344" w:author="Cao, Ross" w:date="2025-10-23T09:19:00Z" w16du:dateUtc="2025-10-23T16:19:00Z">
              <w:r w:rsidRPr="00C14DA2">
                <w:rPr>
                  <w:sz w:val="20"/>
                  <w:szCs w:val="20"/>
                  <w:rPrChange w:id="3345" w:author="Song, Xuehang" w:date="2026-01-08T08:05:00Z" w16du:dateUtc="2026-01-08T16:05:00Z">
                    <w:rPr>
                      <w:rFonts w:ascii="Times New Roman" w:hAnsi="Times New Roman"/>
                    </w:rPr>
                  </w:rPrChange>
                </w:rPr>
                <w:t>Forward simulation of multispecies reactive transport (1D, homogeneous)</w:t>
              </w:r>
            </w:ins>
          </w:p>
        </w:tc>
        <w:tc>
          <w:tcPr>
            <w:tcW w:w="1585" w:type="dxa"/>
          </w:tcPr>
          <w:p w14:paraId="1825FA98" w14:textId="77777777" w:rsidR="0061459A" w:rsidRPr="00C14DA2" w:rsidRDefault="0061459A">
            <w:pPr>
              <w:pStyle w:val="BodyText"/>
              <w:spacing w:before="0"/>
              <w:rPr>
                <w:ins w:id="3346" w:author="Cao, Ross" w:date="2025-10-23T09:19:00Z" w16du:dateUtc="2025-10-23T16:19:00Z"/>
                <w:sz w:val="20"/>
                <w:szCs w:val="20"/>
                <w:rPrChange w:id="3347" w:author="Song, Xuehang" w:date="2026-01-08T08:05:00Z" w16du:dateUtc="2026-01-08T16:05:00Z">
                  <w:rPr>
                    <w:ins w:id="3348" w:author="Cao, Ross" w:date="2025-10-23T09:19:00Z" w16du:dateUtc="2025-10-23T16:19:00Z"/>
                    <w:rFonts w:ascii="Times New Roman" w:hAnsi="Times New Roman"/>
                  </w:rPr>
                </w:rPrChange>
              </w:rPr>
              <w:pPrChange w:id="3349" w:author="Song, Xuehang" w:date="2026-01-08T08:05:00Z" w16du:dateUtc="2026-01-08T16:05:00Z">
                <w:pPr/>
              </w:pPrChange>
            </w:pPr>
            <w:ins w:id="3350" w:author="Cao, Ross" w:date="2025-10-23T09:19:00Z" w16du:dateUtc="2025-10-23T16:19:00Z">
              <w:r w:rsidRPr="00C14DA2">
                <w:rPr>
                  <w:sz w:val="20"/>
                  <w:szCs w:val="20"/>
                  <w:rPrChange w:id="3351" w:author="Song, Xuehang" w:date="2026-01-08T08:05:00Z" w16du:dateUtc="2026-01-08T16:05:00Z">
                    <w:rPr>
                      <w:rFonts w:ascii="Times New Roman" w:hAnsi="Times New Roman"/>
                    </w:rPr>
                  </w:rPrChange>
                </w:rPr>
                <w:t xml:space="preserve">Parent C1: Groundwater seepage velocity and hydrodynamic dispersion coefficient (Peclet number, Pe), attenuation factors for parent (R1), degradation constants (λ₁) for each contaminants, normalized position and time x [0,1], T [0,5]; Daughter C2: Pe, R1, R2, λ₁, λ2, C1, X, and T. </w:t>
              </w:r>
            </w:ins>
          </w:p>
        </w:tc>
        <w:tc>
          <w:tcPr>
            <w:tcW w:w="1870" w:type="dxa"/>
          </w:tcPr>
          <w:p w14:paraId="040B69C5" w14:textId="77777777" w:rsidR="0061459A" w:rsidRPr="00C14DA2" w:rsidRDefault="0061459A">
            <w:pPr>
              <w:pStyle w:val="BodyText"/>
              <w:spacing w:before="0"/>
              <w:rPr>
                <w:ins w:id="3352" w:author="Cao, Ross" w:date="2025-10-23T09:19:00Z" w16du:dateUtc="2025-10-23T16:19:00Z"/>
                <w:sz w:val="20"/>
                <w:szCs w:val="20"/>
                <w:rPrChange w:id="3353" w:author="Song, Xuehang" w:date="2026-01-08T08:05:00Z" w16du:dateUtc="2026-01-08T16:05:00Z">
                  <w:rPr>
                    <w:ins w:id="3354" w:author="Cao, Ross" w:date="2025-10-23T09:19:00Z" w16du:dateUtc="2025-10-23T16:19:00Z"/>
                    <w:rFonts w:ascii="Times New Roman" w:hAnsi="Times New Roman"/>
                  </w:rPr>
                </w:rPrChange>
              </w:rPr>
              <w:pPrChange w:id="3355" w:author="Song, Xuehang" w:date="2026-01-08T08:05:00Z" w16du:dateUtc="2026-01-08T16:05:00Z">
                <w:pPr/>
              </w:pPrChange>
            </w:pPr>
            <w:ins w:id="3356" w:author="Cao, Ross" w:date="2025-10-23T09:19:00Z" w16du:dateUtc="2025-10-23T16:19:00Z">
              <w:r w:rsidRPr="00C14DA2">
                <w:rPr>
                  <w:sz w:val="20"/>
                  <w:szCs w:val="20"/>
                  <w:rPrChange w:id="3357" w:author="Song, Xuehang" w:date="2026-01-08T08:05:00Z" w16du:dateUtc="2026-01-08T16:05:00Z">
                    <w:rPr>
                      <w:rFonts w:ascii="Times New Roman" w:hAnsi="Times New Roman"/>
                    </w:rPr>
                  </w:rPrChange>
                </w:rPr>
                <w:t>Aqueous concentration of each contaminant across space and time. C1(x,t) and C2(x,t). Reported via errors (MAE/MSE/RMSE) at selected X/T.</w:t>
              </w:r>
            </w:ins>
          </w:p>
        </w:tc>
        <w:tc>
          <w:tcPr>
            <w:tcW w:w="1382" w:type="dxa"/>
          </w:tcPr>
          <w:p w14:paraId="44E56828" w14:textId="77777777" w:rsidR="0061459A" w:rsidRPr="00C14DA2" w:rsidRDefault="0061459A">
            <w:pPr>
              <w:pStyle w:val="BodyText"/>
              <w:spacing w:before="0"/>
              <w:rPr>
                <w:ins w:id="3358" w:author="Cao, Ross" w:date="2025-10-23T09:19:00Z" w16du:dateUtc="2025-10-23T16:19:00Z"/>
                <w:sz w:val="20"/>
                <w:szCs w:val="20"/>
                <w:rPrChange w:id="3359" w:author="Song, Xuehang" w:date="2026-01-08T08:05:00Z" w16du:dateUtc="2026-01-08T16:05:00Z">
                  <w:rPr>
                    <w:ins w:id="3360" w:author="Cao, Ross" w:date="2025-10-23T09:19:00Z" w16du:dateUtc="2025-10-23T16:19:00Z"/>
                    <w:rFonts w:ascii="Times New Roman" w:hAnsi="Times New Roman"/>
                  </w:rPr>
                </w:rPrChange>
              </w:rPr>
              <w:pPrChange w:id="3361" w:author="Song, Xuehang" w:date="2026-01-08T08:05:00Z" w16du:dateUtc="2026-01-08T16:05:00Z">
                <w:pPr/>
              </w:pPrChange>
            </w:pPr>
            <w:ins w:id="3362" w:author="Cao, Ross" w:date="2025-10-23T09:19:00Z" w16du:dateUtc="2025-10-23T16:19:00Z">
              <w:r w:rsidRPr="00C14DA2">
                <w:rPr>
                  <w:sz w:val="20"/>
                  <w:szCs w:val="20"/>
                  <w:rPrChange w:id="3363" w:author="Song, Xuehang" w:date="2026-01-08T08:05:00Z" w16du:dateUtc="2026-01-08T16:05:00Z">
                    <w:rPr>
                      <w:rFonts w:ascii="Times New Roman" w:hAnsi="Times New Roman"/>
                    </w:rPr>
                  </w:rPrChange>
                </w:rPr>
                <w:t xml:space="preserve">Uniform grid based random Monte Carlo subset. </w:t>
              </w:r>
            </w:ins>
          </w:p>
        </w:tc>
        <w:tc>
          <w:tcPr>
            <w:tcW w:w="1514" w:type="dxa"/>
          </w:tcPr>
          <w:p w14:paraId="2FD9AC36" w14:textId="43713D4B" w:rsidR="0061459A" w:rsidRPr="00C14DA2" w:rsidRDefault="0061459A">
            <w:pPr>
              <w:pStyle w:val="BodyText"/>
              <w:spacing w:before="0"/>
              <w:rPr>
                <w:ins w:id="3364" w:author="Cao, Ross" w:date="2025-10-23T09:19:00Z" w16du:dateUtc="2025-10-23T16:19:00Z"/>
                <w:sz w:val="20"/>
                <w:szCs w:val="20"/>
                <w:rPrChange w:id="3365" w:author="Song, Xuehang" w:date="2026-01-08T08:05:00Z" w16du:dateUtc="2026-01-08T16:05:00Z">
                  <w:rPr>
                    <w:ins w:id="3366" w:author="Cao, Ross" w:date="2025-10-23T09:19:00Z" w16du:dateUtc="2025-10-23T16:19:00Z"/>
                    <w:rFonts w:ascii="Times New Roman" w:hAnsi="Times New Roman"/>
                  </w:rPr>
                </w:rPrChange>
              </w:rPr>
              <w:pPrChange w:id="3367" w:author="Song, Xuehang" w:date="2026-01-08T08:05:00Z" w16du:dateUtc="2026-01-08T16:05:00Z">
                <w:pPr/>
              </w:pPrChange>
            </w:pPr>
            <w:ins w:id="3368" w:author="Cao, Ross" w:date="2025-10-23T09:19:00Z" w16du:dateUtc="2025-10-23T16:19:00Z">
              <w:r w:rsidRPr="00C14DA2">
                <w:rPr>
                  <w:sz w:val="20"/>
                  <w:szCs w:val="20"/>
                  <w:rPrChange w:id="3369" w:author="Song, Xuehang" w:date="2026-01-08T08:05:00Z" w16du:dateUtc="2026-01-08T16:05:00Z">
                    <w:rPr>
                      <w:rFonts w:ascii="Times New Roman" w:hAnsi="Times New Roman"/>
                    </w:rPr>
                  </w:rPrChange>
                </w:rPr>
                <w:t xml:space="preserve">Samples uniformly taken within the min-max ranges. </w:t>
              </w:r>
            </w:ins>
          </w:p>
        </w:tc>
        <w:tc>
          <w:tcPr>
            <w:tcW w:w="1706" w:type="dxa"/>
          </w:tcPr>
          <w:p w14:paraId="4CB059C0" w14:textId="77777777" w:rsidR="0061459A" w:rsidRPr="00C14DA2" w:rsidRDefault="0061459A">
            <w:pPr>
              <w:pStyle w:val="BodyText"/>
              <w:spacing w:before="0"/>
              <w:rPr>
                <w:ins w:id="3370" w:author="Cao, Ross" w:date="2025-10-23T09:19:00Z" w16du:dateUtc="2025-10-23T16:19:00Z"/>
                <w:sz w:val="20"/>
                <w:szCs w:val="20"/>
                <w:rPrChange w:id="3371" w:author="Song, Xuehang" w:date="2026-01-08T08:05:00Z" w16du:dateUtc="2026-01-08T16:05:00Z">
                  <w:rPr>
                    <w:ins w:id="3372" w:author="Cao, Ross" w:date="2025-10-23T09:19:00Z" w16du:dateUtc="2025-10-23T16:19:00Z"/>
                    <w:rFonts w:ascii="Times New Roman" w:hAnsi="Times New Roman"/>
                  </w:rPr>
                </w:rPrChange>
              </w:rPr>
              <w:pPrChange w:id="3373" w:author="Song, Xuehang" w:date="2026-01-08T08:05:00Z" w16du:dateUtc="2026-01-08T16:05:00Z">
                <w:pPr/>
              </w:pPrChange>
            </w:pPr>
            <w:ins w:id="3374" w:author="Cao, Ross" w:date="2025-10-23T09:19:00Z" w16du:dateUtc="2025-10-23T16:19:00Z">
              <w:r w:rsidRPr="00C14DA2">
                <w:rPr>
                  <w:sz w:val="20"/>
                  <w:szCs w:val="20"/>
                  <w:rPrChange w:id="3375" w:author="Song, Xuehang" w:date="2026-01-08T08:05:00Z" w16du:dateUtc="2026-01-08T16:05:00Z">
                    <w:rPr>
                      <w:rFonts w:ascii="Times New Roman" w:hAnsi="Times New Roman"/>
                    </w:rPr>
                  </w:rPrChange>
                </w:rPr>
                <w:t>None. Inputs varied independently.</w:t>
              </w:r>
            </w:ins>
          </w:p>
        </w:tc>
        <w:tc>
          <w:tcPr>
            <w:tcW w:w="1784" w:type="dxa"/>
          </w:tcPr>
          <w:p w14:paraId="246FF531" w14:textId="77777777" w:rsidR="0061459A" w:rsidRPr="00C14DA2" w:rsidRDefault="0061459A">
            <w:pPr>
              <w:pStyle w:val="BodyText"/>
              <w:spacing w:before="0"/>
              <w:rPr>
                <w:ins w:id="3376" w:author="Cao, Ross" w:date="2025-10-23T09:19:00Z" w16du:dateUtc="2025-10-23T16:19:00Z"/>
                <w:sz w:val="20"/>
                <w:szCs w:val="20"/>
                <w:rPrChange w:id="3377" w:author="Song, Xuehang" w:date="2026-01-08T08:05:00Z" w16du:dateUtc="2026-01-08T16:05:00Z">
                  <w:rPr>
                    <w:ins w:id="3378" w:author="Cao, Ross" w:date="2025-10-23T09:19:00Z" w16du:dateUtc="2025-10-23T16:19:00Z"/>
                    <w:rFonts w:ascii="Times New Roman" w:hAnsi="Times New Roman"/>
                  </w:rPr>
                </w:rPrChange>
              </w:rPr>
              <w:pPrChange w:id="3379" w:author="Song, Xuehang" w:date="2026-01-08T08:05:00Z" w16du:dateUtc="2026-01-08T16:05:00Z">
                <w:pPr/>
              </w:pPrChange>
            </w:pPr>
            <w:ins w:id="3380" w:author="Cao, Ross" w:date="2025-10-23T09:19:00Z" w16du:dateUtc="2025-10-23T16:19:00Z">
              <w:r w:rsidRPr="00C14DA2">
                <w:rPr>
                  <w:sz w:val="20"/>
                  <w:szCs w:val="20"/>
                  <w:rPrChange w:id="3381" w:author="Song, Xuehang" w:date="2026-01-08T08:05:00Z" w16du:dateUtc="2026-01-08T16:05:00Z">
                    <w:rPr>
                      <w:rFonts w:ascii="Times New Roman" w:hAnsi="Times New Roman"/>
                    </w:rPr>
                  </w:rPrChange>
                </w:rPr>
                <w:t xml:space="preserve">Feed-forward ANN (two MLPs), 4 hidden layers for parent C1, 6 layers for daughter C2, ReLU activations, Adam optimizer.  </w:t>
              </w:r>
            </w:ins>
          </w:p>
        </w:tc>
        <w:tc>
          <w:tcPr>
            <w:tcW w:w="1588" w:type="dxa"/>
          </w:tcPr>
          <w:p w14:paraId="761E157D" w14:textId="77777777" w:rsidR="0061459A" w:rsidRPr="00C14DA2" w:rsidRDefault="0061459A">
            <w:pPr>
              <w:pStyle w:val="BodyText"/>
              <w:spacing w:before="0"/>
              <w:rPr>
                <w:ins w:id="3382" w:author="Cao, Ross" w:date="2025-10-23T09:19:00Z" w16du:dateUtc="2025-10-23T16:19:00Z"/>
                <w:sz w:val="20"/>
                <w:szCs w:val="20"/>
                <w:rPrChange w:id="3383" w:author="Song, Xuehang" w:date="2026-01-08T08:05:00Z" w16du:dateUtc="2026-01-08T16:05:00Z">
                  <w:rPr>
                    <w:ins w:id="3384" w:author="Cao, Ross" w:date="2025-10-23T09:19:00Z" w16du:dateUtc="2025-10-23T16:19:00Z"/>
                    <w:rFonts w:ascii="Times New Roman" w:hAnsi="Times New Roman"/>
                  </w:rPr>
                </w:rPrChange>
              </w:rPr>
              <w:pPrChange w:id="3385" w:author="Song, Xuehang" w:date="2026-01-08T08:05:00Z" w16du:dateUtc="2026-01-08T16:05:00Z">
                <w:pPr/>
              </w:pPrChange>
            </w:pPr>
            <w:ins w:id="3386" w:author="Cao, Ross" w:date="2025-10-23T09:19:00Z" w16du:dateUtc="2025-10-23T16:19:00Z">
              <w:r w:rsidRPr="00C14DA2">
                <w:rPr>
                  <w:sz w:val="20"/>
                  <w:szCs w:val="20"/>
                  <w:rPrChange w:id="3387" w:author="Song, Xuehang" w:date="2026-01-08T08:05:00Z" w16du:dateUtc="2026-01-08T16:05:00Z">
                    <w:rPr>
                      <w:rFonts w:ascii="Times New Roman" w:hAnsi="Times New Roman"/>
                    </w:rPr>
                  </w:rPrChange>
                </w:rPr>
                <w:t xml:space="preserve">Custom FD code. </w:t>
              </w:r>
            </w:ins>
          </w:p>
        </w:tc>
        <w:tc>
          <w:tcPr>
            <w:tcW w:w="1096" w:type="dxa"/>
          </w:tcPr>
          <w:p w14:paraId="7B2B618E" w14:textId="6120618B" w:rsidR="0061459A" w:rsidRPr="00C14DA2" w:rsidRDefault="0061459A">
            <w:pPr>
              <w:pStyle w:val="BodyText"/>
              <w:spacing w:before="0"/>
              <w:rPr>
                <w:ins w:id="3388" w:author="Cao, Ross" w:date="2025-10-23T09:19:00Z" w16du:dateUtc="2025-10-23T16:19:00Z"/>
                <w:sz w:val="20"/>
                <w:szCs w:val="20"/>
                <w:rPrChange w:id="3389" w:author="Song, Xuehang" w:date="2026-01-08T08:05:00Z" w16du:dateUtc="2026-01-08T16:05:00Z">
                  <w:rPr>
                    <w:ins w:id="3390" w:author="Cao, Ross" w:date="2025-10-23T09:19:00Z" w16du:dateUtc="2025-10-23T16:19:00Z"/>
                    <w:rFonts w:ascii="Times New Roman" w:hAnsi="Times New Roman"/>
                  </w:rPr>
                </w:rPrChange>
              </w:rPr>
              <w:pPrChange w:id="3391" w:author="Song, Xuehang" w:date="2026-01-08T08:05:00Z" w16du:dateUtc="2026-01-08T16:05:00Z">
                <w:pPr/>
              </w:pPrChange>
            </w:pPr>
            <w:ins w:id="3392" w:author="Cao, Ross" w:date="2025-10-23T09:19:00Z" w16du:dateUtc="2025-10-23T16:19:00Z">
              <w:r w:rsidRPr="00C14DA2">
                <w:rPr>
                  <w:sz w:val="20"/>
                  <w:szCs w:val="20"/>
                  <w:rPrChange w:id="3393" w:author="Song, Xuehang" w:date="2026-01-08T04:17:00Z" w16du:dateUtc="2026-01-08T12:17:00Z">
                    <w:rPr>
                      <w:rFonts w:ascii="Times New Roman" w:hAnsi="Times New Roman"/>
                    </w:rPr>
                  </w:rPrChange>
                </w:rPr>
                <w:fldChar w:fldCharType="begin"/>
              </w:r>
            </w:ins>
            <w:r w:rsidR="00C061BA" w:rsidRPr="00C14DA2">
              <w:rPr>
                <w:sz w:val="20"/>
                <w:szCs w:val="20"/>
                <w:rPrChange w:id="3394" w:author="Song, Xuehang" w:date="2026-01-08T04:17:00Z" w16du:dateUtc="2026-01-08T12:17:00Z">
                  <w:rPr>
                    <w:rFonts w:ascii="Times New Roman" w:hAnsi="Times New Roman"/>
                  </w:rPr>
                </w:rPrChange>
              </w:rPr>
              <w:instrText xml:space="preserve"> ADDIN EN.CITE &lt;EndNote&gt;&lt;Cite&gt;&lt;Author&gt;Nguyen&lt;/Author&gt;&lt;Year&gt;2025&lt;/Year&gt;&lt;RecNum&gt;515&lt;/RecNum&gt;&lt;DisplayText&gt;(Nguyen et al., 2025)&lt;/DisplayText&gt;&lt;record&gt;&lt;rec-number&gt;515&lt;/rec-number&gt;&lt;foreign-keys&gt;&lt;key app="EN" db-id="avewzwavpffw96ewpdx505tfdawpfpatfzve" timestamp="1759776011"&gt;515&lt;/key&gt;&lt;/foreign-keys&gt;&lt;ref-type name="Journal Article"&gt;17&lt;/ref-type&gt;&lt;contributors&gt;&lt;authors&gt;&lt;author&gt;Nguyen, Thu-Uyen&lt;/author&gt;&lt;author&gt;Suk, Heejun&lt;/author&gt;&lt;author&gt;Liang, Ching-Ping&lt;/author&gt;&lt;author&gt;Ho, Yu-Chieh&lt;/author&gt;&lt;author&gt;Chen, Jui-Sheng&lt;/author&gt;&lt;/authors&gt;&lt;/contributors&gt;&lt;titles&gt;&lt;title&gt;Using Machine Learning to Develop a Surrogate Model for Simulating Multispecies Contaminant Transport in Groundwater&lt;/title&gt;&lt;secondary-title&gt;Hydrology&lt;/secondary-title&gt;&lt;/titles&gt;&lt;periodical&gt;&lt;full-title&gt;Hydrology&lt;/full-title&gt;&lt;/periodical&gt;&lt;pages&gt;185&lt;/pages&gt;&lt;volume&gt;12&lt;/volume&gt;&lt;number&gt;7&lt;/number&gt;&lt;dates&gt;&lt;year&gt;2025&lt;/year&gt;&lt;/dates&gt;&lt;isbn&gt;2306-5338&lt;/isbn&gt;&lt;accession-num&gt;doi:10.3390/hydrology12070185&lt;/accession-num&gt;&lt;label&gt;Regression &amp;amp; classical surrogates&lt;/label&gt;&lt;urls&gt;&lt;related-urls&gt;&lt;url&gt;https://www.mdpi.com/2306-5338/12/7/185&lt;/url&gt;&lt;/related-urls&gt;&lt;/urls&gt;&lt;research-notes&gt;Forward emulation&lt;/research-notes&gt;&lt;/record&gt;&lt;/Cite&gt;&lt;/EndNote&gt;</w:instrText>
            </w:r>
            <w:ins w:id="3395" w:author="Cao, Ross" w:date="2025-10-23T09:19:00Z" w16du:dateUtc="2025-10-23T16:19:00Z">
              <w:r w:rsidRPr="00C14DA2">
                <w:rPr>
                  <w:sz w:val="20"/>
                  <w:szCs w:val="20"/>
                  <w:rPrChange w:id="3396" w:author="Song, Xuehang" w:date="2026-01-08T04:17:00Z" w16du:dateUtc="2026-01-08T12:17:00Z">
                    <w:rPr>
                      <w:rFonts w:ascii="Times New Roman" w:hAnsi="Times New Roman"/>
                    </w:rPr>
                  </w:rPrChange>
                </w:rPr>
                <w:fldChar w:fldCharType="separate"/>
              </w:r>
            </w:ins>
            <w:r w:rsidR="00CE34D9" w:rsidRPr="00C14DA2">
              <w:rPr>
                <w:noProof/>
                <w:sz w:val="20"/>
                <w:szCs w:val="20"/>
                <w:rPrChange w:id="3397" w:author="Song, Xuehang" w:date="2026-01-08T04:17:00Z" w16du:dateUtc="2026-01-08T12:17:00Z">
                  <w:rPr>
                    <w:rFonts w:ascii="Times New Roman" w:hAnsi="Times New Roman"/>
                    <w:noProof/>
                  </w:rPr>
                </w:rPrChange>
              </w:rPr>
              <w:t>(Nguyen et al., 2025)</w:t>
            </w:r>
            <w:ins w:id="3398" w:author="Cao, Ross" w:date="2025-10-23T09:19:00Z" w16du:dateUtc="2025-10-23T16:19:00Z">
              <w:r w:rsidRPr="00C14DA2">
                <w:rPr>
                  <w:sz w:val="20"/>
                  <w:szCs w:val="20"/>
                  <w:rPrChange w:id="3399" w:author="Song, Xuehang" w:date="2026-01-08T04:17:00Z" w16du:dateUtc="2026-01-08T12:17:00Z">
                    <w:rPr>
                      <w:rFonts w:ascii="Times New Roman" w:hAnsi="Times New Roman"/>
                    </w:rPr>
                  </w:rPrChange>
                </w:rPr>
                <w:fldChar w:fldCharType="end"/>
              </w:r>
            </w:ins>
          </w:p>
        </w:tc>
      </w:tr>
      <w:tr w:rsidR="00630271" w14:paraId="55E54574" w14:textId="77777777" w:rsidTr="00C14DA2">
        <w:trPr>
          <w:ins w:id="3400" w:author="Cao, Ross" w:date="2025-10-23T09:19:00Z"/>
        </w:trPr>
        <w:tc>
          <w:tcPr>
            <w:tcW w:w="1515" w:type="dxa"/>
          </w:tcPr>
          <w:p w14:paraId="268D59E0" w14:textId="77777777" w:rsidR="0061459A" w:rsidRPr="00C14DA2" w:rsidRDefault="0061459A">
            <w:pPr>
              <w:pStyle w:val="BodyText"/>
              <w:spacing w:before="0"/>
              <w:rPr>
                <w:ins w:id="3401" w:author="Cao, Ross" w:date="2025-10-23T09:19:00Z" w16du:dateUtc="2025-10-23T16:19:00Z"/>
                <w:sz w:val="20"/>
                <w:szCs w:val="20"/>
                <w:rPrChange w:id="3402" w:author="Song, Xuehang" w:date="2026-01-08T08:05:00Z" w16du:dateUtc="2026-01-08T16:05:00Z">
                  <w:rPr>
                    <w:ins w:id="3403" w:author="Cao, Ross" w:date="2025-10-23T09:19:00Z" w16du:dateUtc="2025-10-23T16:19:00Z"/>
                    <w:rFonts w:ascii="Times New Roman" w:hAnsi="Times New Roman"/>
                  </w:rPr>
                </w:rPrChange>
              </w:rPr>
              <w:pPrChange w:id="3404" w:author="Song, Xuehang" w:date="2026-01-08T08:05:00Z" w16du:dateUtc="2026-01-08T16:05:00Z">
                <w:pPr/>
              </w:pPrChange>
            </w:pPr>
            <w:ins w:id="3405" w:author="Cao, Ross" w:date="2025-10-23T09:19:00Z" w16du:dateUtc="2025-10-23T16:19:00Z">
              <w:r w:rsidRPr="00C14DA2">
                <w:rPr>
                  <w:sz w:val="20"/>
                  <w:szCs w:val="20"/>
                  <w:rPrChange w:id="3406" w:author="Song, Xuehang" w:date="2026-01-08T08:05:00Z" w16du:dateUtc="2026-01-08T16:05:00Z">
                    <w:rPr>
                      <w:rFonts w:ascii="Times New Roman" w:hAnsi="Times New Roman"/>
                    </w:rPr>
                  </w:rPrChange>
                </w:rPr>
                <w:t xml:space="preserve">NAPL source identification &amp; UQ using </w:t>
              </w:r>
              <w:r w:rsidRPr="00C14DA2">
                <w:rPr>
                  <w:sz w:val="20"/>
                  <w:szCs w:val="20"/>
                  <w:rPrChange w:id="3407" w:author="Song, Xuehang" w:date="2026-01-08T08:05:00Z" w16du:dateUtc="2026-01-08T16:05:00Z">
                    <w:rPr>
                      <w:rFonts w:ascii="Times New Roman" w:hAnsi="Times New Roman"/>
                    </w:rPr>
                  </w:rPrChange>
                </w:rPr>
                <w:lastRenderedPageBreak/>
                <w:t>physics-trained ML</w:t>
              </w:r>
            </w:ins>
          </w:p>
        </w:tc>
        <w:tc>
          <w:tcPr>
            <w:tcW w:w="1585" w:type="dxa"/>
          </w:tcPr>
          <w:p w14:paraId="17BDA9D0" w14:textId="77777777" w:rsidR="0061459A" w:rsidRPr="00C14DA2" w:rsidRDefault="0061459A">
            <w:pPr>
              <w:pStyle w:val="BodyText"/>
              <w:spacing w:before="0"/>
              <w:rPr>
                <w:ins w:id="3408" w:author="Cao, Ross" w:date="2025-10-23T09:19:00Z" w16du:dateUtc="2025-10-23T16:19:00Z"/>
                <w:sz w:val="20"/>
                <w:szCs w:val="20"/>
                <w:rPrChange w:id="3409" w:author="Song, Xuehang" w:date="2026-01-08T08:05:00Z" w16du:dateUtc="2026-01-08T16:05:00Z">
                  <w:rPr>
                    <w:ins w:id="3410" w:author="Cao, Ross" w:date="2025-10-23T09:19:00Z" w16du:dateUtc="2025-10-23T16:19:00Z"/>
                    <w:rFonts w:ascii="Times New Roman" w:hAnsi="Times New Roman"/>
                  </w:rPr>
                </w:rPrChange>
              </w:rPr>
              <w:pPrChange w:id="3411" w:author="Song, Xuehang" w:date="2026-01-08T08:05:00Z" w16du:dateUtc="2026-01-08T16:05:00Z">
                <w:pPr/>
              </w:pPrChange>
            </w:pPr>
            <w:ins w:id="3412" w:author="Cao, Ross" w:date="2025-10-23T09:19:00Z" w16du:dateUtc="2025-10-23T16:19:00Z">
              <w:r w:rsidRPr="00C14DA2">
                <w:rPr>
                  <w:sz w:val="20"/>
                  <w:szCs w:val="20"/>
                  <w:rPrChange w:id="3413" w:author="Song, Xuehang" w:date="2026-01-08T08:05:00Z" w16du:dateUtc="2026-01-08T16:05:00Z">
                    <w:rPr>
                      <w:rFonts w:ascii="Times New Roman" w:hAnsi="Times New Roman"/>
                    </w:rPr>
                  </w:rPrChange>
                </w:rPr>
                <w:lastRenderedPageBreak/>
                <w:t xml:space="preserve">Permeability field, borehole measurements of NAPL </w:t>
              </w:r>
              <w:r w:rsidRPr="00C14DA2">
                <w:rPr>
                  <w:sz w:val="20"/>
                  <w:szCs w:val="20"/>
                  <w:rPrChange w:id="3414" w:author="Song, Xuehang" w:date="2026-01-08T08:05:00Z" w16du:dateUtc="2026-01-08T16:05:00Z">
                    <w:rPr>
                      <w:rFonts w:ascii="Times New Roman" w:hAnsi="Times New Roman"/>
                    </w:rPr>
                  </w:rPrChange>
                </w:rPr>
                <w:lastRenderedPageBreak/>
                <w:t xml:space="preserve">saturation and concentration at several times, per pixel: distances to nearest up/down-gradient boreholes, log k, vertical log k. </w:t>
              </w:r>
            </w:ins>
          </w:p>
        </w:tc>
        <w:tc>
          <w:tcPr>
            <w:tcW w:w="1870" w:type="dxa"/>
          </w:tcPr>
          <w:p w14:paraId="62285652" w14:textId="77777777" w:rsidR="0061459A" w:rsidRPr="00C14DA2" w:rsidRDefault="0061459A">
            <w:pPr>
              <w:pStyle w:val="BodyText"/>
              <w:spacing w:before="0"/>
              <w:rPr>
                <w:ins w:id="3415" w:author="Cao, Ross" w:date="2025-10-23T09:19:00Z" w16du:dateUtc="2025-10-23T16:19:00Z"/>
                <w:sz w:val="20"/>
                <w:szCs w:val="20"/>
                <w:rPrChange w:id="3416" w:author="Song, Xuehang" w:date="2026-01-08T08:05:00Z" w16du:dateUtc="2026-01-08T16:05:00Z">
                  <w:rPr>
                    <w:ins w:id="3417" w:author="Cao, Ross" w:date="2025-10-23T09:19:00Z" w16du:dateUtc="2025-10-23T16:19:00Z"/>
                    <w:rFonts w:ascii="Times New Roman" w:hAnsi="Times New Roman"/>
                  </w:rPr>
                </w:rPrChange>
              </w:rPr>
              <w:pPrChange w:id="3418" w:author="Song, Xuehang" w:date="2026-01-08T08:05:00Z" w16du:dateUtc="2026-01-08T16:05:00Z">
                <w:pPr/>
              </w:pPrChange>
            </w:pPr>
            <w:ins w:id="3419" w:author="Cao, Ross" w:date="2025-10-23T09:19:00Z" w16du:dateUtc="2025-10-23T16:19:00Z">
              <w:r w:rsidRPr="00C14DA2">
                <w:rPr>
                  <w:sz w:val="20"/>
                  <w:szCs w:val="20"/>
                  <w:rPrChange w:id="3420" w:author="Song, Xuehang" w:date="2026-01-08T08:05:00Z" w16du:dateUtc="2026-01-08T16:05:00Z">
                    <w:rPr>
                      <w:rFonts w:ascii="Times New Roman" w:hAnsi="Times New Roman"/>
                    </w:rPr>
                  </w:rPrChange>
                </w:rPr>
                <w:lastRenderedPageBreak/>
                <w:t xml:space="preserve">2D fields of saturation and concentrations, uncertainty maps, </w:t>
              </w:r>
              <w:r w:rsidRPr="00C14DA2">
                <w:rPr>
                  <w:sz w:val="20"/>
                  <w:szCs w:val="20"/>
                  <w:rPrChange w:id="3421" w:author="Song, Xuehang" w:date="2026-01-08T08:05:00Z" w16du:dateUtc="2026-01-08T16:05:00Z">
                    <w:rPr>
                      <w:rFonts w:ascii="Times New Roman" w:hAnsi="Times New Roman"/>
                    </w:rPr>
                  </w:rPrChange>
                </w:rPr>
                <w:lastRenderedPageBreak/>
                <w:t>metrics for total NAPL, total aqueous mass, pool fraction, centers.</w:t>
              </w:r>
            </w:ins>
          </w:p>
        </w:tc>
        <w:tc>
          <w:tcPr>
            <w:tcW w:w="1382" w:type="dxa"/>
          </w:tcPr>
          <w:p w14:paraId="408465C0" w14:textId="77777777" w:rsidR="0061459A" w:rsidRPr="00C14DA2" w:rsidRDefault="0061459A">
            <w:pPr>
              <w:pStyle w:val="BodyText"/>
              <w:spacing w:before="0"/>
              <w:rPr>
                <w:ins w:id="3422" w:author="Cao, Ross" w:date="2025-10-23T09:19:00Z" w16du:dateUtc="2025-10-23T16:19:00Z"/>
                <w:sz w:val="20"/>
                <w:szCs w:val="20"/>
                <w:rPrChange w:id="3423" w:author="Song, Xuehang" w:date="2026-01-08T08:05:00Z" w16du:dateUtc="2026-01-08T16:05:00Z">
                  <w:rPr>
                    <w:ins w:id="3424" w:author="Cao, Ross" w:date="2025-10-23T09:19:00Z" w16du:dateUtc="2025-10-23T16:19:00Z"/>
                    <w:rFonts w:ascii="Times New Roman" w:hAnsi="Times New Roman"/>
                  </w:rPr>
                </w:rPrChange>
              </w:rPr>
              <w:pPrChange w:id="3425" w:author="Song, Xuehang" w:date="2026-01-08T08:05:00Z" w16du:dateUtc="2026-01-08T16:05:00Z">
                <w:pPr/>
              </w:pPrChange>
            </w:pPr>
            <w:ins w:id="3426" w:author="Cao, Ross" w:date="2025-10-23T09:19:00Z" w16du:dateUtc="2025-10-23T16:19:00Z">
              <w:r w:rsidRPr="00C14DA2">
                <w:rPr>
                  <w:sz w:val="20"/>
                  <w:szCs w:val="20"/>
                  <w:rPrChange w:id="3427" w:author="Song, Xuehang" w:date="2026-01-08T08:05:00Z" w16du:dateUtc="2026-01-08T16:05:00Z">
                    <w:rPr>
                      <w:rFonts w:ascii="Times New Roman" w:hAnsi="Times New Roman"/>
                    </w:rPr>
                  </w:rPrChange>
                </w:rPr>
                <w:lastRenderedPageBreak/>
                <w:t xml:space="preserve">Inference sampling: Metropolis-Hastings to </w:t>
              </w:r>
              <w:r w:rsidRPr="00C14DA2">
                <w:rPr>
                  <w:sz w:val="20"/>
                  <w:szCs w:val="20"/>
                  <w:rPrChange w:id="3428" w:author="Song, Xuehang" w:date="2026-01-08T08:05:00Z" w16du:dateUtc="2026-01-08T16:05:00Z">
                    <w:rPr>
                      <w:rFonts w:ascii="Times New Roman" w:hAnsi="Times New Roman"/>
                    </w:rPr>
                  </w:rPrChange>
                </w:rPr>
                <w:lastRenderedPageBreak/>
                <w:t xml:space="preserve">draw conditional realizations, when k is uncertain, geostatistical ensemble of permeability then average over them.  </w:t>
              </w:r>
            </w:ins>
          </w:p>
        </w:tc>
        <w:tc>
          <w:tcPr>
            <w:tcW w:w="1514" w:type="dxa"/>
          </w:tcPr>
          <w:p w14:paraId="3240480C" w14:textId="77777777" w:rsidR="0061459A" w:rsidRPr="00C14DA2" w:rsidRDefault="0061459A">
            <w:pPr>
              <w:pStyle w:val="BodyText"/>
              <w:spacing w:before="0"/>
              <w:rPr>
                <w:ins w:id="3429" w:author="Cao, Ross" w:date="2025-10-23T09:19:00Z" w16du:dateUtc="2025-10-23T16:19:00Z"/>
                <w:sz w:val="20"/>
                <w:szCs w:val="20"/>
                <w:rPrChange w:id="3430" w:author="Song, Xuehang" w:date="2026-01-08T08:05:00Z" w16du:dateUtc="2026-01-08T16:05:00Z">
                  <w:rPr>
                    <w:ins w:id="3431" w:author="Cao, Ross" w:date="2025-10-23T09:19:00Z" w16du:dateUtc="2025-10-23T16:19:00Z"/>
                    <w:rFonts w:ascii="Times New Roman" w:hAnsi="Times New Roman"/>
                  </w:rPr>
                </w:rPrChange>
              </w:rPr>
              <w:pPrChange w:id="3432" w:author="Song, Xuehang" w:date="2026-01-08T08:05:00Z" w16du:dateUtc="2026-01-08T16:05:00Z">
                <w:pPr/>
              </w:pPrChange>
            </w:pPr>
            <w:ins w:id="3433" w:author="Cao, Ross" w:date="2025-10-23T09:19:00Z" w16du:dateUtc="2025-10-23T16:19:00Z">
              <w:r w:rsidRPr="00C14DA2">
                <w:rPr>
                  <w:sz w:val="20"/>
                  <w:szCs w:val="20"/>
                  <w:rPrChange w:id="3434" w:author="Song, Xuehang" w:date="2026-01-08T08:05:00Z" w16du:dateUtc="2026-01-08T16:05:00Z">
                    <w:rPr>
                      <w:rFonts w:ascii="Times New Roman" w:hAnsi="Times New Roman"/>
                    </w:rPr>
                  </w:rPrChange>
                </w:rPr>
                <w:lastRenderedPageBreak/>
                <w:t xml:space="preserve">No fitted site PDFs for inputs. After classification, </w:t>
              </w:r>
              <w:r w:rsidRPr="00C14DA2">
                <w:rPr>
                  <w:sz w:val="20"/>
                  <w:szCs w:val="20"/>
                  <w:rPrChange w:id="3435" w:author="Song, Xuehang" w:date="2026-01-08T08:05:00Z" w16du:dateUtc="2026-01-08T16:05:00Z">
                    <w:rPr>
                      <w:rFonts w:ascii="Times New Roman" w:hAnsi="Times New Roman"/>
                    </w:rPr>
                  </w:rPrChange>
                </w:rPr>
                <w:lastRenderedPageBreak/>
                <w:t xml:space="preserve">dequantization draws from PDFs fitted to category histograms. </w:t>
              </w:r>
            </w:ins>
          </w:p>
        </w:tc>
        <w:tc>
          <w:tcPr>
            <w:tcW w:w="1706" w:type="dxa"/>
          </w:tcPr>
          <w:p w14:paraId="6718D145" w14:textId="77777777" w:rsidR="0061459A" w:rsidRPr="00C14DA2" w:rsidRDefault="0061459A">
            <w:pPr>
              <w:pStyle w:val="BodyText"/>
              <w:spacing w:before="0"/>
              <w:rPr>
                <w:ins w:id="3436" w:author="Cao, Ross" w:date="2025-10-23T09:19:00Z" w16du:dateUtc="2025-10-23T16:19:00Z"/>
                <w:sz w:val="20"/>
                <w:szCs w:val="20"/>
                <w:rPrChange w:id="3437" w:author="Song, Xuehang" w:date="2026-01-08T08:05:00Z" w16du:dateUtc="2026-01-08T16:05:00Z">
                  <w:rPr>
                    <w:ins w:id="3438" w:author="Cao, Ross" w:date="2025-10-23T09:19:00Z" w16du:dateUtc="2025-10-23T16:19:00Z"/>
                    <w:rFonts w:ascii="Times New Roman" w:hAnsi="Times New Roman"/>
                  </w:rPr>
                </w:rPrChange>
              </w:rPr>
              <w:pPrChange w:id="3439" w:author="Song, Xuehang" w:date="2026-01-08T08:05:00Z" w16du:dateUtc="2026-01-08T16:05:00Z">
                <w:pPr/>
              </w:pPrChange>
            </w:pPr>
            <w:ins w:id="3440" w:author="Cao, Ross" w:date="2025-10-23T09:19:00Z" w16du:dateUtc="2025-10-23T16:19:00Z">
              <w:r w:rsidRPr="00C14DA2">
                <w:rPr>
                  <w:sz w:val="20"/>
                  <w:szCs w:val="20"/>
                  <w:rPrChange w:id="3441" w:author="Song, Xuehang" w:date="2026-01-08T08:05:00Z" w16du:dateUtc="2026-01-08T16:05:00Z">
                    <w:rPr>
                      <w:rFonts w:ascii="Times New Roman" w:hAnsi="Times New Roman"/>
                    </w:rPr>
                  </w:rPrChange>
                </w:rPr>
                <w:lastRenderedPageBreak/>
                <w:t xml:space="preserve">Spatial dependence modeled in the DRF via pairwise </w:t>
              </w:r>
              <w:r w:rsidRPr="00C14DA2">
                <w:rPr>
                  <w:sz w:val="20"/>
                  <w:szCs w:val="20"/>
                  <w:rPrChange w:id="3442" w:author="Song, Xuehang" w:date="2026-01-08T08:05:00Z" w16du:dateUtc="2026-01-08T16:05:00Z">
                    <w:rPr>
                      <w:rFonts w:ascii="Times New Roman" w:hAnsi="Times New Roman"/>
                    </w:rPr>
                  </w:rPrChange>
                </w:rPr>
                <w:lastRenderedPageBreak/>
                <w:t>potentials and shared features. Saturation and concentration are coupled via shared features.</w:t>
              </w:r>
            </w:ins>
          </w:p>
        </w:tc>
        <w:tc>
          <w:tcPr>
            <w:tcW w:w="1784" w:type="dxa"/>
          </w:tcPr>
          <w:p w14:paraId="3E2126E6" w14:textId="77777777" w:rsidR="0061459A" w:rsidRPr="00C14DA2" w:rsidRDefault="0061459A">
            <w:pPr>
              <w:pStyle w:val="BodyText"/>
              <w:spacing w:before="0"/>
              <w:rPr>
                <w:ins w:id="3443" w:author="Cao, Ross" w:date="2025-10-23T09:19:00Z" w16du:dateUtc="2025-10-23T16:19:00Z"/>
                <w:sz w:val="20"/>
                <w:szCs w:val="20"/>
                <w:rPrChange w:id="3444" w:author="Song, Xuehang" w:date="2026-01-08T08:05:00Z" w16du:dateUtc="2026-01-08T16:05:00Z">
                  <w:rPr>
                    <w:ins w:id="3445" w:author="Cao, Ross" w:date="2025-10-23T09:19:00Z" w16du:dateUtc="2025-10-23T16:19:00Z"/>
                    <w:rFonts w:ascii="Times New Roman" w:hAnsi="Times New Roman"/>
                  </w:rPr>
                </w:rPrChange>
              </w:rPr>
              <w:pPrChange w:id="3446" w:author="Song, Xuehang" w:date="2026-01-08T08:05:00Z" w16du:dateUtc="2026-01-08T16:05:00Z">
                <w:pPr/>
              </w:pPrChange>
            </w:pPr>
            <w:ins w:id="3447" w:author="Cao, Ross" w:date="2025-10-23T09:19:00Z" w16du:dateUtc="2025-10-23T16:19:00Z">
              <w:r w:rsidRPr="00C14DA2">
                <w:rPr>
                  <w:sz w:val="20"/>
                  <w:szCs w:val="20"/>
                  <w:rPrChange w:id="3448" w:author="Song, Xuehang" w:date="2026-01-08T08:05:00Z" w16du:dateUtc="2026-01-08T16:05:00Z">
                    <w:rPr>
                      <w:rFonts w:ascii="Times New Roman" w:hAnsi="Times New Roman"/>
                    </w:rPr>
                  </w:rPrChange>
                </w:rPr>
                <w:lastRenderedPageBreak/>
                <w:t xml:space="preserve">Discriminative Random Field (DRF), trained by psedolikelihood, </w:t>
              </w:r>
              <w:r w:rsidRPr="00C14DA2">
                <w:rPr>
                  <w:sz w:val="20"/>
                  <w:szCs w:val="20"/>
                  <w:rPrChange w:id="3449" w:author="Song, Xuehang" w:date="2026-01-08T08:05:00Z" w16du:dateUtc="2026-01-08T16:05:00Z">
                    <w:rPr>
                      <w:rFonts w:ascii="Times New Roman" w:hAnsi="Times New Roman"/>
                    </w:rPr>
                  </w:rPrChange>
                </w:rPr>
                <w:lastRenderedPageBreak/>
                <w:t xml:space="preserve">realizations via Metropolis-Hastings. </w:t>
              </w:r>
            </w:ins>
          </w:p>
        </w:tc>
        <w:tc>
          <w:tcPr>
            <w:tcW w:w="1588" w:type="dxa"/>
          </w:tcPr>
          <w:p w14:paraId="18DE0F70" w14:textId="77777777" w:rsidR="0061459A" w:rsidRPr="00C14DA2" w:rsidRDefault="0061459A">
            <w:pPr>
              <w:pStyle w:val="BodyText"/>
              <w:spacing w:before="0"/>
              <w:rPr>
                <w:ins w:id="3450" w:author="Cao, Ross" w:date="2025-10-23T09:19:00Z" w16du:dateUtc="2025-10-23T16:19:00Z"/>
                <w:sz w:val="20"/>
                <w:szCs w:val="20"/>
                <w:rPrChange w:id="3451" w:author="Song, Xuehang" w:date="2026-01-08T08:05:00Z" w16du:dateUtc="2026-01-08T16:05:00Z">
                  <w:rPr>
                    <w:ins w:id="3452" w:author="Cao, Ross" w:date="2025-10-23T09:19:00Z" w16du:dateUtc="2025-10-23T16:19:00Z"/>
                    <w:rFonts w:ascii="Times New Roman" w:hAnsi="Times New Roman"/>
                  </w:rPr>
                </w:rPrChange>
              </w:rPr>
              <w:pPrChange w:id="3453" w:author="Song, Xuehang" w:date="2026-01-08T08:05:00Z" w16du:dateUtc="2026-01-08T16:05:00Z">
                <w:pPr/>
              </w:pPrChange>
            </w:pPr>
            <w:ins w:id="3454" w:author="Cao, Ross" w:date="2025-10-23T09:19:00Z" w16du:dateUtc="2025-10-23T16:19:00Z">
              <w:r w:rsidRPr="00C14DA2">
                <w:rPr>
                  <w:sz w:val="20"/>
                  <w:szCs w:val="20"/>
                  <w:rPrChange w:id="3455" w:author="Song, Xuehang" w:date="2026-01-08T08:05:00Z" w16du:dateUtc="2026-01-08T16:05:00Z">
                    <w:rPr>
                      <w:rFonts w:ascii="Times New Roman" w:hAnsi="Times New Roman"/>
                    </w:rPr>
                  </w:rPrChange>
                </w:rPr>
                <w:lastRenderedPageBreak/>
                <w:t xml:space="preserve">M-VALOR for DNAPL infiltration, </w:t>
              </w:r>
              <w:r w:rsidRPr="00C14DA2">
                <w:rPr>
                  <w:sz w:val="20"/>
                  <w:szCs w:val="20"/>
                  <w:rPrChange w:id="3456" w:author="Song, Xuehang" w:date="2026-01-08T08:05:00Z" w16du:dateUtc="2026-01-08T16:05:00Z">
                    <w:rPr>
                      <w:rFonts w:ascii="Times New Roman" w:hAnsi="Times New Roman"/>
                    </w:rPr>
                  </w:rPrChange>
                </w:rPr>
                <w:lastRenderedPageBreak/>
                <w:t>MT3DMS for transport.</w:t>
              </w:r>
            </w:ins>
          </w:p>
        </w:tc>
        <w:tc>
          <w:tcPr>
            <w:tcW w:w="1096" w:type="dxa"/>
          </w:tcPr>
          <w:p w14:paraId="1A02F2EA" w14:textId="1B7ED134" w:rsidR="0061459A" w:rsidRPr="00C14DA2" w:rsidRDefault="0061459A">
            <w:pPr>
              <w:pStyle w:val="BodyText"/>
              <w:spacing w:before="0"/>
              <w:rPr>
                <w:ins w:id="3457" w:author="Cao, Ross" w:date="2025-10-23T09:19:00Z" w16du:dateUtc="2025-10-23T16:19:00Z"/>
                <w:sz w:val="20"/>
                <w:szCs w:val="20"/>
                <w:rPrChange w:id="3458" w:author="Song, Xuehang" w:date="2026-01-08T08:05:00Z" w16du:dateUtc="2026-01-08T16:05:00Z">
                  <w:rPr>
                    <w:ins w:id="3459" w:author="Cao, Ross" w:date="2025-10-23T09:19:00Z" w16du:dateUtc="2025-10-23T16:19:00Z"/>
                    <w:rFonts w:ascii="Times New Roman" w:hAnsi="Times New Roman"/>
                  </w:rPr>
                </w:rPrChange>
              </w:rPr>
              <w:pPrChange w:id="3460" w:author="Song, Xuehang" w:date="2026-01-08T08:05:00Z" w16du:dateUtc="2026-01-08T16:05:00Z">
                <w:pPr/>
              </w:pPrChange>
            </w:pPr>
            <w:ins w:id="3461" w:author="Cao, Ross" w:date="2025-10-23T09:19:00Z" w16du:dateUtc="2025-10-23T16:19:00Z">
              <w:r w:rsidRPr="00C14DA2">
                <w:rPr>
                  <w:sz w:val="20"/>
                  <w:szCs w:val="20"/>
                  <w:rPrChange w:id="3462" w:author="Song, Xuehang" w:date="2026-01-08T08:05:00Z" w16du:dateUtc="2026-01-08T16:05:00Z">
                    <w:rPr>
                      <w:rFonts w:ascii="Times New Roman" w:hAnsi="Times New Roman"/>
                    </w:rPr>
                  </w:rPrChange>
                </w:rPr>
                <w:lastRenderedPageBreak/>
                <w:fldChar w:fldCharType="begin"/>
              </w:r>
            </w:ins>
            <w:r w:rsidR="00CE34D9" w:rsidRPr="00C14DA2">
              <w:rPr>
                <w:sz w:val="20"/>
                <w:szCs w:val="20"/>
                <w:rPrChange w:id="3463" w:author="Song, Xuehang" w:date="2026-01-08T08:05:00Z" w16du:dateUtc="2026-01-08T16:05:00Z">
                  <w:rPr>
                    <w:rFonts w:ascii="Times New Roman" w:hAnsi="Times New Roman"/>
                  </w:rPr>
                </w:rPrChange>
              </w:rPr>
              <w:instrText xml:space="preserve"> ADDIN EN.CITE &lt;EndNote&gt;&lt;Cite&gt;&lt;Author&gt;Arshadi&lt;/Author&gt;&lt;Year&gt;2020&lt;/Year&gt;&lt;RecNum&gt;479&lt;/RecNum&gt;&lt;DisplayText&gt;(Arshadi et al., 2020)&lt;/DisplayText&gt;&lt;record&gt;&lt;rec-number&gt;479&lt;/rec-number&gt;&lt;foreign-keys&gt;&lt;key app="EN" db-id="avewzwavpffw96ewpdx505tfdawpfpatfzve" timestamp="1753111528" guid="39b9a1cd-4e53-42ce-9bf5-244c526a84c3"&gt;479&lt;/key&gt;&lt;/foreign-keys&gt;&lt;ref-type name="Journal Article"&gt;17&lt;/ref-type&gt;&lt;contributors&gt;&lt;authors&gt;&lt;author&gt;Arshadi, Masoud&lt;/author&gt;&lt;author&gt;De Paolis Kaluza, M Clara&lt;/author&gt;&lt;author&gt;Miller, Eric L&lt;/author&gt;&lt;author&gt;Abriola, Linda M&lt;/author&gt;&lt;/authors&gt;&lt;/contributors&gt;&lt;titles&gt;&lt;title&gt;Subsurface source zone characterization and uncertainty quantification using discriminative random fields&lt;/title&gt;&lt;secondary-title&gt;Water Resources Research&lt;/secondary-title&gt;&lt;/titles&gt;&lt;periodical&gt;&lt;full-title&gt;Water Resources Research&lt;/full-title&gt;&lt;/periodical&gt;&lt;pages&gt;e2019WR026481&lt;/pages&gt;&lt;volume&gt;56&lt;/volume&gt;&lt;number&gt;3&lt;/number&gt;&lt;dates&gt;&lt;year&gt;2020&lt;/year&gt;&lt;/dates&gt;&lt;isbn&gt;0043-1397&lt;/isbn&gt;&lt;urls&gt;&lt;/urls&gt;&lt;/record&gt;&lt;/Cite&gt;&lt;/EndNote&gt;</w:instrText>
            </w:r>
            <w:ins w:id="3464" w:author="Cao, Ross" w:date="2025-10-23T09:19:00Z" w16du:dateUtc="2025-10-23T16:19:00Z">
              <w:r w:rsidRPr="00C14DA2">
                <w:rPr>
                  <w:sz w:val="20"/>
                  <w:szCs w:val="20"/>
                  <w:rPrChange w:id="3465" w:author="Song, Xuehang" w:date="2026-01-08T08:05:00Z" w16du:dateUtc="2026-01-08T16:05:00Z">
                    <w:rPr>
                      <w:rFonts w:ascii="Times New Roman" w:hAnsi="Times New Roman"/>
                    </w:rPr>
                  </w:rPrChange>
                </w:rPr>
                <w:fldChar w:fldCharType="separate"/>
              </w:r>
            </w:ins>
            <w:r w:rsidR="00CE34D9" w:rsidRPr="00C14DA2">
              <w:rPr>
                <w:sz w:val="20"/>
                <w:szCs w:val="20"/>
                <w:rPrChange w:id="3466" w:author="Song, Xuehang" w:date="2026-01-08T08:05:00Z" w16du:dateUtc="2026-01-08T16:05:00Z">
                  <w:rPr>
                    <w:rFonts w:ascii="Times New Roman" w:hAnsi="Times New Roman"/>
                    <w:noProof/>
                  </w:rPr>
                </w:rPrChange>
              </w:rPr>
              <w:t>(Arshadi et al., 2020)</w:t>
            </w:r>
            <w:ins w:id="3467" w:author="Cao, Ross" w:date="2025-10-23T09:19:00Z" w16du:dateUtc="2025-10-23T16:19:00Z">
              <w:r w:rsidRPr="00C14DA2">
                <w:rPr>
                  <w:sz w:val="20"/>
                  <w:szCs w:val="20"/>
                  <w:rPrChange w:id="3468" w:author="Song, Xuehang" w:date="2026-01-08T08:05:00Z" w16du:dateUtc="2026-01-08T16:05:00Z">
                    <w:rPr>
                      <w:rFonts w:ascii="Times New Roman" w:hAnsi="Times New Roman"/>
                    </w:rPr>
                  </w:rPrChange>
                </w:rPr>
                <w:fldChar w:fldCharType="end"/>
              </w:r>
            </w:ins>
          </w:p>
        </w:tc>
      </w:tr>
      <w:tr w:rsidR="00630271" w14:paraId="7F72CAAA" w14:textId="77777777" w:rsidTr="00C14DA2">
        <w:trPr>
          <w:ins w:id="3469" w:author="Cao, Ross" w:date="2025-10-23T09:19:00Z"/>
        </w:trPr>
        <w:tc>
          <w:tcPr>
            <w:tcW w:w="1515" w:type="dxa"/>
          </w:tcPr>
          <w:p w14:paraId="38CB0562" w14:textId="7D8118D3" w:rsidR="0061459A" w:rsidRPr="00C14DA2" w:rsidRDefault="009A2A65">
            <w:pPr>
              <w:pStyle w:val="BodyText"/>
              <w:spacing w:before="0"/>
              <w:rPr>
                <w:ins w:id="3470" w:author="Cao, Ross" w:date="2025-10-23T09:19:00Z" w16du:dateUtc="2025-10-23T16:19:00Z"/>
                <w:sz w:val="20"/>
                <w:szCs w:val="20"/>
                <w:rPrChange w:id="3471" w:author="Song, Xuehang" w:date="2026-01-08T08:05:00Z" w16du:dateUtc="2026-01-08T16:05:00Z">
                  <w:rPr>
                    <w:ins w:id="3472" w:author="Cao, Ross" w:date="2025-10-23T09:19:00Z" w16du:dateUtc="2025-10-23T16:19:00Z"/>
                    <w:rFonts w:ascii="Times New Roman" w:hAnsi="Times New Roman"/>
                  </w:rPr>
                </w:rPrChange>
              </w:rPr>
              <w:pPrChange w:id="3473" w:author="Song, Xuehang" w:date="2026-01-08T08:05:00Z" w16du:dateUtc="2026-01-08T16:05:00Z">
                <w:pPr/>
              </w:pPrChange>
            </w:pPr>
            <w:ins w:id="3474" w:author="Cao, Ross" w:date="2025-11-06T07:50:00Z" w16du:dateUtc="2025-11-06T15:50:00Z">
              <w:r w:rsidRPr="00C14DA2">
                <w:rPr>
                  <w:sz w:val="20"/>
                  <w:szCs w:val="20"/>
                  <w:rPrChange w:id="3475" w:author="Song, Xuehang" w:date="2026-01-08T08:05:00Z" w16du:dateUtc="2026-01-08T16:05:00Z">
                    <w:rPr>
                      <w:rFonts w:ascii="Times New Roman" w:hAnsi="Times New Roman"/>
                    </w:rPr>
                  </w:rPrChange>
                </w:rPr>
                <w:t>Forward simulation of s</w:t>
              </w:r>
              <w:r w:rsidR="0034315E" w:rsidRPr="00C14DA2">
                <w:rPr>
                  <w:sz w:val="20"/>
                  <w:szCs w:val="20"/>
                  <w:rPrChange w:id="3476" w:author="Song, Xuehang" w:date="2026-01-08T08:05:00Z" w16du:dateUtc="2026-01-08T16:05:00Z">
                    <w:rPr>
                      <w:rFonts w:ascii="Times New Roman" w:hAnsi="Times New Roman"/>
                    </w:rPr>
                  </w:rPrChange>
                </w:rPr>
                <w:t xml:space="preserve">eawater </w:t>
              </w:r>
              <w:r w:rsidRPr="00C14DA2">
                <w:rPr>
                  <w:sz w:val="20"/>
                  <w:szCs w:val="20"/>
                  <w:rPrChange w:id="3477" w:author="Song, Xuehang" w:date="2026-01-08T08:05:00Z" w16du:dateUtc="2026-01-08T16:05:00Z">
                    <w:rPr>
                      <w:rFonts w:ascii="Times New Roman" w:hAnsi="Times New Roman"/>
                    </w:rPr>
                  </w:rPrChange>
                </w:rPr>
                <w:t>i</w:t>
              </w:r>
              <w:r w:rsidR="0034315E" w:rsidRPr="00C14DA2">
                <w:rPr>
                  <w:sz w:val="20"/>
                  <w:szCs w:val="20"/>
                  <w:rPrChange w:id="3478" w:author="Song, Xuehang" w:date="2026-01-08T08:05:00Z" w16du:dateUtc="2026-01-08T16:05:00Z">
                    <w:rPr>
                      <w:rFonts w:ascii="Times New Roman" w:hAnsi="Times New Roman"/>
                    </w:rPr>
                  </w:rPrChange>
                </w:rPr>
                <w:t xml:space="preserve">ntrusion </w:t>
              </w:r>
            </w:ins>
          </w:p>
        </w:tc>
        <w:tc>
          <w:tcPr>
            <w:tcW w:w="1585" w:type="dxa"/>
          </w:tcPr>
          <w:p w14:paraId="5F9A61A2" w14:textId="47895B8B" w:rsidR="0061459A" w:rsidRPr="00C14DA2" w:rsidRDefault="00A34F3C">
            <w:pPr>
              <w:pStyle w:val="BodyText"/>
              <w:spacing w:before="0"/>
              <w:rPr>
                <w:ins w:id="3479" w:author="Cao, Ross" w:date="2025-10-23T09:19:00Z" w16du:dateUtc="2025-10-23T16:19:00Z"/>
                <w:sz w:val="20"/>
                <w:szCs w:val="20"/>
                <w:rPrChange w:id="3480" w:author="Song, Xuehang" w:date="2026-01-08T08:05:00Z" w16du:dateUtc="2026-01-08T16:05:00Z">
                  <w:rPr>
                    <w:ins w:id="3481" w:author="Cao, Ross" w:date="2025-10-23T09:19:00Z" w16du:dateUtc="2025-10-23T16:19:00Z"/>
                    <w:rFonts w:ascii="Times New Roman" w:hAnsi="Times New Roman"/>
                  </w:rPr>
                </w:rPrChange>
              </w:rPr>
              <w:pPrChange w:id="3482" w:author="Song, Xuehang" w:date="2026-01-08T08:05:00Z" w16du:dateUtc="2026-01-08T16:05:00Z">
                <w:pPr/>
              </w:pPrChange>
            </w:pPr>
            <w:ins w:id="3483" w:author="Cao, Ross" w:date="2025-11-06T07:51:00Z" w16du:dateUtc="2025-11-06T15:51:00Z">
              <w:r w:rsidRPr="00C14DA2">
                <w:rPr>
                  <w:sz w:val="20"/>
                  <w:szCs w:val="20"/>
                  <w:rPrChange w:id="3484" w:author="Song, Xuehang" w:date="2026-01-08T08:05:00Z" w16du:dateUtc="2026-01-08T16:05:00Z">
                    <w:rPr>
                      <w:rFonts w:ascii="Times New Roman" w:hAnsi="Times New Roman"/>
                    </w:rPr>
                  </w:rPrChange>
                </w:rPr>
                <w:t>2-D heterogeneous log-permeability</w:t>
              </w:r>
              <w:r w:rsidR="003A0D42" w:rsidRPr="00C14DA2">
                <w:rPr>
                  <w:sz w:val="20"/>
                  <w:szCs w:val="20"/>
                  <w:rPrChange w:id="3485" w:author="Song, Xuehang" w:date="2026-01-08T08:05:00Z" w16du:dateUtc="2026-01-08T16:05:00Z">
                    <w:rPr>
                      <w:rFonts w:ascii="Times New Roman" w:hAnsi="Times New Roman"/>
                    </w:rPr>
                  </w:rPrChange>
                </w:rPr>
                <w:t>, porosity</w:t>
              </w:r>
              <w:r w:rsidRPr="00C14DA2">
                <w:rPr>
                  <w:sz w:val="20"/>
                  <w:szCs w:val="20"/>
                  <w:rPrChange w:id="3486" w:author="Song, Xuehang" w:date="2026-01-08T08:05:00Z" w16du:dateUtc="2026-01-08T16:05:00Z">
                    <w:rPr>
                      <w:rFonts w:ascii="Times New Roman" w:hAnsi="Times New Roman"/>
                    </w:rPr>
                  </w:rPrChange>
                </w:rPr>
                <w:t xml:space="preserve"> fields</w:t>
              </w:r>
              <w:r w:rsidR="002C6653" w:rsidRPr="00C14DA2">
                <w:rPr>
                  <w:sz w:val="20"/>
                  <w:szCs w:val="20"/>
                  <w:rPrChange w:id="3487" w:author="Song, Xuehang" w:date="2026-01-08T08:05:00Z" w16du:dateUtc="2026-01-08T16:05:00Z">
                    <w:rPr>
                      <w:rFonts w:ascii="Times New Roman" w:hAnsi="Times New Roman"/>
                    </w:rPr>
                  </w:rPrChange>
                </w:rPr>
                <w:t xml:space="preserve"> (</w:t>
              </w:r>
              <w:r w:rsidRPr="00C14DA2">
                <w:rPr>
                  <w:sz w:val="20"/>
                  <w:szCs w:val="20"/>
                  <w:rPrChange w:id="3488" w:author="Song, Xuehang" w:date="2026-01-08T08:05:00Z" w16du:dateUtc="2026-01-08T16:05:00Z">
                    <w:rPr>
                      <w:rFonts w:ascii="Times New Roman" w:hAnsi="Times New Roman"/>
                    </w:rPr>
                  </w:rPrChange>
                </w:rPr>
                <w:t>Gaussia</w:t>
              </w:r>
              <w:r w:rsidR="002C6653" w:rsidRPr="00C14DA2">
                <w:rPr>
                  <w:sz w:val="20"/>
                  <w:szCs w:val="20"/>
                  <w:rPrChange w:id="3489" w:author="Song, Xuehang" w:date="2026-01-08T08:05:00Z" w16du:dateUtc="2026-01-08T16:05:00Z">
                    <w:rPr>
                      <w:rFonts w:ascii="Times New Roman" w:hAnsi="Times New Roman"/>
                    </w:rPr>
                  </w:rPrChange>
                </w:rPr>
                <w:t>n)</w:t>
              </w:r>
              <w:r w:rsidR="00DC16E0" w:rsidRPr="00C14DA2">
                <w:rPr>
                  <w:sz w:val="20"/>
                  <w:szCs w:val="20"/>
                  <w:rPrChange w:id="3490" w:author="Song, Xuehang" w:date="2026-01-08T08:05:00Z" w16du:dateUtc="2026-01-08T16:05:00Z">
                    <w:rPr>
                      <w:rFonts w:ascii="Times New Roman" w:hAnsi="Times New Roman"/>
                    </w:rPr>
                  </w:rPrChange>
                </w:rPr>
                <w:t>,</w:t>
              </w:r>
              <w:r w:rsidR="002C6653" w:rsidRPr="00C14DA2">
                <w:rPr>
                  <w:sz w:val="20"/>
                  <w:szCs w:val="20"/>
                  <w:rPrChange w:id="3491" w:author="Song, Xuehang" w:date="2026-01-08T08:05:00Z" w16du:dateUtc="2026-01-08T16:05:00Z">
                    <w:rPr>
                      <w:rFonts w:ascii="Times New Roman" w:hAnsi="Times New Roman"/>
                    </w:rPr>
                  </w:rPrChange>
                </w:rPr>
                <w:t xml:space="preserve"> </w:t>
              </w:r>
            </w:ins>
            <w:ins w:id="3492" w:author="Cao, Ross" w:date="2025-11-06T07:52:00Z" w16du:dateUtc="2025-11-06T15:52:00Z">
              <w:r w:rsidR="002A6F8B" w:rsidRPr="00C14DA2">
                <w:rPr>
                  <w:sz w:val="20"/>
                  <w:szCs w:val="20"/>
                  <w:rPrChange w:id="3493" w:author="Song, Xuehang" w:date="2026-01-08T08:05:00Z" w16du:dateUtc="2026-01-08T16:05:00Z">
                    <w:rPr>
                      <w:rFonts w:ascii="Times New Roman" w:hAnsi="Times New Roman"/>
                    </w:rPr>
                  </w:rPrChange>
                </w:rPr>
                <w:t>boundary time series</w:t>
              </w:r>
              <w:r w:rsidR="00260614" w:rsidRPr="00C14DA2">
                <w:rPr>
                  <w:sz w:val="20"/>
                  <w:szCs w:val="20"/>
                  <w:rPrChange w:id="3494" w:author="Song, Xuehang" w:date="2026-01-08T08:05:00Z" w16du:dateUtc="2026-01-08T16:05:00Z">
                    <w:rPr>
                      <w:rFonts w:ascii="Times New Roman" w:hAnsi="Times New Roman"/>
                    </w:rPr>
                  </w:rPrChange>
                </w:rPr>
                <w:t xml:space="preserve"> </w:t>
              </w:r>
              <w:r w:rsidR="00F05397" w:rsidRPr="00C14DA2">
                <w:rPr>
                  <w:sz w:val="20"/>
                  <w:szCs w:val="20"/>
                  <w:rPrChange w:id="3495" w:author="Song, Xuehang" w:date="2026-01-08T08:05:00Z" w16du:dateUtc="2026-01-08T16:05:00Z">
                    <w:rPr>
                      <w:rFonts w:ascii="Times New Roman" w:hAnsi="Times New Roman"/>
                    </w:rPr>
                  </w:rPrChange>
                </w:rPr>
                <w:t xml:space="preserve">including </w:t>
              </w:r>
              <w:r w:rsidR="004C1FD5" w:rsidRPr="00C14DA2">
                <w:rPr>
                  <w:sz w:val="20"/>
                  <w:szCs w:val="20"/>
                  <w:rPrChange w:id="3496" w:author="Song, Xuehang" w:date="2026-01-08T08:05:00Z" w16du:dateUtc="2026-01-08T16:05:00Z">
                    <w:rPr>
                      <w:rFonts w:ascii="Times New Roman" w:hAnsi="Times New Roman"/>
                    </w:rPr>
                  </w:rPrChange>
                </w:rPr>
                <w:t>stream</w:t>
              </w:r>
              <w:r w:rsidR="00FF33D5" w:rsidRPr="00C14DA2">
                <w:rPr>
                  <w:sz w:val="20"/>
                  <w:szCs w:val="20"/>
                  <w:rPrChange w:id="3497" w:author="Song, Xuehang" w:date="2026-01-08T08:05:00Z" w16du:dateUtc="2026-01-08T16:05:00Z">
                    <w:rPr>
                      <w:rFonts w:ascii="Times New Roman" w:hAnsi="Times New Roman"/>
                    </w:rPr>
                  </w:rPrChange>
                </w:rPr>
                <w:t xml:space="preserve"> and upland heads, </w:t>
              </w:r>
              <w:r w:rsidR="006704AB" w:rsidRPr="00C14DA2">
                <w:rPr>
                  <w:sz w:val="20"/>
                  <w:szCs w:val="20"/>
                  <w:rPrChange w:id="3498" w:author="Song, Xuehang" w:date="2026-01-08T08:05:00Z" w16du:dateUtc="2026-01-08T16:05:00Z">
                    <w:rPr>
                      <w:rFonts w:ascii="Times New Roman" w:hAnsi="Times New Roman"/>
                    </w:rPr>
                  </w:rPrChange>
                </w:rPr>
                <w:t>seepage, no-flow bottom.</w:t>
              </w:r>
              <w:r w:rsidR="002E5A07" w:rsidRPr="00C14DA2">
                <w:rPr>
                  <w:sz w:val="20"/>
                  <w:szCs w:val="20"/>
                  <w:rPrChange w:id="3499" w:author="Song, Xuehang" w:date="2026-01-08T08:05:00Z" w16du:dateUtc="2026-01-08T16:05:00Z">
                    <w:rPr>
                      <w:rFonts w:ascii="Times New Roman" w:hAnsi="Times New Roman"/>
                    </w:rPr>
                  </w:rPrChange>
                </w:rPr>
                <w:t xml:space="preserve"> </w:t>
              </w:r>
            </w:ins>
            <w:ins w:id="3500" w:author="Cao, Ross" w:date="2025-11-06T07:53:00Z" w16du:dateUtc="2025-11-06T15:53:00Z">
              <w:r w:rsidR="006C45CF" w:rsidRPr="00C14DA2">
                <w:rPr>
                  <w:sz w:val="20"/>
                  <w:szCs w:val="20"/>
                  <w:rPrChange w:id="3501" w:author="Song, Xuehang" w:date="2026-01-08T08:05:00Z" w16du:dateUtc="2026-01-08T16:05:00Z">
                    <w:rPr>
                      <w:rFonts w:ascii="Times New Roman" w:hAnsi="Times New Roman"/>
                    </w:rPr>
                  </w:rPrChange>
                </w:rPr>
                <w:t>Monthly o</w:t>
              </w:r>
              <w:r w:rsidR="00305E39" w:rsidRPr="00C14DA2">
                <w:rPr>
                  <w:sz w:val="20"/>
                  <w:szCs w:val="20"/>
                  <w:rPrChange w:id="3502" w:author="Song, Xuehang" w:date="2026-01-08T08:05:00Z" w16du:dateUtc="2026-01-08T16:05:00Z">
                    <w:rPr>
                      <w:rFonts w:ascii="Times New Roman" w:hAnsi="Times New Roman"/>
                    </w:rPr>
                  </w:rPrChange>
                </w:rPr>
                <w:t xml:space="preserve">bservations </w:t>
              </w:r>
              <w:r w:rsidR="00E27A22" w:rsidRPr="00C14DA2">
                <w:rPr>
                  <w:sz w:val="20"/>
                  <w:szCs w:val="20"/>
                  <w:rPrChange w:id="3503" w:author="Song, Xuehang" w:date="2026-01-08T08:05:00Z" w16du:dateUtc="2026-01-08T16:05:00Z">
                    <w:rPr>
                      <w:rFonts w:ascii="Times New Roman" w:hAnsi="Times New Roman"/>
                    </w:rPr>
                  </w:rPrChange>
                </w:rPr>
                <w:t xml:space="preserve">for </w:t>
              </w:r>
              <w:r w:rsidR="009C448B" w:rsidRPr="00C14DA2">
                <w:rPr>
                  <w:sz w:val="20"/>
                  <w:szCs w:val="20"/>
                  <w:rPrChange w:id="3504" w:author="Song, Xuehang" w:date="2026-01-08T08:05:00Z" w16du:dateUtc="2026-01-08T16:05:00Z">
                    <w:rPr>
                      <w:rFonts w:ascii="Times New Roman" w:hAnsi="Times New Roman"/>
                    </w:rPr>
                  </w:rPrChange>
                </w:rPr>
                <w:t>3 wells</w:t>
              </w:r>
              <w:r w:rsidR="00ED6F5C" w:rsidRPr="00C14DA2">
                <w:rPr>
                  <w:sz w:val="20"/>
                  <w:szCs w:val="20"/>
                  <w:rPrChange w:id="3505" w:author="Song, Xuehang" w:date="2026-01-08T08:05:00Z" w16du:dateUtc="2026-01-08T16:05:00Z">
                    <w:rPr>
                      <w:rFonts w:ascii="Times New Roman" w:hAnsi="Times New Roman"/>
                    </w:rPr>
                  </w:rPrChange>
                </w:rPr>
                <w:t xml:space="preserve"> for 5 years. </w:t>
              </w:r>
            </w:ins>
          </w:p>
        </w:tc>
        <w:tc>
          <w:tcPr>
            <w:tcW w:w="1870" w:type="dxa"/>
          </w:tcPr>
          <w:p w14:paraId="40A0664F" w14:textId="0CE7D521" w:rsidR="0061459A" w:rsidRPr="00C14DA2" w:rsidRDefault="00B576D7">
            <w:pPr>
              <w:pStyle w:val="BodyText"/>
              <w:spacing w:before="0"/>
              <w:rPr>
                <w:ins w:id="3506" w:author="Cao, Ross" w:date="2025-10-23T09:19:00Z" w16du:dateUtc="2025-10-23T16:19:00Z"/>
                <w:sz w:val="20"/>
                <w:szCs w:val="20"/>
                <w:rPrChange w:id="3507" w:author="Song, Xuehang" w:date="2026-01-08T08:05:00Z" w16du:dateUtc="2026-01-08T16:05:00Z">
                  <w:rPr>
                    <w:ins w:id="3508" w:author="Cao, Ross" w:date="2025-10-23T09:19:00Z" w16du:dateUtc="2025-10-23T16:19:00Z"/>
                    <w:rFonts w:ascii="Times New Roman" w:hAnsi="Times New Roman"/>
                  </w:rPr>
                </w:rPrChange>
              </w:rPr>
              <w:pPrChange w:id="3509" w:author="Song, Xuehang" w:date="2026-01-08T08:05:00Z" w16du:dateUtc="2026-01-08T16:05:00Z">
                <w:pPr/>
              </w:pPrChange>
            </w:pPr>
            <w:ins w:id="3510" w:author="Cao, Ross" w:date="2025-11-06T07:53:00Z" w16du:dateUtc="2025-11-06T15:53:00Z">
              <w:r w:rsidRPr="00C14DA2">
                <w:rPr>
                  <w:sz w:val="20"/>
                  <w:szCs w:val="20"/>
                  <w:rPrChange w:id="3511" w:author="Song, Xuehang" w:date="2026-01-08T08:05:00Z" w16du:dateUtc="2026-01-08T16:05:00Z">
                    <w:rPr>
                      <w:rFonts w:ascii="Times New Roman" w:hAnsi="Times New Roman"/>
                    </w:rPr>
                  </w:rPrChange>
                </w:rPr>
                <w:t xml:space="preserve">Temporal cross sections of pressure and salinity fields. </w:t>
              </w:r>
            </w:ins>
            <w:ins w:id="3512" w:author="Cao, Ross" w:date="2025-11-06T07:54:00Z" w16du:dateUtc="2025-11-06T15:54:00Z">
              <w:r w:rsidR="00053C4A" w:rsidRPr="00C14DA2">
                <w:rPr>
                  <w:sz w:val="20"/>
                  <w:szCs w:val="20"/>
                  <w:rPrChange w:id="3513" w:author="Song, Xuehang" w:date="2026-01-08T08:05:00Z" w16du:dateUtc="2026-01-08T16:05:00Z">
                    <w:rPr>
                      <w:rFonts w:ascii="Times New Roman" w:hAnsi="Times New Roman"/>
                    </w:rPr>
                  </w:rPrChange>
                </w:rPr>
                <w:t>p</w:t>
              </w:r>
              <w:r w:rsidR="00271F1E" w:rsidRPr="00C14DA2">
                <w:rPr>
                  <w:sz w:val="20"/>
                  <w:szCs w:val="20"/>
                  <w:rPrChange w:id="3514" w:author="Song, Xuehang" w:date="2026-01-08T08:05:00Z" w16du:dateUtc="2026-01-08T16:05:00Z">
                    <w:rPr>
                      <w:rFonts w:ascii="Times New Roman" w:hAnsi="Times New Roman"/>
                    </w:rPr>
                  </w:rPrChange>
                </w:rPr>
                <w:t xml:space="preserve">osterior permeability </w:t>
              </w:r>
              <w:r w:rsidR="00835F47" w:rsidRPr="00C14DA2">
                <w:rPr>
                  <w:sz w:val="20"/>
                  <w:szCs w:val="20"/>
                  <w:rPrChange w:id="3515" w:author="Song, Xuehang" w:date="2026-01-08T08:05:00Z" w16du:dateUtc="2026-01-08T16:05:00Z">
                    <w:rPr>
                      <w:rFonts w:ascii="Times New Roman" w:hAnsi="Times New Roman"/>
                    </w:rPr>
                  </w:rPrChange>
                </w:rPr>
                <w:t>(mean/std)</w:t>
              </w:r>
            </w:ins>
          </w:p>
        </w:tc>
        <w:tc>
          <w:tcPr>
            <w:tcW w:w="1382" w:type="dxa"/>
          </w:tcPr>
          <w:p w14:paraId="6481B219" w14:textId="248FA9B2" w:rsidR="0061459A" w:rsidRPr="00C14DA2" w:rsidRDefault="00E36467">
            <w:pPr>
              <w:pStyle w:val="BodyText"/>
              <w:spacing w:before="0"/>
              <w:rPr>
                <w:ins w:id="3516" w:author="Cao, Ross" w:date="2025-10-23T09:19:00Z" w16du:dateUtc="2025-10-23T16:19:00Z"/>
                <w:sz w:val="20"/>
                <w:szCs w:val="20"/>
                <w:rPrChange w:id="3517" w:author="Song, Xuehang" w:date="2026-01-08T08:05:00Z" w16du:dateUtc="2026-01-08T16:05:00Z">
                  <w:rPr>
                    <w:ins w:id="3518" w:author="Cao, Ross" w:date="2025-10-23T09:19:00Z" w16du:dateUtc="2025-10-23T16:19:00Z"/>
                    <w:rFonts w:ascii="Times New Roman" w:hAnsi="Times New Roman"/>
                  </w:rPr>
                </w:rPrChange>
              </w:rPr>
              <w:pPrChange w:id="3519" w:author="Song, Xuehang" w:date="2026-01-08T08:05:00Z" w16du:dateUtc="2026-01-08T16:05:00Z">
                <w:pPr/>
              </w:pPrChange>
            </w:pPr>
            <w:ins w:id="3520" w:author="Cao, Ross" w:date="2025-11-06T07:54:00Z" w16du:dateUtc="2025-11-06T15:54:00Z">
              <w:r w:rsidRPr="00C14DA2">
                <w:rPr>
                  <w:sz w:val="20"/>
                  <w:szCs w:val="20"/>
                  <w:rPrChange w:id="3521" w:author="Song, Xuehang" w:date="2026-01-08T08:05:00Z" w16du:dateUtc="2026-01-08T16:05:00Z">
                    <w:rPr>
                      <w:rFonts w:ascii="Times New Roman" w:hAnsi="Times New Roman"/>
                    </w:rPr>
                  </w:rPrChange>
                </w:rPr>
                <w:t>Prior geomodels from</w:t>
              </w:r>
            </w:ins>
            <w:ins w:id="3522" w:author="Cao, Ross" w:date="2025-11-06T07:55:00Z" w16du:dateUtc="2025-11-06T15:55:00Z">
              <w:r w:rsidRPr="00C14DA2">
                <w:rPr>
                  <w:sz w:val="20"/>
                  <w:szCs w:val="20"/>
                  <w:rPrChange w:id="3523" w:author="Song, Xuehang" w:date="2026-01-08T08:05:00Z" w16du:dateUtc="2026-01-08T16:05:00Z">
                    <w:rPr>
                      <w:rFonts w:ascii="Times New Roman" w:hAnsi="Times New Roman"/>
                    </w:rPr>
                  </w:rPrChange>
                </w:rPr>
                <w:t xml:space="preserve"> </w:t>
              </w:r>
              <w:r w:rsidR="000C3764" w:rsidRPr="00C14DA2">
                <w:rPr>
                  <w:sz w:val="20"/>
                  <w:szCs w:val="20"/>
                  <w:rPrChange w:id="3524" w:author="Song, Xuehang" w:date="2026-01-08T08:05:00Z" w16du:dateUtc="2026-01-08T16:05:00Z">
                    <w:rPr>
                      <w:rFonts w:ascii="Times New Roman" w:hAnsi="Times New Roman"/>
                    </w:rPr>
                  </w:rPrChange>
                </w:rPr>
                <w:t xml:space="preserve">sequential Gaussian simulation, </w:t>
              </w:r>
              <w:r w:rsidR="001236F5" w:rsidRPr="00C14DA2">
                <w:rPr>
                  <w:sz w:val="20"/>
                  <w:szCs w:val="20"/>
                  <w:rPrChange w:id="3525" w:author="Song, Xuehang" w:date="2026-01-08T08:05:00Z" w16du:dateUtc="2026-01-08T16:05:00Z">
                    <w:rPr>
                      <w:rFonts w:ascii="Times New Roman" w:hAnsi="Times New Roman"/>
                    </w:rPr>
                  </w:rPrChange>
                </w:rPr>
                <w:t xml:space="preserve">PCA </w:t>
              </w:r>
            </w:ins>
            <w:ins w:id="3526" w:author="Cao, Ross" w:date="2025-11-06T08:06:00Z" w16du:dateUtc="2025-11-06T16:06:00Z">
              <w:r w:rsidR="00C85D1B" w:rsidRPr="00C14DA2">
                <w:rPr>
                  <w:sz w:val="20"/>
                  <w:szCs w:val="20"/>
                  <w:rPrChange w:id="3527" w:author="Song, Xuehang" w:date="2026-01-08T08:05:00Z" w16du:dateUtc="2026-01-08T16:05:00Z">
                    <w:rPr>
                      <w:rFonts w:ascii="Times New Roman" w:hAnsi="Times New Roman"/>
                    </w:rPr>
                  </w:rPrChange>
                </w:rPr>
                <w:t>and laten</w:t>
              </w:r>
            </w:ins>
            <w:ins w:id="3528" w:author="Cao, Ross" w:date="2025-11-06T08:07:00Z" w16du:dateUtc="2025-11-06T16:07:00Z">
              <w:r w:rsidR="00C85D1B" w:rsidRPr="00C14DA2">
                <w:rPr>
                  <w:sz w:val="20"/>
                  <w:szCs w:val="20"/>
                  <w:rPrChange w:id="3529" w:author="Song, Xuehang" w:date="2026-01-08T08:05:00Z" w16du:dateUtc="2026-01-08T16:05:00Z">
                    <w:rPr>
                      <w:rFonts w:ascii="Times New Roman" w:hAnsi="Times New Roman"/>
                    </w:rPr>
                  </w:rPrChange>
                </w:rPr>
                <w:t xml:space="preserve">t </w:t>
              </w:r>
              <w:r w:rsidR="00857913" w:rsidRPr="00C14DA2">
                <w:rPr>
                  <w:sz w:val="20"/>
                  <w:szCs w:val="20"/>
                  <w:rPrChange w:id="3530" w:author="Song, Xuehang" w:date="2026-01-08T08:05:00Z" w16du:dateUtc="2026-01-08T16:05:00Z">
                    <w:rPr>
                      <w:rFonts w:ascii="Times New Roman" w:hAnsi="Times New Roman"/>
                    </w:rPr>
                  </w:rPrChange>
                </w:rPr>
                <w:t xml:space="preserve">variables to reduce parameters from 1120 to 642, </w:t>
              </w:r>
            </w:ins>
            <w:ins w:id="3531" w:author="Cao, Ross" w:date="2025-11-06T07:55:00Z" w16du:dateUtc="2025-11-06T15:55:00Z">
              <w:r w:rsidR="001236F5" w:rsidRPr="00C14DA2">
                <w:rPr>
                  <w:sz w:val="20"/>
                  <w:szCs w:val="20"/>
                  <w:rPrChange w:id="3532" w:author="Song, Xuehang" w:date="2026-01-08T08:05:00Z" w16du:dateUtc="2026-01-08T16:05:00Z">
                    <w:rPr>
                      <w:rFonts w:ascii="Times New Roman" w:hAnsi="Times New Roman"/>
                    </w:rPr>
                  </w:rPrChange>
                </w:rPr>
                <w:t xml:space="preserve"> </w:t>
              </w:r>
            </w:ins>
            <w:ins w:id="3533" w:author="Cao, Ross" w:date="2025-11-06T08:07:00Z" w16du:dateUtc="2025-11-06T16:07:00Z">
              <w:r w:rsidR="00D15E1A" w:rsidRPr="00C14DA2">
                <w:rPr>
                  <w:sz w:val="20"/>
                  <w:szCs w:val="20"/>
                  <w:rPrChange w:id="3534" w:author="Song, Xuehang" w:date="2026-01-08T08:05:00Z" w16du:dateUtc="2026-01-08T16:05:00Z">
                    <w:rPr>
                      <w:rFonts w:ascii="Times New Roman" w:hAnsi="Times New Roman"/>
                    </w:rPr>
                  </w:rPrChange>
                </w:rPr>
                <w:t>ESMDA</w:t>
              </w:r>
            </w:ins>
            <w:ins w:id="3535" w:author="Cao, Ross" w:date="2025-11-06T08:09:00Z" w16du:dateUtc="2025-11-06T16:09:00Z">
              <w:r w:rsidR="00B35049" w:rsidRPr="00C14DA2">
                <w:rPr>
                  <w:sz w:val="20"/>
                  <w:szCs w:val="20"/>
                  <w:rPrChange w:id="3536" w:author="Song, Xuehang" w:date="2026-01-08T08:05:00Z" w16du:dateUtc="2026-01-08T16:05:00Z">
                    <w:rPr>
                      <w:rFonts w:ascii="Times New Roman" w:hAnsi="Times New Roman"/>
                    </w:rPr>
                  </w:rPrChange>
                </w:rPr>
                <w:t xml:space="preserve"> to update</w:t>
              </w:r>
            </w:ins>
            <w:ins w:id="3537" w:author="Cao, Ross" w:date="2025-11-06T08:10:00Z" w16du:dateUtc="2025-11-06T16:10:00Z">
              <w:r w:rsidR="00586AA6" w:rsidRPr="00C14DA2">
                <w:rPr>
                  <w:sz w:val="20"/>
                  <w:szCs w:val="20"/>
                  <w:rPrChange w:id="3538" w:author="Song, Xuehang" w:date="2026-01-08T08:05:00Z" w16du:dateUtc="2026-01-08T16:05:00Z">
                    <w:rPr>
                      <w:rFonts w:ascii="Times New Roman" w:hAnsi="Times New Roman"/>
                    </w:rPr>
                  </w:rPrChange>
                </w:rPr>
                <w:t xml:space="preserve"> latent variables</w:t>
              </w:r>
            </w:ins>
            <w:ins w:id="3539" w:author="Cao, Ross" w:date="2025-11-06T08:07:00Z" w16du:dateUtc="2025-11-06T16:07:00Z">
              <w:r w:rsidR="00D15E1A" w:rsidRPr="00C14DA2">
                <w:rPr>
                  <w:sz w:val="20"/>
                  <w:szCs w:val="20"/>
                  <w:rPrChange w:id="3540" w:author="Song, Xuehang" w:date="2026-01-08T08:05:00Z" w16du:dateUtc="2026-01-08T16:05:00Z">
                    <w:rPr>
                      <w:rFonts w:ascii="Times New Roman" w:hAnsi="Times New Roman"/>
                    </w:rPr>
                  </w:rPrChange>
                </w:rPr>
                <w:t xml:space="preserve"> (</w:t>
              </w:r>
            </w:ins>
            <w:ins w:id="3541" w:author="Cao, Ross" w:date="2025-11-06T08:08:00Z">
              <w:r w:rsidR="007325DA" w:rsidRPr="00C14DA2">
                <w:rPr>
                  <w:sz w:val="20"/>
                  <w:szCs w:val="20"/>
                  <w:rPrChange w:id="3542" w:author="Song, Xuehang" w:date="2026-01-08T08:05:00Z" w16du:dateUtc="2026-01-08T16:05:00Z">
                    <w:rPr>
                      <w:rFonts w:ascii="Times New Roman" w:hAnsi="Times New Roman"/>
                    </w:rPr>
                  </w:rPrChange>
                </w:rPr>
                <w:t>Nr</w:t>
              </w:r>
              <w:r w:rsidR="007325DA" w:rsidRPr="00C14DA2">
                <w:rPr>
                  <w:rFonts w:ascii="Arial" w:hAnsi="Arial" w:cs="Arial"/>
                  <w:sz w:val="20"/>
                  <w:szCs w:val="20"/>
                  <w:rPrChange w:id="3543" w:author="Song, Xuehang" w:date="2026-01-08T08:05:00Z" w16du:dateUtc="2026-01-08T16:05:00Z">
                    <w:rPr>
                      <w:rFonts w:ascii="Times New Roman" w:hAnsi="Times New Roman"/>
                    </w:rPr>
                  </w:rPrChange>
                </w:rPr>
                <w:t>​</w:t>
              </w:r>
              <w:r w:rsidR="007325DA" w:rsidRPr="00C14DA2">
                <w:rPr>
                  <w:sz w:val="20"/>
                  <w:szCs w:val="20"/>
                  <w:rPrChange w:id="3544" w:author="Song, Xuehang" w:date="2026-01-08T08:05:00Z" w16du:dateUtc="2026-01-08T16:05:00Z">
                    <w:rPr>
                      <w:rFonts w:ascii="Times New Roman" w:hAnsi="Times New Roman"/>
                    </w:rPr>
                  </w:rPrChange>
                </w:rPr>
                <w:t>=400, Na=4</w:t>
              </w:r>
            </w:ins>
            <w:ins w:id="3545" w:author="Cao, Ross" w:date="2025-11-06T08:09:00Z" w16du:dateUtc="2025-11-06T16:09:00Z">
              <w:r w:rsidR="00EB4C3B" w:rsidRPr="00C14DA2">
                <w:rPr>
                  <w:sz w:val="20"/>
                  <w:szCs w:val="20"/>
                  <w:rPrChange w:id="3546" w:author="Song, Xuehang" w:date="2026-01-08T08:05:00Z" w16du:dateUtc="2026-01-08T16:05:00Z">
                    <w:rPr>
                      <w:rFonts w:ascii="Times New Roman" w:hAnsi="Times New Roman"/>
                    </w:rPr>
                  </w:rPrChange>
                </w:rPr>
                <w:t>,</w:t>
              </w:r>
            </w:ins>
            <w:ins w:id="3547" w:author="Cao, Ross" w:date="2025-11-06T08:08:00Z">
              <w:r w:rsidR="007325DA" w:rsidRPr="00C14DA2">
                <w:rPr>
                  <w:sz w:val="20"/>
                  <w:szCs w:val="20"/>
                  <w:rPrChange w:id="3548" w:author="Song, Xuehang" w:date="2026-01-08T08:05:00Z" w16du:dateUtc="2026-01-08T16:05:00Z">
                    <w:rPr>
                      <w:rFonts w:ascii="Times New Roman" w:hAnsi="Times New Roman"/>
                    </w:rPr>
                  </w:rPrChange>
                </w:rPr>
                <w:t xml:space="preserve"> αk=4</w:t>
              </w:r>
            </w:ins>
            <w:ins w:id="3549" w:author="Cao, Ross" w:date="2025-11-06T08:09:00Z" w16du:dateUtc="2025-11-06T16:09:00Z">
              <w:r w:rsidR="00EB4C3B" w:rsidRPr="00C14DA2">
                <w:rPr>
                  <w:sz w:val="20"/>
                  <w:szCs w:val="20"/>
                  <w:rPrChange w:id="3550" w:author="Song, Xuehang" w:date="2026-01-08T08:05:00Z" w16du:dateUtc="2026-01-08T16:05:00Z">
                    <w:rPr>
                      <w:rFonts w:ascii="Times New Roman" w:hAnsi="Times New Roman"/>
                    </w:rPr>
                  </w:rPrChange>
                </w:rPr>
                <w:t>).</w:t>
              </w:r>
            </w:ins>
          </w:p>
        </w:tc>
        <w:tc>
          <w:tcPr>
            <w:tcW w:w="1514" w:type="dxa"/>
          </w:tcPr>
          <w:p w14:paraId="5E9A5B45" w14:textId="35E01F50" w:rsidR="0061459A" w:rsidRPr="00C14DA2" w:rsidRDefault="00D57B44">
            <w:pPr>
              <w:pStyle w:val="BodyText"/>
              <w:spacing w:before="0"/>
              <w:rPr>
                <w:ins w:id="3551" w:author="Cao, Ross" w:date="2025-10-23T09:19:00Z" w16du:dateUtc="2025-10-23T16:19:00Z"/>
                <w:sz w:val="20"/>
                <w:szCs w:val="20"/>
                <w:rPrChange w:id="3552" w:author="Song, Xuehang" w:date="2026-01-08T08:05:00Z" w16du:dateUtc="2026-01-08T16:05:00Z">
                  <w:rPr>
                    <w:ins w:id="3553" w:author="Cao, Ross" w:date="2025-10-23T09:19:00Z" w16du:dateUtc="2025-10-23T16:19:00Z"/>
                    <w:rFonts w:ascii="Times New Roman" w:hAnsi="Times New Roman"/>
                  </w:rPr>
                </w:rPrChange>
              </w:rPr>
              <w:pPrChange w:id="3554" w:author="Song, Xuehang" w:date="2026-01-08T08:05:00Z" w16du:dateUtc="2026-01-08T16:05:00Z">
                <w:pPr/>
              </w:pPrChange>
            </w:pPr>
            <w:ins w:id="3555" w:author="Cao, Ross" w:date="2025-11-06T08:10:00Z">
              <w:r w:rsidRPr="00C14DA2">
                <w:rPr>
                  <w:sz w:val="20"/>
                  <w:szCs w:val="20"/>
                  <w:rPrChange w:id="3556" w:author="Song, Xuehang" w:date="2026-01-08T08:05:00Z" w16du:dateUtc="2026-01-08T16:05:00Z">
                    <w:rPr>
                      <w:rFonts w:ascii="Times New Roman" w:hAnsi="Times New Roman"/>
                    </w:rPr>
                  </w:rPrChange>
                </w:rPr>
                <w:t xml:space="preserve">log-k </w:t>
              </w:r>
            </w:ins>
            <w:ins w:id="3557" w:author="Cao, Ross" w:date="2025-11-06T08:10:00Z" w16du:dateUtc="2025-11-06T16:10:00Z">
              <w:r w:rsidRPr="00C14DA2">
                <w:rPr>
                  <w:sz w:val="20"/>
                  <w:szCs w:val="20"/>
                  <w:rPrChange w:id="3558" w:author="Song, Xuehang" w:date="2026-01-08T08:05:00Z" w16du:dateUtc="2026-01-08T16:05:00Z">
                    <w:rPr>
                      <w:rFonts w:ascii="Times New Roman" w:hAnsi="Times New Roman"/>
                    </w:rPr>
                  </w:rPrChange>
                </w:rPr>
                <w:t xml:space="preserve">using </w:t>
              </w:r>
            </w:ins>
            <w:ins w:id="3559" w:author="Cao, Ross" w:date="2025-11-06T08:10:00Z">
              <w:r w:rsidRPr="00C14DA2">
                <w:rPr>
                  <w:sz w:val="20"/>
                  <w:szCs w:val="20"/>
                  <w:rPrChange w:id="3560" w:author="Cao, Ross" w:date="2025-11-06T08:10:00Z" w16du:dateUtc="2025-11-06T16:10:00Z">
                    <w:rPr>
                      <w:rFonts w:ascii="Times New Roman" w:hAnsi="Times New Roman"/>
                      <w:b/>
                      <w:bCs/>
                    </w:rPr>
                  </w:rPrChange>
                </w:rPr>
                <w:t>Gaussian</w:t>
              </w:r>
              <w:r w:rsidRPr="00C14DA2">
                <w:rPr>
                  <w:sz w:val="20"/>
                  <w:szCs w:val="20"/>
                  <w:rPrChange w:id="3561" w:author="Song, Xuehang" w:date="2026-01-08T08:05:00Z" w16du:dateUtc="2026-01-08T16:05:00Z">
                    <w:rPr>
                      <w:rFonts w:ascii="Times New Roman" w:hAnsi="Times New Roman"/>
                    </w:rPr>
                  </w:rPrChange>
                </w:rPr>
                <w:t xml:space="preserve"> (μ=4.5, σ=1); porosity </w:t>
              </w:r>
            </w:ins>
            <w:ins w:id="3562" w:author="Cao, Ross" w:date="2025-11-06T08:10:00Z" w16du:dateUtc="2025-11-06T16:10:00Z">
              <w:r w:rsidRPr="00C14DA2">
                <w:rPr>
                  <w:sz w:val="20"/>
                  <w:szCs w:val="20"/>
                  <w:rPrChange w:id="3563" w:author="Song, Xuehang" w:date="2026-01-08T08:05:00Z" w16du:dateUtc="2026-01-08T16:05:00Z">
                    <w:rPr>
                      <w:rFonts w:ascii="Times New Roman" w:hAnsi="Times New Roman"/>
                    </w:rPr>
                  </w:rPrChange>
                </w:rPr>
                <w:t>using</w:t>
              </w:r>
            </w:ins>
            <w:ins w:id="3564" w:author="Cao, Ross" w:date="2025-11-06T08:10:00Z">
              <w:r w:rsidRPr="00C14DA2">
                <w:rPr>
                  <w:sz w:val="20"/>
                  <w:szCs w:val="20"/>
                  <w:rPrChange w:id="3565" w:author="Song, Xuehang" w:date="2026-01-08T08:05:00Z" w16du:dateUtc="2026-01-08T16:05:00Z">
                    <w:rPr>
                      <w:rFonts w:ascii="Times New Roman" w:hAnsi="Times New Roman"/>
                    </w:rPr>
                  </w:rPrChange>
                </w:rPr>
                <w:t xml:space="preserve"> Gaussian (μ=0.5, σ=0.05)</w:t>
              </w:r>
            </w:ins>
          </w:p>
        </w:tc>
        <w:tc>
          <w:tcPr>
            <w:tcW w:w="1706" w:type="dxa"/>
          </w:tcPr>
          <w:p w14:paraId="62AC5F60" w14:textId="7F5CE087" w:rsidR="0061459A" w:rsidRPr="00C14DA2" w:rsidRDefault="003206D0">
            <w:pPr>
              <w:pStyle w:val="BodyText"/>
              <w:spacing w:before="0"/>
              <w:rPr>
                <w:ins w:id="3566" w:author="Cao, Ross" w:date="2025-10-23T09:19:00Z" w16du:dateUtc="2025-10-23T16:19:00Z"/>
                <w:sz w:val="20"/>
                <w:szCs w:val="20"/>
                <w:rPrChange w:id="3567" w:author="Song, Xuehang" w:date="2026-01-08T08:05:00Z" w16du:dateUtc="2026-01-08T16:05:00Z">
                  <w:rPr>
                    <w:ins w:id="3568" w:author="Cao, Ross" w:date="2025-10-23T09:19:00Z" w16du:dateUtc="2025-10-23T16:19:00Z"/>
                    <w:rFonts w:ascii="Times New Roman" w:hAnsi="Times New Roman"/>
                  </w:rPr>
                </w:rPrChange>
              </w:rPr>
              <w:pPrChange w:id="3569" w:author="Song, Xuehang" w:date="2026-01-08T08:05:00Z" w16du:dateUtc="2026-01-08T16:05:00Z">
                <w:pPr/>
              </w:pPrChange>
            </w:pPr>
            <w:ins w:id="3570" w:author="Cao, Ross" w:date="2025-11-06T08:11:00Z" w16du:dateUtc="2025-11-06T16:11:00Z">
              <w:r w:rsidRPr="00C14DA2">
                <w:rPr>
                  <w:sz w:val="20"/>
                  <w:szCs w:val="20"/>
                  <w:rPrChange w:id="3571" w:author="Song, Xuehang" w:date="2026-01-08T08:05:00Z" w16du:dateUtc="2026-01-08T16:05:00Z">
                    <w:rPr>
                      <w:rFonts w:ascii="Times New Roman" w:hAnsi="Times New Roman"/>
                    </w:rPr>
                  </w:rPrChange>
                </w:rPr>
                <w:t>Porosity shares spatial pattern with k, PCA basis Φ preserves spatial correlation, assimilation uses cross-covariances</w:t>
              </w:r>
            </w:ins>
          </w:p>
        </w:tc>
        <w:tc>
          <w:tcPr>
            <w:tcW w:w="1784" w:type="dxa"/>
          </w:tcPr>
          <w:p w14:paraId="09D3C2A4" w14:textId="33C8D777" w:rsidR="0061459A" w:rsidRPr="00C14DA2" w:rsidRDefault="003206D0">
            <w:pPr>
              <w:pStyle w:val="BodyText"/>
              <w:spacing w:before="0"/>
              <w:rPr>
                <w:ins w:id="3572" w:author="Cao, Ross" w:date="2025-10-23T09:19:00Z" w16du:dateUtc="2025-10-23T16:19:00Z"/>
                <w:sz w:val="20"/>
                <w:szCs w:val="20"/>
                <w:rPrChange w:id="3573" w:author="Song, Xuehang" w:date="2026-01-08T08:05:00Z" w16du:dateUtc="2026-01-08T16:05:00Z">
                  <w:rPr>
                    <w:ins w:id="3574" w:author="Cao, Ross" w:date="2025-10-23T09:19:00Z" w16du:dateUtc="2025-10-23T16:19:00Z"/>
                    <w:rFonts w:ascii="Times New Roman" w:hAnsi="Times New Roman"/>
                  </w:rPr>
                </w:rPrChange>
              </w:rPr>
              <w:pPrChange w:id="3575" w:author="Song, Xuehang" w:date="2026-01-08T08:05:00Z" w16du:dateUtc="2026-01-08T16:05:00Z">
                <w:pPr/>
              </w:pPrChange>
            </w:pPr>
            <w:ins w:id="3576" w:author="Cao, Ross" w:date="2025-11-06T08:11:00Z" w16du:dateUtc="2025-11-06T16:11:00Z">
              <w:r w:rsidRPr="00C14DA2">
                <w:rPr>
                  <w:sz w:val="20"/>
                  <w:szCs w:val="20"/>
                  <w:rPrChange w:id="3577" w:author="Song, Xuehang" w:date="2026-01-08T08:05:00Z" w16du:dateUtc="2026-01-08T16:05:00Z">
                    <w:rPr>
                      <w:rFonts w:ascii="Times New Roman" w:hAnsi="Times New Roman"/>
                    </w:rPr>
                  </w:rPrChange>
                </w:rPr>
                <w:t>U-FNO</w:t>
              </w:r>
              <w:r w:rsidR="00736C22" w:rsidRPr="00C14DA2">
                <w:rPr>
                  <w:sz w:val="20"/>
                  <w:szCs w:val="20"/>
                  <w:rPrChange w:id="3578" w:author="Song, Xuehang" w:date="2026-01-08T08:05:00Z" w16du:dateUtc="2026-01-08T16:05:00Z">
                    <w:rPr>
                      <w:rFonts w:ascii="Times New Roman" w:hAnsi="Times New Roman"/>
                    </w:rPr>
                  </w:rPrChange>
                </w:rPr>
                <w:t xml:space="preserve"> trained separately for </w:t>
              </w:r>
              <w:r w:rsidR="0079792E" w:rsidRPr="00C14DA2">
                <w:rPr>
                  <w:sz w:val="20"/>
                  <w:szCs w:val="20"/>
                  <w:rPrChange w:id="3579" w:author="Song, Xuehang" w:date="2026-01-08T08:05:00Z" w16du:dateUtc="2026-01-08T16:05:00Z">
                    <w:rPr>
                      <w:rFonts w:ascii="Times New Roman" w:hAnsi="Times New Roman"/>
                    </w:rPr>
                  </w:rPrChange>
                </w:rPr>
                <w:t>pressure and</w:t>
              </w:r>
            </w:ins>
            <w:ins w:id="3580" w:author="Cao, Ross" w:date="2025-11-06T08:12:00Z" w16du:dateUtc="2025-11-06T16:12:00Z">
              <w:r w:rsidR="0079792E" w:rsidRPr="00C14DA2">
                <w:rPr>
                  <w:sz w:val="20"/>
                  <w:szCs w:val="20"/>
                  <w:rPrChange w:id="3581" w:author="Song, Xuehang" w:date="2026-01-08T08:05:00Z" w16du:dateUtc="2026-01-08T16:05:00Z">
                    <w:rPr>
                      <w:rFonts w:ascii="Times New Roman" w:hAnsi="Times New Roman"/>
                    </w:rPr>
                  </w:rPrChange>
                </w:rPr>
                <w:t xml:space="preserve"> salinity</w:t>
              </w:r>
            </w:ins>
          </w:p>
        </w:tc>
        <w:tc>
          <w:tcPr>
            <w:tcW w:w="1588" w:type="dxa"/>
          </w:tcPr>
          <w:p w14:paraId="1BDEBC1C" w14:textId="3C5A6E1C" w:rsidR="0061459A" w:rsidRPr="00C14DA2" w:rsidRDefault="00E47D30">
            <w:pPr>
              <w:pStyle w:val="BodyText"/>
              <w:spacing w:before="0"/>
              <w:rPr>
                <w:ins w:id="3582" w:author="Cao, Ross" w:date="2025-10-23T09:19:00Z" w16du:dateUtc="2025-10-23T16:19:00Z"/>
                <w:sz w:val="20"/>
                <w:szCs w:val="20"/>
                <w:rPrChange w:id="3583" w:author="Song, Xuehang" w:date="2026-01-08T08:05:00Z" w16du:dateUtc="2026-01-08T16:05:00Z">
                  <w:rPr>
                    <w:ins w:id="3584" w:author="Cao, Ross" w:date="2025-10-23T09:19:00Z" w16du:dateUtc="2025-10-23T16:19:00Z"/>
                    <w:rFonts w:ascii="Times New Roman" w:hAnsi="Times New Roman"/>
                  </w:rPr>
                </w:rPrChange>
              </w:rPr>
              <w:pPrChange w:id="3585" w:author="Song, Xuehang" w:date="2026-01-08T08:05:00Z" w16du:dateUtc="2026-01-08T16:05:00Z">
                <w:pPr/>
              </w:pPrChange>
            </w:pPr>
            <w:ins w:id="3586" w:author="Cao, Ross" w:date="2025-11-06T08:12:00Z" w16du:dateUtc="2025-11-06T16:12:00Z">
              <w:r w:rsidRPr="00C14DA2">
                <w:rPr>
                  <w:sz w:val="20"/>
                  <w:szCs w:val="20"/>
                  <w:rPrChange w:id="3587" w:author="Song, Xuehang" w:date="2026-01-08T08:05:00Z" w16du:dateUtc="2026-01-08T16:05:00Z">
                    <w:rPr>
                      <w:rFonts w:ascii="Times New Roman" w:hAnsi="Times New Roman"/>
                    </w:rPr>
                  </w:rPrChange>
                </w:rPr>
                <w:t>PFLOTRAN</w:t>
              </w:r>
              <w:r w:rsidR="00D33126" w:rsidRPr="00C14DA2">
                <w:rPr>
                  <w:sz w:val="20"/>
                  <w:szCs w:val="20"/>
                  <w:rPrChange w:id="3588" w:author="Song, Xuehang" w:date="2026-01-08T08:05:00Z" w16du:dateUtc="2026-01-08T16:05:00Z">
                    <w:rPr>
                      <w:rFonts w:ascii="Times New Roman" w:hAnsi="Times New Roman"/>
                    </w:rPr>
                  </w:rPrChange>
                </w:rPr>
                <w:t xml:space="preserve"> for flow and transport, GeoFUSE codebase </w:t>
              </w:r>
              <w:r w:rsidR="00FB6119" w:rsidRPr="00C14DA2">
                <w:rPr>
                  <w:sz w:val="20"/>
                  <w:szCs w:val="20"/>
                  <w:rPrChange w:id="3589" w:author="Song, Xuehang" w:date="2026-01-08T08:05:00Z" w16du:dateUtc="2026-01-08T16:05:00Z">
                    <w:rPr>
                      <w:rFonts w:ascii="Times New Roman" w:hAnsi="Times New Roman"/>
                    </w:rPr>
                  </w:rPrChange>
                </w:rPr>
                <w:t>(U-FNO, ESMDA)</w:t>
              </w:r>
            </w:ins>
          </w:p>
        </w:tc>
        <w:tc>
          <w:tcPr>
            <w:tcW w:w="1096" w:type="dxa"/>
          </w:tcPr>
          <w:p w14:paraId="4AE3504B" w14:textId="7C308EF9" w:rsidR="0061459A" w:rsidRPr="00C14DA2" w:rsidRDefault="004D3FB1">
            <w:pPr>
              <w:pStyle w:val="BodyText"/>
              <w:spacing w:before="0"/>
              <w:rPr>
                <w:ins w:id="3590" w:author="Cao, Ross" w:date="2025-10-23T09:19:00Z" w16du:dateUtc="2025-10-23T16:19:00Z"/>
                <w:sz w:val="20"/>
                <w:szCs w:val="20"/>
                <w:rPrChange w:id="3591" w:author="Song, Xuehang" w:date="2026-01-08T08:05:00Z" w16du:dateUtc="2026-01-08T16:05:00Z">
                  <w:rPr>
                    <w:ins w:id="3592" w:author="Cao, Ross" w:date="2025-10-23T09:19:00Z" w16du:dateUtc="2025-10-23T16:19:00Z"/>
                    <w:rFonts w:ascii="Times New Roman" w:hAnsi="Times New Roman"/>
                  </w:rPr>
                </w:rPrChange>
              </w:rPr>
              <w:pPrChange w:id="3593" w:author="Song, Xuehang" w:date="2026-01-08T08:05:00Z" w16du:dateUtc="2026-01-08T16:05:00Z">
                <w:pPr/>
              </w:pPrChange>
            </w:pPr>
            <w:r w:rsidRPr="00C14DA2">
              <w:rPr>
                <w:sz w:val="20"/>
                <w:szCs w:val="20"/>
                <w:rPrChange w:id="3594" w:author="Song, Xuehang" w:date="2026-01-08T04:17:00Z" w16du:dateUtc="2026-01-08T12:17:00Z">
                  <w:rPr>
                    <w:rFonts w:ascii="Times New Roman" w:hAnsi="Times New Roman"/>
                  </w:rPr>
                </w:rPrChange>
              </w:rPr>
              <w:fldChar w:fldCharType="begin"/>
            </w:r>
            <w:r w:rsidR="00C061BA" w:rsidRPr="00C14DA2">
              <w:rPr>
                <w:sz w:val="20"/>
                <w:szCs w:val="20"/>
                <w:rPrChange w:id="3595" w:author="Song, Xuehang" w:date="2026-01-08T04:17:00Z" w16du:dateUtc="2026-01-08T12:17:00Z">
                  <w:rPr>
                    <w:rFonts w:ascii="Times New Roman" w:hAnsi="Times New Roman"/>
                  </w:rPr>
                </w:rPrChange>
              </w:rPr>
              <w:instrText xml:space="preserve"> ADDIN EN.CITE &lt;EndNote&gt;&lt;Cite&gt;&lt;Author&gt;Jiang&lt;/Author&gt;&lt;Year&gt;2025&lt;/Year&gt;&lt;RecNum&gt;533&lt;/RecNum&gt;&lt;DisplayText&gt;(Jiang et al., 2025)&lt;/DisplayText&gt;&lt;record&gt;&lt;rec-number&gt;533&lt;/rec-number&gt;&lt;foreign-keys&gt;&lt;key app="EN" db-id="avewzwavpffw96ewpdx505tfdawpfpatfzve" timestamp="1761589767"&gt;533&lt;/key&gt;&lt;/foreign-keys&gt;&lt;ref-type name="Journal Article"&gt;17&lt;/ref-type&gt;&lt;contributors&gt;&lt;authors&gt;&lt;author&gt;Jiang, Su&lt;/author&gt;&lt;author&gt;Liu, Chuyang&lt;/author&gt;&lt;author&gt;Dwivedi, Dipankar&lt;/author&gt;&lt;/authors&gt;&lt;/contributors&gt;&lt;titles&gt;&lt;title&gt;GeoFUSE: An Efficient Surrogate Model for Seawater Intrusion Prediction and Uncertainty Reduction&lt;/title&gt;&lt;secondary-title&gt;Water Resources Research&lt;/secondary-title&gt;&lt;/titles&gt;&lt;periodical&gt;&lt;full-title&gt;Water Resources Research&lt;/full-title&gt;&lt;/periodical&gt;&lt;pages&gt;e2024WR038898&lt;/pages&gt;&lt;volume&gt;61&lt;/volume&gt;&lt;number&gt;9&lt;/number&gt;&lt;dates&gt;&lt;year&gt;2025&lt;/year&gt;&lt;/dates&gt;&lt;isbn&gt;0043-1397&lt;/isbn&gt;&lt;label&gt;Operator-learning&lt;/label&gt;&lt;urls&gt;&lt;related-urls&gt;&lt;url&gt;https://agupubs.onlinelibrary.wiley.com/doi/abs/10.1029/2024WR038898&lt;/url&gt;&lt;/related-urls&gt;&lt;/urls&gt;&lt;electronic-resource-num&gt;https://doi.org/10.1029/2024WR038898&lt;/electronic-resource-num&gt;&lt;research-notes&gt;Inverse &amp;amp; calibration&lt;/research-notes&gt;&lt;/record&gt;&lt;/Cite&gt;&lt;/EndNote&gt;</w:instrText>
            </w:r>
            <w:r w:rsidRPr="00C14DA2">
              <w:rPr>
                <w:sz w:val="20"/>
                <w:szCs w:val="20"/>
                <w:rPrChange w:id="3596" w:author="Song, Xuehang" w:date="2026-01-08T04:17:00Z" w16du:dateUtc="2026-01-08T12:17:00Z">
                  <w:rPr>
                    <w:rFonts w:ascii="Times New Roman" w:hAnsi="Times New Roman"/>
                  </w:rPr>
                </w:rPrChange>
              </w:rPr>
              <w:fldChar w:fldCharType="separate"/>
            </w:r>
            <w:r w:rsidR="00CE34D9" w:rsidRPr="00C14DA2">
              <w:rPr>
                <w:noProof/>
                <w:sz w:val="20"/>
                <w:szCs w:val="20"/>
                <w:rPrChange w:id="3597" w:author="Song, Xuehang" w:date="2026-01-08T04:17:00Z" w16du:dateUtc="2026-01-08T12:17:00Z">
                  <w:rPr>
                    <w:rFonts w:ascii="Times New Roman" w:hAnsi="Times New Roman"/>
                    <w:noProof/>
                  </w:rPr>
                </w:rPrChange>
              </w:rPr>
              <w:t>(Jiang et al., 2025)</w:t>
            </w:r>
            <w:r w:rsidRPr="00C14DA2">
              <w:rPr>
                <w:sz w:val="20"/>
                <w:szCs w:val="20"/>
                <w:rPrChange w:id="3598" w:author="Song, Xuehang" w:date="2026-01-08T04:17:00Z" w16du:dateUtc="2026-01-08T12:17:00Z">
                  <w:rPr>
                    <w:rFonts w:ascii="Times New Roman" w:hAnsi="Times New Roman"/>
                  </w:rPr>
                </w:rPrChange>
              </w:rPr>
              <w:fldChar w:fldCharType="end"/>
            </w:r>
          </w:p>
        </w:tc>
      </w:tr>
      <w:tr w:rsidR="00D14F6E" w14:paraId="50D46BAD" w14:textId="77777777" w:rsidTr="00C14DA2">
        <w:trPr>
          <w:trHeight w:val="1709"/>
          <w:ins w:id="3599" w:author="Cao, Ross" w:date="2025-11-06T10:07:00Z"/>
        </w:trPr>
        <w:tc>
          <w:tcPr>
            <w:tcW w:w="1515" w:type="dxa"/>
          </w:tcPr>
          <w:p w14:paraId="1B40E9DE" w14:textId="51014876" w:rsidR="00752DF0" w:rsidRPr="00C14DA2" w:rsidRDefault="00BE1D8E">
            <w:pPr>
              <w:pStyle w:val="BodyText"/>
              <w:spacing w:before="0"/>
              <w:rPr>
                <w:ins w:id="3600" w:author="Cao, Ross" w:date="2025-11-06T10:07:00Z" w16du:dateUtc="2025-11-06T18:07:00Z"/>
                <w:sz w:val="20"/>
                <w:szCs w:val="20"/>
                <w:rPrChange w:id="3601" w:author="Song, Xuehang" w:date="2026-01-08T08:05:00Z" w16du:dateUtc="2026-01-08T16:05:00Z">
                  <w:rPr>
                    <w:ins w:id="3602" w:author="Cao, Ross" w:date="2025-11-06T10:07:00Z" w16du:dateUtc="2025-11-06T18:07:00Z"/>
                    <w:rFonts w:ascii="Times New Roman" w:hAnsi="Times New Roman"/>
                  </w:rPr>
                </w:rPrChange>
              </w:rPr>
              <w:pPrChange w:id="3603" w:author="Song, Xuehang" w:date="2026-01-08T08:05:00Z" w16du:dateUtc="2026-01-08T16:05:00Z">
                <w:pPr/>
              </w:pPrChange>
            </w:pPr>
            <w:ins w:id="3604" w:author="Cao, Ross" w:date="2025-11-06T10:07:00Z" w16du:dateUtc="2025-11-06T18:07:00Z">
              <w:r w:rsidRPr="00C14DA2">
                <w:rPr>
                  <w:sz w:val="20"/>
                  <w:szCs w:val="20"/>
                  <w:rPrChange w:id="3605" w:author="Song, Xuehang" w:date="2026-01-08T08:05:00Z" w16du:dateUtc="2026-01-08T16:05:00Z">
                    <w:rPr>
                      <w:rFonts w:ascii="Times New Roman" w:hAnsi="Times New Roman"/>
                    </w:rPr>
                  </w:rPrChange>
                </w:rPr>
                <w:t xml:space="preserve">Review papers </w:t>
              </w:r>
              <w:r w:rsidR="006E10F3" w:rsidRPr="00C14DA2">
                <w:rPr>
                  <w:sz w:val="20"/>
                  <w:szCs w:val="20"/>
                  <w:rPrChange w:id="3606" w:author="Song, Xuehang" w:date="2026-01-08T08:05:00Z" w16du:dateUtc="2026-01-08T16:05:00Z">
                    <w:rPr>
                      <w:rFonts w:ascii="Times New Roman" w:hAnsi="Times New Roman"/>
                    </w:rPr>
                  </w:rPrChange>
                </w:rPr>
                <w:t xml:space="preserve">on </w:t>
              </w:r>
              <w:r w:rsidR="00E76919" w:rsidRPr="00C14DA2">
                <w:rPr>
                  <w:sz w:val="20"/>
                  <w:szCs w:val="20"/>
                  <w:rPrChange w:id="3607" w:author="Song, Xuehang" w:date="2026-01-08T08:05:00Z" w16du:dateUtc="2026-01-08T16:05:00Z">
                    <w:rPr>
                      <w:rFonts w:ascii="Times New Roman" w:hAnsi="Times New Roman"/>
                    </w:rPr>
                  </w:rPrChange>
                </w:rPr>
                <w:t>source ID, remediation design, coastal aquifers, UQ, monitoring design, parame</w:t>
              </w:r>
            </w:ins>
            <w:ins w:id="3608" w:author="Cao, Ross" w:date="2025-11-06T10:08:00Z" w16du:dateUtc="2025-11-06T18:08:00Z">
              <w:r w:rsidR="00E76919" w:rsidRPr="00C14DA2">
                <w:rPr>
                  <w:sz w:val="20"/>
                  <w:szCs w:val="20"/>
                  <w:rPrChange w:id="3609" w:author="Song, Xuehang" w:date="2026-01-08T08:05:00Z" w16du:dateUtc="2026-01-08T16:05:00Z">
                    <w:rPr>
                      <w:rFonts w:ascii="Times New Roman" w:hAnsi="Times New Roman"/>
                    </w:rPr>
                  </w:rPrChange>
                </w:rPr>
                <w:t>ter inversion</w:t>
              </w:r>
            </w:ins>
          </w:p>
        </w:tc>
        <w:tc>
          <w:tcPr>
            <w:tcW w:w="1585" w:type="dxa"/>
          </w:tcPr>
          <w:p w14:paraId="2458B840" w14:textId="2B90009F" w:rsidR="00752DF0" w:rsidRPr="00C14DA2" w:rsidRDefault="00C7536E">
            <w:pPr>
              <w:pStyle w:val="BodyText"/>
              <w:spacing w:before="0"/>
              <w:rPr>
                <w:ins w:id="3610" w:author="Cao, Ross" w:date="2025-11-06T10:07:00Z" w16du:dateUtc="2025-11-06T18:07:00Z"/>
                <w:sz w:val="20"/>
                <w:szCs w:val="20"/>
                <w:rPrChange w:id="3611" w:author="Song, Xuehang" w:date="2026-01-08T08:05:00Z" w16du:dateUtc="2026-01-08T16:05:00Z">
                  <w:rPr>
                    <w:ins w:id="3612" w:author="Cao, Ross" w:date="2025-11-06T10:07:00Z" w16du:dateUtc="2025-11-06T18:07:00Z"/>
                    <w:rFonts w:ascii="Times New Roman" w:hAnsi="Times New Roman"/>
                  </w:rPr>
                </w:rPrChange>
              </w:rPr>
              <w:pPrChange w:id="3613" w:author="Song, Xuehang" w:date="2026-01-08T08:05:00Z" w16du:dateUtc="2026-01-08T16:05:00Z">
                <w:pPr/>
              </w:pPrChange>
            </w:pPr>
            <w:ins w:id="3614" w:author="Cao, Ross" w:date="2025-11-06T10:08:00Z" w16du:dateUtc="2025-11-06T18:08:00Z">
              <w:r w:rsidRPr="00C14DA2">
                <w:rPr>
                  <w:sz w:val="20"/>
                  <w:szCs w:val="20"/>
                  <w:rPrChange w:id="3615" w:author="Song, Xuehang" w:date="2026-01-08T08:05:00Z" w16du:dateUtc="2026-01-08T16:05:00Z">
                    <w:rPr>
                      <w:rFonts w:ascii="Times New Roman" w:hAnsi="Times New Roman"/>
                    </w:rPr>
                  </w:rPrChange>
                </w:rPr>
                <w:t xml:space="preserve">Typical inputs include </w:t>
              </w:r>
              <w:r w:rsidR="008B0508" w:rsidRPr="00C14DA2">
                <w:rPr>
                  <w:sz w:val="20"/>
                  <w:szCs w:val="20"/>
                  <w:rPrChange w:id="3616" w:author="Song, Xuehang" w:date="2026-01-08T08:05:00Z" w16du:dateUtc="2026-01-08T16:05:00Z">
                    <w:rPr>
                      <w:rFonts w:ascii="Times New Roman" w:hAnsi="Times New Roman"/>
                    </w:rPr>
                  </w:rPrChange>
                </w:rPr>
                <w:t xml:space="preserve">perm fields, </w:t>
              </w:r>
              <w:r w:rsidR="00CE25CA" w:rsidRPr="00C14DA2">
                <w:rPr>
                  <w:sz w:val="20"/>
                  <w:szCs w:val="20"/>
                  <w:rPrChange w:id="3617" w:author="Song, Xuehang" w:date="2026-01-08T08:05:00Z" w16du:dateUtc="2026-01-08T16:05:00Z">
                    <w:rPr>
                      <w:rFonts w:ascii="Times New Roman" w:hAnsi="Times New Roman"/>
                    </w:rPr>
                  </w:rPrChange>
                </w:rPr>
                <w:t xml:space="preserve">source location, release history, pumping schedule, </w:t>
              </w:r>
              <w:r w:rsidR="00E56B33" w:rsidRPr="00C14DA2">
                <w:rPr>
                  <w:sz w:val="20"/>
                  <w:szCs w:val="20"/>
                  <w:rPrChange w:id="3618" w:author="Song, Xuehang" w:date="2026-01-08T08:05:00Z" w16du:dateUtc="2026-01-08T16:05:00Z">
                    <w:rPr>
                      <w:rFonts w:ascii="Times New Roman" w:hAnsi="Times New Roman"/>
                    </w:rPr>
                  </w:rPrChange>
                </w:rPr>
                <w:t xml:space="preserve">boundary conditions, </w:t>
              </w:r>
              <w:r w:rsidR="009B1F0C" w:rsidRPr="00C14DA2">
                <w:rPr>
                  <w:sz w:val="20"/>
                  <w:szCs w:val="20"/>
                  <w:rPrChange w:id="3619" w:author="Song, Xuehang" w:date="2026-01-08T08:05:00Z" w16du:dateUtc="2026-01-08T16:05:00Z">
                    <w:rPr>
                      <w:rFonts w:ascii="Times New Roman" w:hAnsi="Times New Roman"/>
                    </w:rPr>
                  </w:rPrChange>
                </w:rPr>
                <w:t xml:space="preserve">and </w:t>
              </w:r>
              <w:r w:rsidR="009B1F0C" w:rsidRPr="00C14DA2">
                <w:rPr>
                  <w:sz w:val="20"/>
                  <w:szCs w:val="20"/>
                  <w:rPrChange w:id="3620" w:author="Song, Xuehang" w:date="2026-01-08T08:05:00Z" w16du:dateUtc="2026-01-08T16:05:00Z">
                    <w:rPr>
                      <w:rFonts w:ascii="Times New Roman" w:hAnsi="Times New Roman"/>
                    </w:rPr>
                  </w:rPrChange>
                </w:rPr>
                <w:lastRenderedPageBreak/>
                <w:t>monito</w:t>
              </w:r>
            </w:ins>
            <w:ins w:id="3621" w:author="Cao, Ross" w:date="2025-11-06T10:09:00Z" w16du:dateUtc="2025-11-06T18:09:00Z">
              <w:r w:rsidR="009B1F0C" w:rsidRPr="00C14DA2">
                <w:rPr>
                  <w:sz w:val="20"/>
                  <w:szCs w:val="20"/>
                  <w:rPrChange w:id="3622" w:author="Song, Xuehang" w:date="2026-01-08T08:05:00Z" w16du:dateUtc="2026-01-08T16:05:00Z">
                    <w:rPr>
                      <w:rFonts w:ascii="Times New Roman" w:hAnsi="Times New Roman"/>
                    </w:rPr>
                  </w:rPrChange>
                </w:rPr>
                <w:t xml:space="preserve">ring layouts. </w:t>
              </w:r>
            </w:ins>
          </w:p>
        </w:tc>
        <w:tc>
          <w:tcPr>
            <w:tcW w:w="1870" w:type="dxa"/>
          </w:tcPr>
          <w:p w14:paraId="7AA1377A" w14:textId="1EA11802" w:rsidR="00752DF0" w:rsidRPr="00C14DA2" w:rsidRDefault="00DC35F5">
            <w:pPr>
              <w:pStyle w:val="BodyText"/>
              <w:spacing w:before="0"/>
              <w:rPr>
                <w:ins w:id="3623" w:author="Cao, Ross" w:date="2025-11-06T10:07:00Z" w16du:dateUtc="2025-11-06T18:07:00Z"/>
                <w:sz w:val="20"/>
                <w:szCs w:val="20"/>
                <w:rPrChange w:id="3624" w:author="Song, Xuehang" w:date="2026-01-08T08:05:00Z" w16du:dateUtc="2026-01-08T16:05:00Z">
                  <w:rPr>
                    <w:ins w:id="3625" w:author="Cao, Ross" w:date="2025-11-06T10:07:00Z" w16du:dateUtc="2025-11-06T18:07:00Z"/>
                    <w:rFonts w:ascii="Times New Roman" w:hAnsi="Times New Roman"/>
                  </w:rPr>
                </w:rPrChange>
              </w:rPr>
              <w:pPrChange w:id="3626" w:author="Song, Xuehang" w:date="2026-01-08T08:05:00Z" w16du:dateUtc="2026-01-08T16:05:00Z">
                <w:pPr/>
              </w:pPrChange>
            </w:pPr>
            <w:ins w:id="3627" w:author="Cao, Ross" w:date="2025-11-06T10:09:00Z" w16du:dateUtc="2025-11-06T18:09:00Z">
              <w:r w:rsidRPr="00C14DA2">
                <w:rPr>
                  <w:sz w:val="20"/>
                  <w:szCs w:val="20"/>
                  <w:rPrChange w:id="3628" w:author="Song, Xuehang" w:date="2026-01-08T08:05:00Z" w16du:dateUtc="2026-01-08T16:05:00Z">
                    <w:rPr>
                      <w:rFonts w:ascii="Times New Roman" w:hAnsi="Times New Roman"/>
                    </w:rPr>
                  </w:rPrChange>
                </w:rPr>
                <w:lastRenderedPageBreak/>
                <w:t>Typical outputs include</w:t>
              </w:r>
              <w:r w:rsidR="00133A64" w:rsidRPr="00C14DA2">
                <w:rPr>
                  <w:sz w:val="20"/>
                  <w:szCs w:val="20"/>
                  <w:rPrChange w:id="3629" w:author="Song, Xuehang" w:date="2026-01-08T08:05:00Z" w16du:dateUtc="2026-01-08T16:05:00Z">
                    <w:rPr>
                      <w:rFonts w:ascii="Times New Roman" w:hAnsi="Times New Roman"/>
                    </w:rPr>
                  </w:rPrChange>
                </w:rPr>
                <w:t xml:space="preserve"> concentrations, pressure </w:t>
              </w:r>
              <w:r w:rsidR="007D3D4D" w:rsidRPr="00C14DA2">
                <w:rPr>
                  <w:sz w:val="20"/>
                  <w:szCs w:val="20"/>
                  <w:rPrChange w:id="3630" w:author="Song, Xuehang" w:date="2026-01-08T08:05:00Z" w16du:dateUtc="2026-01-08T16:05:00Z">
                    <w:rPr>
                      <w:rFonts w:ascii="Times New Roman" w:hAnsi="Times New Roman"/>
                    </w:rPr>
                  </w:rPrChange>
                </w:rPr>
                <w:t xml:space="preserve">fields, </w:t>
              </w:r>
              <w:r w:rsidR="004050CE" w:rsidRPr="00C14DA2">
                <w:rPr>
                  <w:sz w:val="20"/>
                  <w:szCs w:val="20"/>
                  <w:rPrChange w:id="3631" w:author="Song, Xuehang" w:date="2026-01-08T08:05:00Z" w16du:dateUtc="2026-01-08T16:05:00Z">
                    <w:rPr>
                      <w:rFonts w:ascii="Times New Roman" w:hAnsi="Times New Roman"/>
                    </w:rPr>
                  </w:rPrChange>
                </w:rPr>
                <w:t xml:space="preserve">breakthrough curves, </w:t>
              </w:r>
              <w:r w:rsidR="008F22AE" w:rsidRPr="00C14DA2">
                <w:rPr>
                  <w:sz w:val="20"/>
                  <w:szCs w:val="20"/>
                  <w:rPrChange w:id="3632" w:author="Song, Xuehang" w:date="2026-01-08T08:05:00Z" w16du:dateUtc="2026-01-08T16:05:00Z">
                    <w:rPr>
                      <w:rFonts w:ascii="Times New Roman" w:hAnsi="Times New Roman"/>
                    </w:rPr>
                  </w:rPrChange>
                </w:rPr>
                <w:t xml:space="preserve">error metrics, </w:t>
              </w:r>
              <w:r w:rsidR="008F1ACB" w:rsidRPr="00C14DA2">
                <w:rPr>
                  <w:sz w:val="20"/>
                  <w:szCs w:val="20"/>
                  <w:rPrChange w:id="3633" w:author="Song, Xuehang" w:date="2026-01-08T08:05:00Z" w16du:dateUtc="2026-01-08T16:05:00Z">
                    <w:rPr>
                      <w:rFonts w:ascii="Times New Roman" w:hAnsi="Times New Roman"/>
                    </w:rPr>
                  </w:rPrChange>
                </w:rPr>
                <w:t xml:space="preserve">optimal pumping </w:t>
              </w:r>
              <w:r w:rsidR="002B6BB3" w:rsidRPr="00C14DA2">
                <w:rPr>
                  <w:sz w:val="20"/>
                  <w:szCs w:val="20"/>
                  <w:rPrChange w:id="3634" w:author="Song, Xuehang" w:date="2026-01-08T08:05:00Z" w16du:dateUtc="2026-01-08T16:05:00Z">
                    <w:rPr>
                      <w:rFonts w:ascii="Times New Roman" w:hAnsi="Times New Roman"/>
                    </w:rPr>
                  </w:rPrChange>
                </w:rPr>
                <w:t>placement</w:t>
              </w:r>
            </w:ins>
            <w:ins w:id="3635" w:author="Cao, Ross" w:date="2025-11-06T10:10:00Z" w16du:dateUtc="2025-11-06T18:10:00Z">
              <w:r w:rsidR="006658DB" w:rsidRPr="00C14DA2">
                <w:rPr>
                  <w:sz w:val="20"/>
                  <w:szCs w:val="20"/>
                  <w:rPrChange w:id="3636" w:author="Song, Xuehang" w:date="2026-01-08T08:05:00Z" w16du:dateUtc="2026-01-08T16:05:00Z">
                    <w:rPr>
                      <w:rFonts w:ascii="Times New Roman" w:hAnsi="Times New Roman"/>
                    </w:rPr>
                  </w:rPrChange>
                </w:rPr>
                <w:t>, uncertainty.</w:t>
              </w:r>
            </w:ins>
          </w:p>
        </w:tc>
        <w:tc>
          <w:tcPr>
            <w:tcW w:w="1382" w:type="dxa"/>
          </w:tcPr>
          <w:p w14:paraId="15DA476C" w14:textId="1E18395E" w:rsidR="00752DF0" w:rsidRPr="00C14DA2" w:rsidRDefault="007440FD">
            <w:pPr>
              <w:pStyle w:val="BodyText"/>
              <w:spacing w:before="0"/>
              <w:rPr>
                <w:ins w:id="3637" w:author="Cao, Ross" w:date="2025-11-06T10:07:00Z" w16du:dateUtc="2025-11-06T18:07:00Z"/>
                <w:sz w:val="20"/>
                <w:szCs w:val="20"/>
                <w:rPrChange w:id="3638" w:author="Song, Xuehang" w:date="2026-01-08T08:05:00Z" w16du:dateUtc="2026-01-08T16:05:00Z">
                  <w:rPr>
                    <w:ins w:id="3639" w:author="Cao, Ross" w:date="2025-11-06T10:07:00Z" w16du:dateUtc="2025-11-06T18:07:00Z"/>
                    <w:rFonts w:ascii="Times New Roman" w:hAnsi="Times New Roman"/>
                  </w:rPr>
                </w:rPrChange>
              </w:rPr>
              <w:pPrChange w:id="3640" w:author="Song, Xuehang" w:date="2026-01-08T08:05:00Z" w16du:dateUtc="2026-01-08T16:05:00Z">
                <w:pPr/>
              </w:pPrChange>
            </w:pPr>
            <w:ins w:id="3641" w:author="Cao, Ross" w:date="2025-11-06T10:10:00Z" w16du:dateUtc="2025-11-06T18:10:00Z">
              <w:r w:rsidRPr="00C14DA2">
                <w:rPr>
                  <w:sz w:val="20"/>
                  <w:szCs w:val="20"/>
                  <w:rPrChange w:id="3642" w:author="Song, Xuehang" w:date="2026-01-08T08:05:00Z" w16du:dateUtc="2026-01-08T16:05:00Z">
                    <w:rPr>
                      <w:rFonts w:ascii="Times New Roman" w:hAnsi="Times New Roman"/>
                    </w:rPr>
                  </w:rPrChange>
                </w:rPr>
                <w:t xml:space="preserve">LHS, </w:t>
              </w:r>
              <w:r w:rsidR="00230AA2" w:rsidRPr="00C14DA2">
                <w:rPr>
                  <w:sz w:val="20"/>
                  <w:szCs w:val="20"/>
                  <w:rPrChange w:id="3643" w:author="Song, Xuehang" w:date="2026-01-08T08:05:00Z" w16du:dateUtc="2026-01-08T16:05:00Z">
                    <w:rPr>
                      <w:rFonts w:ascii="Times New Roman" w:hAnsi="Times New Roman"/>
                    </w:rPr>
                  </w:rPrChange>
                </w:rPr>
                <w:t>adaptive samp</w:t>
              </w:r>
              <w:r w:rsidR="000D1465" w:rsidRPr="00C14DA2">
                <w:rPr>
                  <w:sz w:val="20"/>
                  <w:szCs w:val="20"/>
                  <w:rPrChange w:id="3644" w:author="Song, Xuehang" w:date="2026-01-08T08:05:00Z" w16du:dateUtc="2026-01-08T16:05:00Z">
                    <w:rPr>
                      <w:rFonts w:ascii="Times New Roman" w:hAnsi="Times New Roman"/>
                    </w:rPr>
                  </w:rPrChange>
                </w:rPr>
                <w:t>ling</w:t>
              </w:r>
            </w:ins>
          </w:p>
        </w:tc>
        <w:tc>
          <w:tcPr>
            <w:tcW w:w="1514" w:type="dxa"/>
          </w:tcPr>
          <w:p w14:paraId="71F2B6B3" w14:textId="6949AE94" w:rsidR="00752DF0" w:rsidRPr="00C14DA2" w:rsidRDefault="00630271">
            <w:pPr>
              <w:pStyle w:val="BodyText"/>
              <w:spacing w:before="0"/>
              <w:rPr>
                <w:ins w:id="3645" w:author="Cao, Ross" w:date="2025-11-06T10:07:00Z" w16du:dateUtc="2025-11-06T18:07:00Z"/>
                <w:sz w:val="20"/>
                <w:szCs w:val="20"/>
                <w:rPrChange w:id="3646" w:author="Song, Xuehang" w:date="2026-01-08T08:05:00Z" w16du:dateUtc="2026-01-08T16:05:00Z">
                  <w:rPr>
                    <w:ins w:id="3647" w:author="Cao, Ross" w:date="2025-11-06T10:07:00Z" w16du:dateUtc="2025-11-06T18:07:00Z"/>
                    <w:rFonts w:ascii="Times New Roman" w:hAnsi="Times New Roman"/>
                  </w:rPr>
                </w:rPrChange>
              </w:rPr>
              <w:pPrChange w:id="3648" w:author="Song, Xuehang" w:date="2026-01-08T08:05:00Z" w16du:dateUtc="2026-01-08T16:05:00Z">
                <w:pPr/>
              </w:pPrChange>
            </w:pPr>
            <w:ins w:id="3649" w:author="Cao, Ross" w:date="2025-11-06T10:54:00Z" w16du:dateUtc="2025-11-06T18:54:00Z">
              <w:r w:rsidRPr="00C14DA2">
                <w:rPr>
                  <w:sz w:val="20"/>
                  <w:szCs w:val="20"/>
                  <w:rPrChange w:id="3650" w:author="Song, Xuehang" w:date="2026-01-08T08:05:00Z" w16du:dateUtc="2026-01-08T16:05:00Z">
                    <w:rPr>
                      <w:rFonts w:ascii="Times New Roman" w:hAnsi="Times New Roman"/>
                    </w:rPr>
                  </w:rPrChange>
                </w:rPr>
                <w:t xml:space="preserve">Typically uniform, </w:t>
              </w:r>
              <w:r w:rsidR="00D14F6E" w:rsidRPr="00C14DA2">
                <w:rPr>
                  <w:sz w:val="20"/>
                  <w:szCs w:val="20"/>
                  <w:rPrChange w:id="3651" w:author="Song, Xuehang" w:date="2026-01-08T08:05:00Z" w16du:dateUtc="2026-01-08T16:05:00Z">
                    <w:rPr>
                      <w:rFonts w:ascii="Times New Roman" w:hAnsi="Times New Roman"/>
                    </w:rPr>
                  </w:rPrChange>
                </w:rPr>
                <w:t xml:space="preserve">physically informed ranges, </w:t>
              </w:r>
            </w:ins>
            <w:ins w:id="3652" w:author="Cao, Ross" w:date="2025-11-06T10:53:00Z" w16du:dateUtc="2025-11-06T18:53:00Z">
              <w:r w:rsidR="00B14DAB" w:rsidRPr="00C14DA2">
                <w:rPr>
                  <w:sz w:val="20"/>
                  <w:szCs w:val="20"/>
                  <w:rPrChange w:id="3653" w:author="Song, Xuehang" w:date="2026-01-08T08:05:00Z" w16du:dateUtc="2026-01-08T16:05:00Z">
                    <w:rPr>
                      <w:rFonts w:ascii="Times New Roman" w:hAnsi="Times New Roman"/>
                    </w:rPr>
                  </w:rPrChange>
                </w:rPr>
                <w:t>Gaussian priors and PCA</w:t>
              </w:r>
              <w:r w:rsidR="00993C37" w:rsidRPr="00C14DA2">
                <w:rPr>
                  <w:sz w:val="20"/>
                  <w:szCs w:val="20"/>
                  <w:rPrChange w:id="3654" w:author="Song, Xuehang" w:date="2026-01-08T08:05:00Z" w16du:dateUtc="2026-01-08T16:05:00Z">
                    <w:rPr>
                      <w:rFonts w:ascii="Times New Roman" w:hAnsi="Times New Roman"/>
                    </w:rPr>
                  </w:rPrChange>
                </w:rPr>
                <w:t xml:space="preserve"> </w:t>
              </w:r>
            </w:ins>
            <w:ins w:id="3655" w:author="Cao, Ross" w:date="2025-11-06T10:54:00Z" w16du:dateUtc="2025-11-06T18:54:00Z">
              <w:r w:rsidR="00CF6CD0" w:rsidRPr="00C14DA2">
                <w:rPr>
                  <w:sz w:val="20"/>
                  <w:szCs w:val="20"/>
                  <w:rPrChange w:id="3656" w:author="Song, Xuehang" w:date="2026-01-08T08:05:00Z" w16du:dateUtc="2026-01-08T16:05:00Z">
                    <w:rPr>
                      <w:rFonts w:ascii="Times New Roman" w:hAnsi="Times New Roman"/>
                    </w:rPr>
                  </w:rPrChange>
                </w:rPr>
                <w:t>for high-dimensional fields</w:t>
              </w:r>
            </w:ins>
          </w:p>
        </w:tc>
        <w:tc>
          <w:tcPr>
            <w:tcW w:w="1706" w:type="dxa"/>
          </w:tcPr>
          <w:p w14:paraId="0757E146" w14:textId="2189539A" w:rsidR="00752DF0" w:rsidRPr="00C14DA2" w:rsidRDefault="00FD3ABF">
            <w:pPr>
              <w:pStyle w:val="BodyText"/>
              <w:spacing w:before="0"/>
              <w:rPr>
                <w:ins w:id="3657" w:author="Cao, Ross" w:date="2025-11-06T10:07:00Z" w16du:dateUtc="2025-11-06T18:07:00Z"/>
                <w:sz w:val="20"/>
                <w:szCs w:val="20"/>
                <w:rPrChange w:id="3658" w:author="Song, Xuehang" w:date="2026-01-08T08:05:00Z" w16du:dateUtc="2026-01-08T16:05:00Z">
                  <w:rPr>
                    <w:ins w:id="3659" w:author="Cao, Ross" w:date="2025-11-06T10:07:00Z" w16du:dateUtc="2025-11-06T18:07:00Z"/>
                    <w:rFonts w:ascii="Times New Roman" w:hAnsi="Times New Roman"/>
                  </w:rPr>
                </w:rPrChange>
              </w:rPr>
              <w:pPrChange w:id="3660" w:author="Song, Xuehang" w:date="2026-01-08T08:05:00Z" w16du:dateUtc="2026-01-08T16:05:00Z">
                <w:pPr/>
              </w:pPrChange>
            </w:pPr>
            <w:ins w:id="3661" w:author="Cao, Ross" w:date="2025-11-06T10:55:00Z" w16du:dateUtc="2025-11-06T18:55:00Z">
              <w:r w:rsidRPr="00C14DA2">
                <w:rPr>
                  <w:sz w:val="20"/>
                  <w:szCs w:val="20"/>
                  <w:rPrChange w:id="3662" w:author="Song, Xuehang" w:date="2026-01-08T08:05:00Z" w16du:dateUtc="2026-01-08T16:05:00Z">
                    <w:rPr>
                      <w:rFonts w:ascii="Times New Roman" w:hAnsi="Times New Roman"/>
                    </w:rPr>
                  </w:rPrChange>
                </w:rPr>
                <w:t>Spatial correlation in perm, temporal coupling in time-series data</w:t>
              </w:r>
            </w:ins>
          </w:p>
        </w:tc>
        <w:tc>
          <w:tcPr>
            <w:tcW w:w="1784" w:type="dxa"/>
          </w:tcPr>
          <w:p w14:paraId="5169F1CD" w14:textId="3CEFCAF3" w:rsidR="00752DF0" w:rsidRPr="00C14DA2" w:rsidRDefault="00012C0A">
            <w:pPr>
              <w:pStyle w:val="BodyText"/>
              <w:spacing w:before="0"/>
              <w:rPr>
                <w:ins w:id="3663" w:author="Cao, Ross" w:date="2025-11-06T10:07:00Z" w16du:dateUtc="2025-11-06T18:07:00Z"/>
                <w:sz w:val="20"/>
                <w:szCs w:val="20"/>
                <w:rPrChange w:id="3664" w:author="Song, Xuehang" w:date="2026-01-08T08:05:00Z" w16du:dateUtc="2026-01-08T16:05:00Z">
                  <w:rPr>
                    <w:ins w:id="3665" w:author="Cao, Ross" w:date="2025-11-06T10:07:00Z" w16du:dateUtc="2025-11-06T18:07:00Z"/>
                    <w:rFonts w:ascii="Times New Roman" w:hAnsi="Times New Roman"/>
                  </w:rPr>
                </w:rPrChange>
              </w:rPr>
              <w:pPrChange w:id="3666" w:author="Song, Xuehang" w:date="2026-01-08T08:05:00Z" w16du:dateUtc="2026-01-08T16:05:00Z">
                <w:pPr/>
              </w:pPrChange>
            </w:pPr>
            <w:ins w:id="3667" w:author="Cao, Ross" w:date="2025-11-06T10:55:00Z" w16du:dateUtc="2025-11-06T18:55:00Z">
              <w:r w:rsidRPr="00C14DA2">
                <w:rPr>
                  <w:sz w:val="20"/>
                  <w:szCs w:val="20"/>
                  <w:rPrChange w:id="3668" w:author="Song, Xuehang" w:date="2026-01-08T08:05:00Z" w16du:dateUtc="2026-01-08T16:05:00Z">
                    <w:rPr>
                      <w:rFonts w:ascii="Times New Roman" w:hAnsi="Times New Roman"/>
                    </w:rPr>
                  </w:rPrChange>
                </w:rPr>
                <w:t xml:space="preserve">CNN, U-Net, </w:t>
              </w:r>
              <w:r w:rsidR="001200AB" w:rsidRPr="00C14DA2">
                <w:rPr>
                  <w:sz w:val="20"/>
                  <w:szCs w:val="20"/>
                  <w:rPrChange w:id="3669" w:author="Song, Xuehang" w:date="2026-01-08T08:05:00Z" w16du:dateUtc="2026-01-08T16:05:00Z">
                    <w:rPr>
                      <w:rFonts w:ascii="Times New Roman" w:hAnsi="Times New Roman"/>
                    </w:rPr>
                  </w:rPrChange>
                </w:rPr>
                <w:t>RNN</w:t>
              </w:r>
            </w:ins>
            <w:ins w:id="3670" w:author="Cao, Ross" w:date="2025-11-06T10:56:00Z" w16du:dateUtc="2025-11-06T18:56:00Z">
              <w:r w:rsidR="00074552" w:rsidRPr="00C14DA2">
                <w:rPr>
                  <w:sz w:val="20"/>
                  <w:szCs w:val="20"/>
                  <w:rPrChange w:id="3671" w:author="Song, Xuehang" w:date="2026-01-08T08:05:00Z" w16du:dateUtc="2026-01-08T16:05:00Z">
                    <w:rPr>
                      <w:rFonts w:ascii="Times New Roman" w:hAnsi="Times New Roman"/>
                    </w:rPr>
                  </w:rPrChange>
                </w:rPr>
                <w:t xml:space="preserve">/LSTM, </w:t>
              </w:r>
              <w:r w:rsidR="00B5060D" w:rsidRPr="00C14DA2">
                <w:rPr>
                  <w:sz w:val="20"/>
                  <w:szCs w:val="20"/>
                  <w:rPrChange w:id="3672" w:author="Song, Xuehang" w:date="2026-01-08T08:05:00Z" w16du:dateUtc="2026-01-08T16:05:00Z">
                    <w:rPr>
                      <w:rFonts w:ascii="Times New Roman" w:hAnsi="Times New Roman"/>
                    </w:rPr>
                  </w:rPrChange>
                </w:rPr>
                <w:t>GAN,</w:t>
              </w:r>
              <w:r w:rsidR="00A6064A" w:rsidRPr="00C14DA2">
                <w:rPr>
                  <w:sz w:val="20"/>
                  <w:szCs w:val="20"/>
                  <w:rPrChange w:id="3673" w:author="Song, Xuehang" w:date="2026-01-08T08:05:00Z" w16du:dateUtc="2026-01-08T16:05:00Z">
                    <w:rPr>
                      <w:rFonts w:ascii="Times New Roman" w:hAnsi="Times New Roman"/>
                    </w:rPr>
                  </w:rPrChange>
                </w:rPr>
                <w:t xml:space="preserve"> </w:t>
              </w:r>
            </w:ins>
          </w:p>
        </w:tc>
        <w:tc>
          <w:tcPr>
            <w:tcW w:w="1588" w:type="dxa"/>
          </w:tcPr>
          <w:p w14:paraId="686E283A" w14:textId="71AD1525" w:rsidR="00752DF0" w:rsidRPr="00C14DA2" w:rsidRDefault="00725B89">
            <w:pPr>
              <w:pStyle w:val="BodyText"/>
              <w:spacing w:before="0"/>
              <w:rPr>
                <w:ins w:id="3674" w:author="Cao, Ross" w:date="2025-11-06T10:07:00Z" w16du:dateUtc="2025-11-06T18:07:00Z"/>
                <w:sz w:val="20"/>
                <w:szCs w:val="20"/>
                <w:rPrChange w:id="3675" w:author="Song, Xuehang" w:date="2026-01-08T08:05:00Z" w16du:dateUtc="2026-01-08T16:05:00Z">
                  <w:rPr>
                    <w:ins w:id="3676" w:author="Cao, Ross" w:date="2025-11-06T10:07:00Z" w16du:dateUtc="2025-11-06T18:07:00Z"/>
                    <w:rFonts w:ascii="Times New Roman" w:hAnsi="Times New Roman"/>
                  </w:rPr>
                </w:rPrChange>
              </w:rPr>
              <w:pPrChange w:id="3677" w:author="Song, Xuehang" w:date="2026-01-08T08:05:00Z" w16du:dateUtc="2026-01-08T16:05:00Z">
                <w:pPr/>
              </w:pPrChange>
            </w:pPr>
            <w:ins w:id="3678" w:author="Cao, Ross" w:date="2025-11-06T10:56:00Z" w16du:dateUtc="2025-11-06T18:56:00Z">
              <w:r w:rsidRPr="00C14DA2">
                <w:rPr>
                  <w:sz w:val="20"/>
                  <w:szCs w:val="20"/>
                  <w:rPrChange w:id="3679" w:author="Song, Xuehang" w:date="2026-01-08T08:05:00Z" w16du:dateUtc="2026-01-08T16:05:00Z">
                    <w:rPr>
                      <w:rFonts w:ascii="Times New Roman" w:hAnsi="Times New Roman"/>
                    </w:rPr>
                  </w:rPrChange>
                </w:rPr>
                <w:t xml:space="preserve">MODFLOW family, </w:t>
              </w:r>
              <w:r w:rsidR="0001254F" w:rsidRPr="00C14DA2">
                <w:rPr>
                  <w:sz w:val="20"/>
                  <w:szCs w:val="20"/>
                  <w:rPrChange w:id="3680" w:author="Song, Xuehang" w:date="2026-01-08T08:05:00Z" w16du:dateUtc="2026-01-08T16:05:00Z">
                    <w:rPr>
                      <w:rFonts w:ascii="Times New Roman" w:hAnsi="Times New Roman"/>
                    </w:rPr>
                  </w:rPrChange>
                </w:rPr>
                <w:t>PFLOTRAN, TOUGH</w:t>
              </w:r>
              <w:r w:rsidR="00785805" w:rsidRPr="00C14DA2">
                <w:rPr>
                  <w:sz w:val="20"/>
                  <w:szCs w:val="20"/>
                  <w:rPrChange w:id="3681" w:author="Song, Xuehang" w:date="2026-01-08T08:05:00Z" w16du:dateUtc="2026-01-08T16:05:00Z">
                    <w:rPr>
                      <w:rFonts w:ascii="Times New Roman" w:hAnsi="Times New Roman"/>
                    </w:rPr>
                  </w:rPrChange>
                </w:rPr>
                <w:t>,</w:t>
              </w:r>
              <w:r w:rsidR="00E87670" w:rsidRPr="00C14DA2">
                <w:rPr>
                  <w:sz w:val="20"/>
                  <w:szCs w:val="20"/>
                  <w:rPrChange w:id="3682" w:author="Song, Xuehang" w:date="2026-01-08T08:05:00Z" w16du:dateUtc="2026-01-08T16:05:00Z">
                    <w:rPr>
                      <w:rFonts w:ascii="Times New Roman" w:hAnsi="Times New Roman"/>
                    </w:rPr>
                  </w:rPrChange>
                </w:rPr>
                <w:t xml:space="preserve"> </w:t>
              </w:r>
            </w:ins>
          </w:p>
        </w:tc>
        <w:tc>
          <w:tcPr>
            <w:tcW w:w="1096" w:type="dxa"/>
          </w:tcPr>
          <w:p w14:paraId="650A2258" w14:textId="5B725610" w:rsidR="00752DF0" w:rsidRPr="00C14DA2" w:rsidRDefault="007D4AA7">
            <w:pPr>
              <w:pStyle w:val="BodyText"/>
              <w:spacing w:before="0"/>
              <w:rPr>
                <w:ins w:id="3683" w:author="Cao, Ross" w:date="2025-11-06T10:07:00Z" w16du:dateUtc="2025-11-06T18:07:00Z"/>
                <w:sz w:val="20"/>
                <w:szCs w:val="20"/>
                <w:rPrChange w:id="3684" w:author="Song, Xuehang" w:date="2026-01-08T08:05:00Z" w16du:dateUtc="2026-01-08T16:05:00Z">
                  <w:rPr>
                    <w:ins w:id="3685" w:author="Cao, Ross" w:date="2025-11-06T10:07:00Z" w16du:dateUtc="2025-11-06T18:07:00Z"/>
                    <w:rFonts w:ascii="Times New Roman" w:hAnsi="Times New Roman"/>
                  </w:rPr>
                </w:rPrChange>
              </w:rPr>
              <w:pPrChange w:id="3686" w:author="Song, Xuehang" w:date="2026-01-08T08:05:00Z" w16du:dateUtc="2026-01-08T16:05:00Z">
                <w:pPr/>
              </w:pPrChange>
            </w:pPr>
            <w:r w:rsidRPr="00C14DA2">
              <w:rPr>
                <w:sz w:val="20"/>
                <w:szCs w:val="20"/>
                <w:rPrChange w:id="3687" w:author="Song, Xuehang" w:date="2026-01-08T04:17:00Z" w16du:dateUtc="2026-01-08T12:17:00Z">
                  <w:rPr>
                    <w:rFonts w:ascii="Times New Roman" w:hAnsi="Times New Roman"/>
                  </w:rPr>
                </w:rPrChange>
              </w:rPr>
              <w:fldChar w:fldCharType="begin"/>
            </w:r>
            <w:r w:rsidR="00C061BA" w:rsidRPr="00C14DA2">
              <w:rPr>
                <w:sz w:val="20"/>
                <w:szCs w:val="20"/>
                <w:rPrChange w:id="3688" w:author="Song, Xuehang" w:date="2026-01-08T04:17:00Z" w16du:dateUtc="2026-01-08T12:17:00Z">
                  <w:rPr>
                    <w:rFonts w:ascii="Times New Roman" w:hAnsi="Times New Roman"/>
                  </w:rPr>
                </w:rPrChange>
              </w:rPr>
              <w:instrText xml:space="preserve"> ADDIN EN.CITE &lt;EndNote&gt;&lt;Cite&gt;&lt;Author&gt;Luo&lt;/Author&gt;&lt;Year&gt;2023&lt;/Year&gt;&lt;RecNum&gt;516&lt;/RecNum&gt;&lt;DisplayText&gt;(Luo et al., 2023)&lt;/DisplayText&gt;&lt;record&gt;&lt;rec-number&gt;516&lt;/rec-number&gt;&lt;foreign-keys&gt;&lt;key app="EN" db-id="avewzwavpffw96ewpdx505tfdawpfpatfzve" timestamp="1760549010"&gt;516&lt;/key&gt;&lt;/foreign-keys&gt;&lt;ref-type name="Journal Article"&gt;17&lt;/ref-type&gt;&lt;contributors&gt;&lt;authors&gt;&lt;author&gt;Luo, Jiannan&lt;/author&gt;&lt;author&gt;Ma, Xi&lt;/author&gt;&lt;author&gt;Ji, Yefei&lt;/author&gt;&lt;author&gt;Li, Xueli&lt;/author&gt;&lt;author&gt;Song, Zhuo&lt;/author&gt;&lt;author&gt;Lu, Wenxi&lt;/author&gt;&lt;/authors&gt;&lt;/contributors&gt;&lt;titles&gt;&lt;title&gt;Review of machine learning-based surrogate models of groundwater contaminant modeling&lt;/title&gt;&lt;secondary-title&gt;Environmental Research&lt;/secondary-title&gt;&lt;/titles&gt;&lt;periodical&gt;&lt;full-title&gt;Environmental Research&lt;/full-title&gt;&lt;/periodical&gt;&lt;pages&gt;117268&lt;/pages&gt;&lt;volume&gt;238&lt;/volume&gt;&lt;keywords&gt;&lt;keyword&gt;Machine learning&lt;/keyword&gt;&lt;keyword&gt;Surrogate model&lt;/keyword&gt;&lt;keyword&gt;Groundwater contaminant transport modeling&lt;/keyword&gt;&lt;keyword&gt;Artificial neural network&lt;/keyword&gt;&lt;/keywords&gt;&lt;dates&gt;&lt;year&gt;2023&lt;/year&gt;&lt;pub-dates&gt;&lt;date&gt;2023/12/01/&lt;/date&gt;&lt;/pub-dates&gt;&lt;/dates&gt;&lt;isbn&gt;0013-9351&lt;/isbn&gt;&lt;label&gt;Regression &amp;amp; classical surrogates&lt;/label&gt;&lt;urls&gt;&lt;related-urls&gt;&lt;url&gt;https://www.sciencedirect.com/science/article/pii/S0013935123020728&lt;/url&gt;&lt;/related-urls&gt;&lt;/urls&gt;&lt;electronic-resource-num&gt;https://doi.org/10.1016/j.envres.2023.117268&lt;/electronic-resource-num&gt;&lt;/record&gt;&lt;/Cite&gt;&lt;/EndNote&gt;</w:instrText>
            </w:r>
            <w:r w:rsidRPr="00C14DA2">
              <w:rPr>
                <w:sz w:val="20"/>
                <w:szCs w:val="20"/>
                <w:rPrChange w:id="3689" w:author="Song, Xuehang" w:date="2026-01-08T04:17:00Z" w16du:dateUtc="2026-01-08T12:17:00Z">
                  <w:rPr>
                    <w:rFonts w:ascii="Times New Roman" w:hAnsi="Times New Roman"/>
                  </w:rPr>
                </w:rPrChange>
              </w:rPr>
              <w:fldChar w:fldCharType="separate"/>
            </w:r>
            <w:r w:rsidR="00CE34D9" w:rsidRPr="00C14DA2">
              <w:rPr>
                <w:noProof/>
                <w:sz w:val="20"/>
                <w:szCs w:val="20"/>
                <w:rPrChange w:id="3690" w:author="Song, Xuehang" w:date="2026-01-08T04:17:00Z" w16du:dateUtc="2026-01-08T12:17:00Z">
                  <w:rPr>
                    <w:rFonts w:ascii="Times New Roman" w:hAnsi="Times New Roman"/>
                    <w:noProof/>
                  </w:rPr>
                </w:rPrChange>
              </w:rPr>
              <w:t>(Luo et al., 2023)</w:t>
            </w:r>
            <w:r w:rsidRPr="00C14DA2">
              <w:rPr>
                <w:sz w:val="20"/>
                <w:szCs w:val="20"/>
                <w:rPrChange w:id="3691" w:author="Song, Xuehang" w:date="2026-01-08T04:17:00Z" w16du:dateUtc="2026-01-08T12:17:00Z">
                  <w:rPr>
                    <w:rFonts w:ascii="Times New Roman" w:hAnsi="Times New Roman"/>
                  </w:rPr>
                </w:rPrChange>
              </w:rPr>
              <w:fldChar w:fldCharType="end"/>
            </w:r>
            <w:ins w:id="3692" w:author="Cao, Ross" w:date="2025-11-06T10:58:00Z" w16du:dateUtc="2025-11-06T18:58:00Z">
              <w:r w:rsidR="00C525BD" w:rsidRPr="00C14DA2">
                <w:rPr>
                  <w:sz w:val="20"/>
                  <w:szCs w:val="20"/>
                  <w:rPrChange w:id="3693" w:author="Song, Xuehang" w:date="2026-01-08T04:17:00Z" w16du:dateUtc="2026-01-08T12:17:00Z">
                    <w:rPr>
                      <w:rFonts w:ascii="Times New Roman" w:hAnsi="Times New Roman"/>
                    </w:rPr>
                  </w:rPrChange>
                </w:rPr>
                <w:t xml:space="preserve"> </w:t>
              </w:r>
              <w:r w:rsidR="00C525BD" w:rsidRPr="00C14DA2">
                <w:rPr>
                  <w:sz w:val="20"/>
                  <w:szCs w:val="20"/>
                  <w:rPrChange w:id="3694" w:author="Song, Xuehang" w:date="2026-01-08T04:17:00Z" w16du:dateUtc="2026-01-08T12:17:00Z">
                    <w:rPr>
                      <w:rFonts w:ascii="Times New Roman" w:hAnsi="Times New Roman"/>
                    </w:rPr>
                  </w:rPrChange>
                </w:rPr>
                <w:fldChar w:fldCharType="begin"/>
              </w:r>
            </w:ins>
            <w:r w:rsidR="00C061BA" w:rsidRPr="00C14DA2">
              <w:rPr>
                <w:sz w:val="20"/>
                <w:szCs w:val="20"/>
                <w:rPrChange w:id="3695" w:author="Song, Xuehang" w:date="2026-01-08T04:17:00Z" w16du:dateUtc="2026-01-08T12:17:00Z">
                  <w:rPr>
                    <w:rFonts w:ascii="Times New Roman" w:hAnsi="Times New Roman"/>
                  </w:rPr>
                </w:rPrChange>
              </w:rPr>
              <w:instrText xml:space="preserve"> ADDIN EN.CITE &lt;EndNote&gt;&lt;Cite&gt;&lt;Author&gt;Xu&lt;/Author&gt;&lt;Year&gt;2024&lt;/Year&gt;&lt;RecNum&gt;549&lt;/RecNum&gt;&lt;DisplayText&gt;(Xu and Zhang, 2024)&lt;/DisplayText&gt;&lt;record&gt;&lt;rec-number&gt;549&lt;/rec-number&gt;&lt;foreign-keys&gt;&lt;key app="EN" db-id="avewzwavpffw96ewpdx505tfdawpfpatfzve" timestamp="1762443956"&gt;549&lt;/key&gt;&lt;/foreign-keys&gt;&lt;ref-type name="Journal Article"&gt;17&lt;/ref-type&gt;&lt;contributors&gt;&lt;authors&gt;&lt;author&gt;Xu, Rui&lt;/author&gt;&lt;author&gt;Zhang, Dongxiao&lt;/author&gt;&lt;/authors&gt;&lt;/contributors&gt;&lt;titles&gt;&lt;title&gt;Forward prediction and surrogate modeling for subsurface hydrology: A review of theory-guided machine-learning approaches&lt;/title&gt;&lt;secondary-title&gt;Computers &amp;amp; Geosciences&lt;/secondary-title&gt;&lt;/titles&gt;&lt;periodical&gt;&lt;full-title&gt;Computers &amp;amp; Geosciences&lt;/full-title&gt;&lt;/periodical&gt;&lt;pages&gt;105611&lt;/pages&gt;&lt;volume&gt;188&lt;/volume&gt;&lt;keywords&gt;&lt;keyword&gt;Theory-guided machine-learning&lt;/keyword&gt;&lt;keyword&gt;Subsurface hydrology&lt;/keyword&gt;&lt;keyword&gt;Surrogate model&lt;/keyword&gt;&lt;keyword&gt;Uncertainty quantification&lt;/keyword&gt;&lt;keyword&gt;Inverse modeling&lt;/keyword&gt;&lt;keyword&gt;Optimization&lt;/keyword&gt;&lt;/keywords&gt;&lt;dates&gt;&lt;year&gt;2024&lt;/year&gt;&lt;pub-dates&gt;&lt;date&gt;2024/06/01/&lt;/date&gt;&lt;/pub-dates&gt;&lt;/dates&gt;&lt;isbn&gt;0098-3004&lt;/isbn&gt;&lt;label&gt;Regression &amp;amp; classical surrogates&lt;/label&gt;&lt;urls&gt;&lt;related-urls&gt;&lt;url&gt;https://www.sciencedirect.com/science/article/pii/S0098300424000943&lt;/url&gt;&lt;/related-urls&gt;&lt;/urls&gt;&lt;electronic-resource-num&gt;https://doi.org/10.1016/j.cageo.2024.105611&lt;/electronic-resource-num&gt;&lt;/record&gt;&lt;/Cite&gt;&lt;/EndNote&gt;</w:instrText>
            </w:r>
            <w:ins w:id="3696" w:author="Cao, Ross" w:date="2025-11-06T10:58:00Z" w16du:dateUtc="2025-11-06T18:58:00Z">
              <w:r w:rsidR="00C525BD" w:rsidRPr="00C14DA2">
                <w:rPr>
                  <w:sz w:val="20"/>
                  <w:szCs w:val="20"/>
                  <w:rPrChange w:id="3697" w:author="Song, Xuehang" w:date="2026-01-08T04:17:00Z" w16du:dateUtc="2026-01-08T12:17:00Z">
                    <w:rPr>
                      <w:rFonts w:ascii="Times New Roman" w:hAnsi="Times New Roman"/>
                    </w:rPr>
                  </w:rPrChange>
                </w:rPr>
                <w:fldChar w:fldCharType="separate"/>
              </w:r>
            </w:ins>
            <w:r w:rsidR="00CE34D9" w:rsidRPr="00C14DA2">
              <w:rPr>
                <w:noProof/>
                <w:sz w:val="20"/>
                <w:szCs w:val="20"/>
                <w:rPrChange w:id="3698" w:author="Song, Xuehang" w:date="2026-01-08T04:17:00Z" w16du:dateUtc="2026-01-08T12:17:00Z">
                  <w:rPr>
                    <w:rFonts w:ascii="Times New Roman" w:hAnsi="Times New Roman"/>
                    <w:noProof/>
                  </w:rPr>
                </w:rPrChange>
              </w:rPr>
              <w:t>(Xu and Zhang, 2024)</w:t>
            </w:r>
            <w:ins w:id="3699" w:author="Cao, Ross" w:date="2025-11-06T10:58:00Z" w16du:dateUtc="2025-11-06T18:58:00Z">
              <w:r w:rsidR="00C525BD" w:rsidRPr="00C14DA2">
                <w:rPr>
                  <w:sz w:val="20"/>
                  <w:szCs w:val="20"/>
                  <w:rPrChange w:id="3700" w:author="Song, Xuehang" w:date="2026-01-08T04:17:00Z" w16du:dateUtc="2026-01-08T12:17:00Z">
                    <w:rPr>
                      <w:rFonts w:ascii="Times New Roman" w:hAnsi="Times New Roman"/>
                    </w:rPr>
                  </w:rPrChange>
                </w:rPr>
                <w:fldChar w:fldCharType="end"/>
              </w:r>
              <w:r w:rsidR="00C525BD" w:rsidRPr="00C14DA2">
                <w:rPr>
                  <w:sz w:val="20"/>
                  <w:szCs w:val="20"/>
                  <w:rPrChange w:id="3701" w:author="Song, Xuehang" w:date="2026-01-08T04:17:00Z" w16du:dateUtc="2026-01-08T12:17:00Z">
                    <w:rPr>
                      <w:rFonts w:ascii="Times New Roman" w:hAnsi="Times New Roman"/>
                    </w:rPr>
                  </w:rPrChange>
                </w:rPr>
                <w:t xml:space="preserve"> </w:t>
              </w:r>
            </w:ins>
            <w:ins w:id="3702" w:author="Cao, Ross" w:date="2025-11-06T10:59:00Z" w16du:dateUtc="2025-11-06T18:59:00Z">
              <w:r w:rsidR="00C525BD" w:rsidRPr="00C14DA2">
                <w:rPr>
                  <w:sz w:val="20"/>
                  <w:szCs w:val="20"/>
                  <w:rPrChange w:id="3703" w:author="Song, Xuehang" w:date="2026-01-08T04:17:00Z" w16du:dateUtc="2026-01-08T12:17:00Z">
                    <w:rPr>
                      <w:rFonts w:ascii="Times New Roman" w:hAnsi="Times New Roman"/>
                    </w:rPr>
                  </w:rPrChange>
                </w:rPr>
                <w:fldChar w:fldCharType="begin"/>
              </w:r>
            </w:ins>
            <w:r w:rsidR="00C061BA" w:rsidRPr="00C14DA2">
              <w:rPr>
                <w:sz w:val="20"/>
                <w:szCs w:val="20"/>
                <w:rPrChange w:id="3704" w:author="Song, Xuehang" w:date="2026-01-08T04:17:00Z" w16du:dateUtc="2026-01-08T12:17:00Z">
                  <w:rPr>
                    <w:rFonts w:ascii="Times New Roman" w:hAnsi="Times New Roman"/>
                  </w:rPr>
                </w:rPrChange>
              </w:rPr>
              <w:instrText xml:space="preserve"> ADDIN EN.CITE &lt;EndNote&gt;&lt;Cite&gt;&lt;Author&gt;Wang&lt;/Author&gt;&lt;Year&gt;2025&lt;/Year&gt;&lt;RecNum&gt;535&lt;/RecNum&gt;&lt;DisplayText&gt;(Luo et al., 2013; Wang et al., 2025a)&lt;/DisplayText&gt;&lt;record&gt;&lt;rec-number&gt;535&lt;/rec-number&gt;&lt;foreign-keys&gt;&lt;key app="EN" db-id="avewzwavpffw96ewpdx505tfdawpfpatfzve" timestamp="1761842926"&gt;535&lt;/key&gt;&lt;/foreign-keys&gt;&lt;ref-type name="Journal Article"&gt;17&lt;/ref-type&gt;&lt;contributors&gt;&lt;authors&gt;&lt;author&gt;Wang, Nanzhe&lt;/author&gt;&lt;author&gt;Chen, Yuntian&lt;/author&gt;&lt;author&gt;Zhang, Dongxiao&lt;/author&gt;&lt;/authors&gt;&lt;/contributors&gt;&lt;titles&gt;&lt;title&gt;A comprehensive review of physics-informed deep learning and its applications in geoenergy development&lt;/title&gt;&lt;secondary-title&gt;The Innovation Energy&lt;/secondary-title&gt;&lt;/titles&gt;&lt;periodical&gt;&lt;full-title&gt;The Innovation Energy&lt;/full-title&gt;&lt;/periodical&gt;&lt;pages&gt;100087-1-100087-15&lt;/pages&gt;&lt;volume&gt;2&lt;/volume&gt;&lt;number&gt;2&lt;/number&gt;&lt;dates&gt;&lt;year&gt;2025&lt;/year&gt;&lt;/dates&gt;&lt;isbn&gt;3006-418X&lt;/isbn&gt;&lt;label&gt;Review&lt;/label&gt;&lt;urls&gt;&lt;/urls&gt;&lt;/record&gt;&lt;/Cite&gt;&lt;Cite&gt;&lt;Author&gt;Luo&lt;/Author&gt;&lt;Year&gt;2013&lt;/Year&gt;&lt;RecNum&gt;518&lt;/RecNum&gt;&lt;record&gt;&lt;rec-number&gt;518&lt;/rec-number&gt;&lt;foreign-keys&gt;&lt;key app="EN" db-id="avewzwavpffw96ewpdx505tfdawpfpatfzve" timestamp="1760629051"&gt;518&lt;/key&gt;&lt;/foreign-keys&gt;&lt;ref-type name="Journal Article"&gt;17&lt;/ref-type&gt;&lt;contributors&gt;&lt;authors&gt;&lt;author&gt;Luo, Jiannan&lt;/author&gt;&lt;author&gt;Lu, Wenxi&lt;/author&gt;&lt;author&gt;Xin, Xin&lt;/author&gt;&lt;author&gt;Chu, Haibo&lt;/author&gt;&lt;/authors&gt;&lt;/contributors&gt;&lt;titles&gt;&lt;title&gt;Surrogate model application to the identification of an optimal surfactant-enhanced aquifer remediation strategy for DNAPL-contaminated sites&lt;/title&gt;&lt;secondary-title&gt;Journal of Earth Science&lt;/secondary-title&gt;&lt;/titles&gt;&lt;periodical&gt;&lt;full-title&gt;Journal of Earth Science&lt;/full-title&gt;&lt;/periodical&gt;&lt;pages&gt;1023-1032&lt;/pages&gt;&lt;volume&gt;24&lt;/volume&gt;&lt;number&gt;6&lt;/number&gt;&lt;dates&gt;&lt;year&gt;2013&lt;/year&gt;&lt;pub-dates&gt;&lt;date&gt;2013/12/01&lt;/date&gt;&lt;/pub-dates&gt;&lt;/dates&gt;&lt;isbn&gt;1867-111X&lt;/isbn&gt;&lt;urls&gt;&lt;related-urls&gt;&lt;url&gt;https://doi.org/10.1007/s12583-013-0395-1&lt;/url&gt;&lt;/related-urls&gt;&lt;/urls&gt;&lt;electronic-resource-num&gt;10.1007/s12583-013-0395-1&lt;/electronic-resource-num&gt;&lt;/record&gt;&lt;/Cite&gt;&lt;/EndNote&gt;</w:instrText>
            </w:r>
            <w:ins w:id="3705" w:author="Cao, Ross" w:date="2025-11-06T10:59:00Z" w16du:dateUtc="2025-11-06T18:59:00Z">
              <w:r w:rsidR="00C525BD" w:rsidRPr="00C14DA2">
                <w:rPr>
                  <w:sz w:val="20"/>
                  <w:szCs w:val="20"/>
                  <w:rPrChange w:id="3706" w:author="Song, Xuehang" w:date="2026-01-08T04:17:00Z" w16du:dateUtc="2026-01-08T12:17:00Z">
                    <w:rPr>
                      <w:rFonts w:ascii="Times New Roman" w:hAnsi="Times New Roman"/>
                    </w:rPr>
                  </w:rPrChange>
                </w:rPr>
                <w:fldChar w:fldCharType="separate"/>
              </w:r>
            </w:ins>
            <w:r w:rsidR="00A810E0" w:rsidRPr="00C14DA2">
              <w:rPr>
                <w:noProof/>
                <w:sz w:val="20"/>
                <w:szCs w:val="20"/>
                <w:rPrChange w:id="3707" w:author="Song, Xuehang" w:date="2026-01-08T04:17:00Z" w16du:dateUtc="2026-01-08T12:17:00Z">
                  <w:rPr>
                    <w:rFonts w:ascii="Times New Roman" w:hAnsi="Times New Roman"/>
                    <w:noProof/>
                  </w:rPr>
                </w:rPrChange>
              </w:rPr>
              <w:t>(Luo et al., 2013; Wang et al., 2025a)</w:t>
            </w:r>
            <w:ins w:id="3708" w:author="Cao, Ross" w:date="2025-11-06T10:59:00Z" w16du:dateUtc="2025-11-06T18:59:00Z">
              <w:r w:rsidR="00C525BD" w:rsidRPr="00C14DA2">
                <w:rPr>
                  <w:sz w:val="20"/>
                  <w:szCs w:val="20"/>
                  <w:rPrChange w:id="3709" w:author="Song, Xuehang" w:date="2026-01-08T04:17:00Z" w16du:dateUtc="2026-01-08T12:17:00Z">
                    <w:rPr>
                      <w:rFonts w:ascii="Times New Roman" w:hAnsi="Times New Roman"/>
                    </w:rPr>
                  </w:rPrChange>
                </w:rPr>
                <w:fldChar w:fldCharType="end"/>
              </w:r>
            </w:ins>
          </w:p>
        </w:tc>
      </w:tr>
    </w:tbl>
    <w:p w14:paraId="5537437D" w14:textId="77777777" w:rsidR="0061459A" w:rsidRDefault="0061459A" w:rsidP="00882393">
      <w:pPr>
        <w:rPr>
          <w:ins w:id="3710" w:author="Cao, Ross" w:date="2025-10-23T09:19:00Z" w16du:dateUtc="2025-10-23T16:19:00Z"/>
        </w:rPr>
      </w:pPr>
    </w:p>
    <w:p w14:paraId="2AC521DA" w14:textId="40876C7F" w:rsidR="005414C6" w:rsidRPr="008004DE" w:rsidRDefault="00AB58D9">
      <w:pPr>
        <w:pStyle w:val="BodyText"/>
        <w:rPr>
          <w:ins w:id="3711" w:author="Cao, Ross" w:date="2025-12-24T14:00:00Z" w16du:dateUtc="2025-12-24T22:00:00Z"/>
          <w:rFonts w:ascii="Times New Roman" w:hAnsi="Times New Roman"/>
          <w:rPrChange w:id="3712" w:author="Cao, Ross" w:date="2026-01-29T09:29:00Z" w16du:dateUtc="2026-01-29T17:29:00Z">
            <w:rPr>
              <w:ins w:id="3713" w:author="Cao, Ross" w:date="2025-12-24T14:00:00Z" w16du:dateUtc="2025-12-24T22:00:00Z"/>
            </w:rPr>
          </w:rPrChange>
        </w:rPr>
        <w:pPrChange w:id="3714" w:author="Song, Xuehang" w:date="2026-01-08T04:10:00Z" w16du:dateUtc="2026-01-08T12:10:00Z">
          <w:pPr>
            <w:ind w:left="-720"/>
          </w:pPr>
        </w:pPrChange>
      </w:pPr>
      <w:ins w:id="3715" w:author="Cao, Ross" w:date="2025-12-24T15:22:00Z" w16du:dateUtc="2025-12-24T23:22:00Z">
        <w:r>
          <w:t xml:space="preserve">Table A2. </w:t>
        </w:r>
      </w:ins>
      <w:ins w:id="3716" w:author="Cao, Ross" w:date="2025-12-24T15:20:00Z" w16du:dateUtc="2025-12-24T23:20:00Z">
        <w:r w:rsidR="008004DE" w:rsidRPr="008004DE">
          <w:rPr>
            <w:rFonts w:ascii="Times New Roman" w:hAnsi="Times New Roman"/>
            <w:rPrChange w:id="3717" w:author="Cao, Ross" w:date="2026-01-29T09:29:00Z" w16du:dateUtc="2026-01-29T17:29:00Z">
              <w:rPr/>
            </w:rPrChange>
          </w:rPr>
          <w:t xml:space="preserve">Curated set of representative surrogate-modeling publications for groundwater and subsurface transport, with primary classifications used for </w:t>
        </w:r>
      </w:ins>
      <w:ins w:id="3718" w:author="Cao, Ross" w:date="2025-12-24T15:21:00Z" w16du:dateUtc="2025-12-24T23:21:00Z">
        <w:r w:rsidRPr="00AB58D9">
          <w:rPr>
            <w:rFonts w:ascii="Times New Roman" w:hAnsi="Times New Roman"/>
            <w:b/>
            <w:rPrChange w:id="3719" w:author="Cao, Ross" w:date="2025-12-24T15:21:00Z" w16du:dateUtc="2025-12-24T23:21:00Z">
              <w:rPr>
                <w:rFonts w:ascii="Times New Roman" w:hAnsi="Times New Roman"/>
              </w:rPr>
            </w:rPrChange>
          </w:rPr>
          <w:fldChar w:fldCharType="begin"/>
        </w:r>
        <w:r w:rsidRPr="00AB58D9">
          <w:rPr>
            <w:rFonts w:ascii="Times New Roman" w:hAnsi="Times New Roman"/>
            <w:b/>
            <w:rPrChange w:id="3720" w:author="Cao, Ross" w:date="2025-12-24T15:21:00Z" w16du:dateUtc="2025-12-24T23:21:00Z">
              <w:rPr>
                <w:rFonts w:ascii="Times New Roman" w:hAnsi="Times New Roman"/>
              </w:rPr>
            </w:rPrChange>
          </w:rPr>
          <w:instrText xml:space="preserve"> REF _Ref217041649 \h </w:instrText>
        </w:r>
      </w:ins>
      <w:r w:rsidRPr="00AB58D9">
        <w:rPr>
          <w:rFonts w:ascii="Times New Roman" w:hAnsi="Times New Roman"/>
          <w:b/>
          <w:rPrChange w:id="3721" w:author="Cao, Ross" w:date="2025-12-24T15:21:00Z" w16du:dateUtc="2025-12-24T23:21:00Z">
            <w:rPr>
              <w:rFonts w:ascii="Times New Roman" w:hAnsi="Times New Roman"/>
            </w:rPr>
          </w:rPrChange>
        </w:rPr>
        <w:instrText xml:space="preserve"> \* MERGEFORMAT </w:instrText>
      </w:r>
      <w:r w:rsidRPr="008840F3">
        <w:rPr>
          <w:rFonts w:ascii="Times New Roman" w:hAnsi="Times New Roman"/>
          <w:b/>
        </w:rPr>
      </w:r>
      <w:r w:rsidRPr="00AB58D9">
        <w:rPr>
          <w:rFonts w:ascii="Times New Roman" w:hAnsi="Times New Roman"/>
          <w:b/>
          <w:rPrChange w:id="3722" w:author="Cao, Ross" w:date="2025-12-24T15:21:00Z" w16du:dateUtc="2025-12-24T23:21:00Z">
            <w:rPr>
              <w:rFonts w:ascii="Times New Roman" w:hAnsi="Times New Roman"/>
            </w:rPr>
          </w:rPrChange>
        </w:rPr>
        <w:fldChar w:fldCharType="separate"/>
      </w:r>
      <w:ins w:id="3723" w:author="Cao, Ross" w:date="2025-12-19T12:50:00Z" w16du:dateUtc="2025-12-19T20:50:00Z">
        <w:r w:rsidR="009E72F4" w:rsidRPr="009E72F4">
          <w:rPr>
            <w:rFonts w:ascii="Times New Roman" w:hAnsi="Times New Roman"/>
            <w:b/>
            <w:rPrChange w:id="3724" w:author="Cao, Ross" w:date="2025-12-19T12:51:00Z" w16du:dateUtc="2025-12-19T20:51:00Z">
              <w:rPr>
                <w:sz w:val="24"/>
                <w:szCs w:val="24"/>
              </w:rPr>
            </w:rPrChange>
          </w:rPr>
          <w:t xml:space="preserve">Figure </w:t>
        </w:r>
      </w:ins>
      <w:r w:rsidR="009E72F4" w:rsidRPr="009E72F4">
        <w:rPr>
          <w:rFonts w:ascii="Times New Roman" w:hAnsi="Times New Roman"/>
          <w:b/>
        </w:rPr>
        <w:t>2</w:t>
      </w:r>
      <w:ins w:id="3725" w:author="Cao, Ross" w:date="2025-12-24T15:21:00Z" w16du:dateUtc="2025-12-24T23:21:00Z">
        <w:r w:rsidRPr="00AB58D9">
          <w:rPr>
            <w:rFonts w:ascii="Times New Roman" w:hAnsi="Times New Roman"/>
            <w:b/>
            <w:rPrChange w:id="3726" w:author="Cao, Ross" w:date="2025-12-24T15:21:00Z" w16du:dateUtc="2025-12-24T23:21:00Z">
              <w:rPr>
                <w:rFonts w:ascii="Times New Roman" w:hAnsi="Times New Roman"/>
              </w:rPr>
            </w:rPrChange>
          </w:rPr>
          <w:fldChar w:fldCharType="end"/>
        </w:r>
        <w:r w:rsidRPr="00AB58D9">
          <w:rPr>
            <w:rFonts w:ascii="Times New Roman" w:hAnsi="Times New Roman"/>
            <w:b/>
            <w:rPrChange w:id="3727" w:author="Cao, Ross" w:date="2025-12-24T15:21:00Z" w16du:dateUtc="2025-12-24T23:21:00Z">
              <w:rPr>
                <w:rFonts w:ascii="Times New Roman" w:hAnsi="Times New Roman"/>
              </w:rPr>
            </w:rPrChange>
          </w:rPr>
          <w:t>-4</w:t>
        </w:r>
        <w:r>
          <w:rPr>
            <w:rFonts w:ascii="Times New Roman" w:hAnsi="Times New Roman"/>
          </w:rPr>
          <w:t>.</w:t>
        </w:r>
      </w:ins>
    </w:p>
    <w:tbl>
      <w:tblPr>
        <w:tblStyle w:val="TableGrid"/>
        <w:tblW w:w="13446" w:type="dxa"/>
        <w:tblInd w:w="-455" w:type="dxa"/>
        <w:tblLook w:val="04A0" w:firstRow="1" w:lastRow="0" w:firstColumn="1" w:lastColumn="0" w:noHBand="0" w:noVBand="1"/>
      </w:tblPr>
      <w:tblGrid>
        <w:gridCol w:w="1215"/>
        <w:gridCol w:w="2897"/>
        <w:gridCol w:w="3551"/>
        <w:gridCol w:w="3094"/>
        <w:gridCol w:w="2689"/>
        <w:tblGridChange w:id="3728">
          <w:tblGrid>
            <w:gridCol w:w="1215"/>
            <w:gridCol w:w="1970"/>
            <w:gridCol w:w="927"/>
            <w:gridCol w:w="243"/>
            <w:gridCol w:w="2790"/>
            <w:gridCol w:w="518"/>
            <w:gridCol w:w="2902"/>
            <w:gridCol w:w="192"/>
            <w:gridCol w:w="2689"/>
            <w:gridCol w:w="99"/>
            <w:gridCol w:w="2590"/>
          </w:tblGrid>
        </w:tblGridChange>
      </w:tblGrid>
      <w:tr w:rsidR="00C14DA2" w:rsidRPr="00C14DA2" w14:paraId="5F0C992A" w14:textId="77777777" w:rsidTr="00C14DA2">
        <w:trPr>
          <w:trHeight w:val="141"/>
          <w:ins w:id="3729" w:author="Cao, Ross" w:date="2025-12-24T14:00:00Z"/>
        </w:trPr>
        <w:tc>
          <w:tcPr>
            <w:tcW w:w="1215" w:type="dxa"/>
            <w:vAlign w:val="center"/>
          </w:tcPr>
          <w:p w14:paraId="0137DF52" w14:textId="1AC332B4" w:rsidR="001C6992" w:rsidRPr="00C14DA2" w:rsidRDefault="001C6992">
            <w:pPr>
              <w:pStyle w:val="BodyText"/>
              <w:spacing w:before="0"/>
              <w:rPr>
                <w:ins w:id="3730" w:author="Cao, Ross" w:date="2025-12-24T14:00:00Z" w16du:dateUtc="2025-12-24T22:00:00Z"/>
                <w:b/>
                <w:bCs/>
                <w:sz w:val="20"/>
                <w:szCs w:val="20"/>
                <w:rPrChange w:id="3731" w:author="Song, Xuehang" w:date="2026-01-08T04:17:00Z" w16du:dateUtc="2026-01-08T12:17:00Z">
                  <w:rPr>
                    <w:ins w:id="3732" w:author="Cao, Ross" w:date="2025-12-24T14:00:00Z" w16du:dateUtc="2025-12-24T22:00:00Z"/>
                  </w:rPr>
                </w:rPrChange>
              </w:rPr>
              <w:pPrChange w:id="3733" w:author="Song, Xuehang" w:date="2026-01-08T04:17:00Z" w16du:dateUtc="2026-01-08T12:17:00Z">
                <w:pPr/>
              </w:pPrChange>
            </w:pPr>
            <w:ins w:id="3734" w:author="Cao, Ross" w:date="2025-12-24T14:03:00Z" w16du:dateUtc="2025-12-24T22:03:00Z">
              <w:r w:rsidRPr="00C14DA2">
                <w:rPr>
                  <w:b/>
                  <w:bCs/>
                  <w:color w:val="000000"/>
                  <w:sz w:val="20"/>
                  <w:szCs w:val="20"/>
                  <w:rPrChange w:id="3735" w:author="Song, Xuehang" w:date="2026-01-08T04:17:00Z" w16du:dateUtc="2026-01-08T12:17:00Z">
                    <w:rPr>
                      <w:rFonts w:ascii="Aptos Narrow" w:hAnsi="Aptos Narrow"/>
                      <w:color w:val="000000"/>
                    </w:rPr>
                  </w:rPrChange>
                </w:rPr>
                <w:t>Year</w:t>
              </w:r>
            </w:ins>
          </w:p>
        </w:tc>
        <w:tc>
          <w:tcPr>
            <w:tcW w:w="2897" w:type="dxa"/>
            <w:vAlign w:val="center"/>
          </w:tcPr>
          <w:p w14:paraId="577EFF97" w14:textId="7F33CD8C" w:rsidR="001C6992" w:rsidRPr="00C14DA2" w:rsidRDefault="001C6992">
            <w:pPr>
              <w:pStyle w:val="BodyText"/>
              <w:spacing w:before="0"/>
              <w:rPr>
                <w:ins w:id="3736" w:author="Cao, Ross" w:date="2025-12-24T14:00:00Z" w16du:dateUtc="2025-12-24T22:00:00Z"/>
                <w:b/>
                <w:bCs/>
                <w:sz w:val="20"/>
                <w:szCs w:val="20"/>
                <w:rPrChange w:id="3737" w:author="Song, Xuehang" w:date="2026-01-08T04:17:00Z" w16du:dateUtc="2026-01-08T12:17:00Z">
                  <w:rPr>
                    <w:ins w:id="3738" w:author="Cao, Ross" w:date="2025-12-24T14:00:00Z" w16du:dateUtc="2025-12-24T22:00:00Z"/>
                  </w:rPr>
                </w:rPrChange>
              </w:rPr>
              <w:pPrChange w:id="3739" w:author="Song, Xuehang" w:date="2026-01-08T04:17:00Z" w16du:dateUtc="2026-01-08T12:17:00Z">
                <w:pPr/>
              </w:pPrChange>
            </w:pPr>
            <w:ins w:id="3740" w:author="Cao, Ross" w:date="2025-12-24T14:03:00Z" w16du:dateUtc="2025-12-24T22:03:00Z">
              <w:r w:rsidRPr="00C14DA2">
                <w:rPr>
                  <w:b/>
                  <w:bCs/>
                  <w:color w:val="000000"/>
                  <w:sz w:val="20"/>
                  <w:szCs w:val="20"/>
                  <w:rPrChange w:id="3741" w:author="Song, Xuehang" w:date="2026-01-08T04:17:00Z" w16du:dateUtc="2026-01-08T12:17:00Z">
                    <w:rPr>
                      <w:rFonts w:ascii="Aptos Narrow" w:hAnsi="Aptos Narrow"/>
                      <w:color w:val="000000"/>
                    </w:rPr>
                  </w:rPrChange>
                </w:rPr>
                <w:t>Primary</w:t>
              </w:r>
            </w:ins>
            <w:ins w:id="3742" w:author="Cao, Ross" w:date="2025-12-24T14:10:00Z" w16du:dateUtc="2025-12-24T22:10:00Z">
              <w:r w:rsidR="00C061BA" w:rsidRPr="00C14DA2">
                <w:rPr>
                  <w:b/>
                  <w:bCs/>
                  <w:color w:val="000000"/>
                  <w:sz w:val="20"/>
                  <w:szCs w:val="20"/>
                  <w:rPrChange w:id="3743" w:author="Song, Xuehang" w:date="2026-01-08T04:17:00Z" w16du:dateUtc="2026-01-08T12:17:00Z">
                    <w:rPr>
                      <w:rFonts w:ascii="Times New Roman" w:hAnsi="Times New Roman"/>
                      <w:color w:val="000000"/>
                    </w:rPr>
                  </w:rPrChange>
                </w:rPr>
                <w:t xml:space="preserve"> surrogate </w:t>
              </w:r>
            </w:ins>
            <w:ins w:id="3744" w:author="Cao, Ross" w:date="2025-12-24T14:03:00Z" w16du:dateUtc="2025-12-24T22:03:00Z">
              <w:r w:rsidRPr="00C14DA2">
                <w:rPr>
                  <w:b/>
                  <w:bCs/>
                  <w:color w:val="000000"/>
                  <w:sz w:val="20"/>
                  <w:szCs w:val="20"/>
                  <w:rPrChange w:id="3745" w:author="Song, Xuehang" w:date="2026-01-08T04:17:00Z" w16du:dateUtc="2026-01-08T12:17:00Z">
                    <w:rPr>
                      <w:rFonts w:ascii="Aptos Narrow" w:hAnsi="Aptos Narrow"/>
                      <w:color w:val="000000"/>
                    </w:rPr>
                  </w:rPrChange>
                </w:rPr>
                <w:t>family</w:t>
              </w:r>
            </w:ins>
          </w:p>
        </w:tc>
        <w:tc>
          <w:tcPr>
            <w:tcW w:w="3551" w:type="dxa"/>
            <w:vAlign w:val="center"/>
          </w:tcPr>
          <w:p w14:paraId="3E20238A" w14:textId="026840A1" w:rsidR="001C6992" w:rsidRPr="00C14DA2" w:rsidRDefault="001C6992">
            <w:pPr>
              <w:pStyle w:val="BodyText"/>
              <w:spacing w:before="0"/>
              <w:rPr>
                <w:ins w:id="3746" w:author="Cao, Ross" w:date="2025-12-24T14:00:00Z" w16du:dateUtc="2025-12-24T22:00:00Z"/>
                <w:b/>
                <w:bCs/>
                <w:sz w:val="20"/>
                <w:szCs w:val="20"/>
                <w:rPrChange w:id="3747" w:author="Song, Xuehang" w:date="2026-01-08T04:17:00Z" w16du:dateUtc="2026-01-08T12:17:00Z">
                  <w:rPr>
                    <w:ins w:id="3748" w:author="Cao, Ross" w:date="2025-12-24T14:00:00Z" w16du:dateUtc="2025-12-24T22:00:00Z"/>
                  </w:rPr>
                </w:rPrChange>
              </w:rPr>
              <w:pPrChange w:id="3749" w:author="Song, Xuehang" w:date="2026-01-08T04:17:00Z" w16du:dateUtc="2026-01-08T12:17:00Z">
                <w:pPr/>
              </w:pPrChange>
            </w:pPr>
            <w:ins w:id="3750" w:author="Cao, Ross" w:date="2025-12-24T14:03:00Z" w16du:dateUtc="2025-12-24T22:03:00Z">
              <w:r w:rsidRPr="00C14DA2">
                <w:rPr>
                  <w:b/>
                  <w:bCs/>
                  <w:color w:val="000000"/>
                  <w:sz w:val="20"/>
                  <w:szCs w:val="20"/>
                  <w:rPrChange w:id="3751" w:author="Song, Xuehang" w:date="2026-01-08T04:17:00Z" w16du:dateUtc="2026-01-08T12:17:00Z">
                    <w:rPr>
                      <w:rFonts w:ascii="Aptos Narrow" w:hAnsi="Aptos Narrow"/>
                      <w:color w:val="000000"/>
                    </w:rPr>
                  </w:rPrChange>
                </w:rPr>
                <w:t>Application</w:t>
              </w:r>
            </w:ins>
            <w:ins w:id="3752" w:author="Cao, Ross" w:date="2025-12-24T14:10:00Z" w16du:dateUtc="2025-12-24T22:10:00Z">
              <w:r w:rsidR="006554CC" w:rsidRPr="00C14DA2">
                <w:rPr>
                  <w:b/>
                  <w:bCs/>
                  <w:color w:val="000000"/>
                  <w:sz w:val="20"/>
                  <w:szCs w:val="20"/>
                  <w:rPrChange w:id="3753" w:author="Song, Xuehang" w:date="2026-01-08T04:17:00Z" w16du:dateUtc="2026-01-08T12:17:00Z">
                    <w:rPr>
                      <w:rFonts w:ascii="Times New Roman" w:hAnsi="Times New Roman"/>
                      <w:color w:val="000000"/>
                    </w:rPr>
                  </w:rPrChange>
                </w:rPr>
                <w:t xml:space="preserve"> </w:t>
              </w:r>
            </w:ins>
            <w:ins w:id="3754" w:author="Cao, Ross" w:date="2025-12-24T14:03:00Z" w16du:dateUtc="2025-12-24T22:03:00Z">
              <w:r w:rsidRPr="00C14DA2">
                <w:rPr>
                  <w:b/>
                  <w:bCs/>
                  <w:color w:val="000000"/>
                  <w:sz w:val="20"/>
                  <w:szCs w:val="20"/>
                  <w:rPrChange w:id="3755" w:author="Song, Xuehang" w:date="2026-01-08T04:17:00Z" w16du:dateUtc="2026-01-08T12:17:00Z">
                    <w:rPr>
                      <w:rFonts w:ascii="Aptos Narrow" w:hAnsi="Aptos Narrow"/>
                      <w:color w:val="000000"/>
                    </w:rPr>
                  </w:rPrChange>
                </w:rPr>
                <w:t>family</w:t>
              </w:r>
            </w:ins>
          </w:p>
        </w:tc>
        <w:tc>
          <w:tcPr>
            <w:tcW w:w="3094" w:type="dxa"/>
            <w:vAlign w:val="center"/>
          </w:tcPr>
          <w:p w14:paraId="720048B6" w14:textId="23E9258E" w:rsidR="001C6992" w:rsidRPr="00C14DA2" w:rsidRDefault="006554CC">
            <w:pPr>
              <w:pStyle w:val="BodyText"/>
              <w:spacing w:before="0"/>
              <w:rPr>
                <w:ins w:id="3756" w:author="Cao, Ross" w:date="2025-12-24T14:00:00Z" w16du:dateUtc="2025-12-24T22:00:00Z"/>
                <w:b/>
                <w:bCs/>
                <w:sz w:val="20"/>
                <w:szCs w:val="20"/>
                <w:rPrChange w:id="3757" w:author="Song, Xuehang" w:date="2026-01-08T04:17:00Z" w16du:dateUtc="2026-01-08T12:17:00Z">
                  <w:rPr>
                    <w:ins w:id="3758" w:author="Cao, Ross" w:date="2025-12-24T14:00:00Z" w16du:dateUtc="2025-12-24T22:00:00Z"/>
                  </w:rPr>
                </w:rPrChange>
              </w:rPr>
              <w:pPrChange w:id="3759" w:author="Song, Xuehang" w:date="2026-01-08T04:17:00Z" w16du:dateUtc="2026-01-08T12:17:00Z">
                <w:pPr/>
              </w:pPrChange>
            </w:pPr>
            <w:ins w:id="3760" w:author="Cao, Ross" w:date="2025-12-24T14:10:00Z" w16du:dateUtc="2025-12-24T22:10:00Z">
              <w:r w:rsidRPr="00C14DA2">
                <w:rPr>
                  <w:b/>
                  <w:bCs/>
                  <w:color w:val="000000"/>
                  <w:sz w:val="20"/>
                  <w:szCs w:val="20"/>
                  <w:rPrChange w:id="3761" w:author="Song, Xuehang" w:date="2026-01-08T04:17:00Z" w16du:dateUtc="2026-01-08T12:17:00Z">
                    <w:rPr>
                      <w:rFonts w:ascii="Times New Roman" w:hAnsi="Times New Roman"/>
                      <w:color w:val="000000"/>
                    </w:rPr>
                  </w:rPrChange>
                </w:rPr>
                <w:t>Project d</w:t>
              </w:r>
            </w:ins>
            <w:ins w:id="3762" w:author="Cao, Ross" w:date="2025-12-24T14:03:00Z" w16du:dateUtc="2025-12-24T22:03:00Z">
              <w:r w:rsidR="001C6992" w:rsidRPr="00C14DA2">
                <w:rPr>
                  <w:b/>
                  <w:bCs/>
                  <w:color w:val="000000"/>
                  <w:sz w:val="20"/>
                  <w:szCs w:val="20"/>
                  <w:rPrChange w:id="3763" w:author="Song, Xuehang" w:date="2026-01-08T04:17:00Z" w16du:dateUtc="2026-01-08T12:17:00Z">
                    <w:rPr>
                      <w:rFonts w:ascii="Aptos Narrow" w:hAnsi="Aptos Narrow"/>
                      <w:color w:val="000000"/>
                    </w:rPr>
                  </w:rPrChange>
                </w:rPr>
                <w:t>omain</w:t>
              </w:r>
            </w:ins>
          </w:p>
        </w:tc>
        <w:tc>
          <w:tcPr>
            <w:tcW w:w="2689" w:type="dxa"/>
            <w:vAlign w:val="center"/>
          </w:tcPr>
          <w:p w14:paraId="0FF25752" w14:textId="1D6D7AC2" w:rsidR="001C6992" w:rsidRPr="00C14DA2" w:rsidRDefault="001B7AB0">
            <w:pPr>
              <w:pStyle w:val="BodyText"/>
              <w:spacing w:before="0"/>
              <w:rPr>
                <w:ins w:id="3764" w:author="Cao, Ross" w:date="2025-12-24T14:00:00Z" w16du:dateUtc="2025-12-24T22:00:00Z"/>
                <w:b/>
                <w:bCs/>
                <w:sz w:val="20"/>
                <w:szCs w:val="20"/>
                <w:rPrChange w:id="3765" w:author="Song, Xuehang" w:date="2026-01-08T04:17:00Z" w16du:dateUtc="2026-01-08T12:17:00Z">
                  <w:rPr>
                    <w:ins w:id="3766" w:author="Cao, Ross" w:date="2025-12-24T14:00:00Z" w16du:dateUtc="2025-12-24T22:00:00Z"/>
                  </w:rPr>
                </w:rPrChange>
              </w:rPr>
              <w:pPrChange w:id="3767" w:author="Song, Xuehang" w:date="2026-01-08T04:17:00Z" w16du:dateUtc="2026-01-08T12:17:00Z">
                <w:pPr/>
              </w:pPrChange>
            </w:pPr>
            <w:ins w:id="3768" w:author="Cao, Ross" w:date="2025-12-24T14:04:00Z" w16du:dateUtc="2025-12-24T22:04:00Z">
              <w:r w:rsidRPr="00C14DA2">
                <w:rPr>
                  <w:b/>
                  <w:bCs/>
                  <w:sz w:val="20"/>
                  <w:szCs w:val="20"/>
                  <w:rPrChange w:id="3769" w:author="Song, Xuehang" w:date="2026-01-08T04:17:00Z" w16du:dateUtc="2026-01-08T12:17:00Z">
                    <w:rPr/>
                  </w:rPrChange>
                </w:rPr>
                <w:t>Reference</w:t>
              </w:r>
            </w:ins>
          </w:p>
        </w:tc>
      </w:tr>
      <w:tr w:rsidR="00C14DA2" w:rsidRPr="00C14DA2" w14:paraId="28277203" w14:textId="77777777" w:rsidTr="00C14DA2">
        <w:trPr>
          <w:trHeight w:val="141"/>
          <w:ins w:id="3770" w:author="Cao, Ross" w:date="2025-12-24T14:00:00Z"/>
        </w:trPr>
        <w:tc>
          <w:tcPr>
            <w:tcW w:w="1215" w:type="dxa"/>
            <w:vAlign w:val="center"/>
          </w:tcPr>
          <w:p w14:paraId="015CB8D4" w14:textId="5AE5944B" w:rsidR="001C6992" w:rsidRPr="00C14DA2" w:rsidRDefault="001C6992">
            <w:pPr>
              <w:pStyle w:val="BodyText"/>
              <w:spacing w:before="0"/>
              <w:rPr>
                <w:ins w:id="3771" w:author="Cao, Ross" w:date="2025-12-24T14:00:00Z" w16du:dateUtc="2025-12-24T22:00:00Z"/>
                <w:sz w:val="20"/>
                <w:szCs w:val="20"/>
                <w:rPrChange w:id="3772" w:author="Song, Xuehang" w:date="2026-01-08T04:17:00Z" w16du:dateUtc="2026-01-08T12:17:00Z">
                  <w:rPr>
                    <w:ins w:id="3773" w:author="Cao, Ross" w:date="2025-12-24T14:00:00Z" w16du:dateUtc="2025-12-24T22:00:00Z"/>
                  </w:rPr>
                </w:rPrChange>
              </w:rPr>
              <w:pPrChange w:id="3774" w:author="Song, Xuehang" w:date="2026-01-08T04:17:00Z" w16du:dateUtc="2026-01-08T12:17:00Z">
                <w:pPr/>
              </w:pPrChange>
            </w:pPr>
            <w:ins w:id="3775" w:author="Cao, Ross" w:date="2025-12-24T14:03:00Z" w16du:dateUtc="2025-12-24T22:03:00Z">
              <w:r w:rsidRPr="00C14DA2">
                <w:rPr>
                  <w:color w:val="000000"/>
                  <w:sz w:val="20"/>
                  <w:szCs w:val="20"/>
                  <w:rPrChange w:id="3776" w:author="Song, Xuehang" w:date="2026-01-08T04:17:00Z" w16du:dateUtc="2026-01-08T12:17:00Z">
                    <w:rPr>
                      <w:rFonts w:ascii="Aptos Narrow" w:hAnsi="Aptos Narrow"/>
                      <w:color w:val="000000"/>
                    </w:rPr>
                  </w:rPrChange>
                </w:rPr>
                <w:t>1994</w:t>
              </w:r>
            </w:ins>
          </w:p>
        </w:tc>
        <w:tc>
          <w:tcPr>
            <w:tcW w:w="2897" w:type="dxa"/>
            <w:vAlign w:val="center"/>
          </w:tcPr>
          <w:p w14:paraId="5D2B44F3" w14:textId="3476F90F" w:rsidR="001C6992" w:rsidRPr="00C14DA2" w:rsidRDefault="001C6992">
            <w:pPr>
              <w:pStyle w:val="BodyText"/>
              <w:spacing w:before="0"/>
              <w:rPr>
                <w:ins w:id="3777" w:author="Cao, Ross" w:date="2025-12-24T14:00:00Z" w16du:dateUtc="2025-12-24T22:00:00Z"/>
                <w:sz w:val="20"/>
                <w:szCs w:val="20"/>
                <w:rPrChange w:id="3778" w:author="Song, Xuehang" w:date="2026-01-08T04:17:00Z" w16du:dateUtc="2026-01-08T12:17:00Z">
                  <w:rPr>
                    <w:ins w:id="3779" w:author="Cao, Ross" w:date="2025-12-24T14:00:00Z" w16du:dateUtc="2025-12-24T22:00:00Z"/>
                  </w:rPr>
                </w:rPrChange>
              </w:rPr>
              <w:pPrChange w:id="3780" w:author="Song, Xuehang" w:date="2026-01-08T04:17:00Z" w16du:dateUtc="2026-01-08T12:17:00Z">
                <w:pPr/>
              </w:pPrChange>
            </w:pPr>
            <w:ins w:id="3781" w:author="Cao, Ross" w:date="2025-12-24T14:03:00Z" w16du:dateUtc="2025-12-24T22:03:00Z">
              <w:r w:rsidRPr="00C14DA2">
                <w:rPr>
                  <w:color w:val="000000"/>
                  <w:sz w:val="20"/>
                  <w:szCs w:val="20"/>
                  <w:rPrChange w:id="3782" w:author="Song, Xuehang" w:date="2026-01-08T04:17:00Z" w16du:dateUtc="2026-01-08T12:17:00Z">
                    <w:rPr>
                      <w:rFonts w:ascii="Aptos Narrow" w:hAnsi="Aptos Narrow"/>
                      <w:color w:val="000000"/>
                    </w:rPr>
                  </w:rPrChange>
                </w:rPr>
                <w:t>Regression &amp; classical surrogates</w:t>
              </w:r>
            </w:ins>
          </w:p>
        </w:tc>
        <w:tc>
          <w:tcPr>
            <w:tcW w:w="3551" w:type="dxa"/>
            <w:vAlign w:val="center"/>
          </w:tcPr>
          <w:p w14:paraId="6001175C" w14:textId="533D78EF" w:rsidR="001C6992" w:rsidRPr="00C14DA2" w:rsidRDefault="001C6992">
            <w:pPr>
              <w:pStyle w:val="BodyText"/>
              <w:spacing w:before="0"/>
              <w:rPr>
                <w:ins w:id="3783" w:author="Cao, Ross" w:date="2025-12-24T14:00:00Z" w16du:dateUtc="2025-12-24T22:00:00Z"/>
                <w:sz w:val="20"/>
                <w:szCs w:val="20"/>
                <w:rPrChange w:id="3784" w:author="Song, Xuehang" w:date="2026-01-08T04:17:00Z" w16du:dateUtc="2026-01-08T12:17:00Z">
                  <w:rPr>
                    <w:ins w:id="3785" w:author="Cao, Ross" w:date="2025-12-24T14:00:00Z" w16du:dateUtc="2025-12-24T22:00:00Z"/>
                  </w:rPr>
                </w:rPrChange>
              </w:rPr>
              <w:pPrChange w:id="3786" w:author="Song, Xuehang" w:date="2026-01-08T04:17:00Z" w16du:dateUtc="2026-01-08T12:17:00Z">
                <w:pPr/>
              </w:pPrChange>
            </w:pPr>
            <w:ins w:id="3787" w:author="Cao, Ross" w:date="2025-12-24T14:03:00Z" w16du:dateUtc="2025-12-24T22:03:00Z">
              <w:r w:rsidRPr="00C14DA2">
                <w:rPr>
                  <w:color w:val="000000"/>
                  <w:sz w:val="20"/>
                  <w:szCs w:val="20"/>
                  <w:rPrChange w:id="3788" w:author="Song, Xuehang" w:date="2026-01-08T04:17:00Z" w16du:dateUtc="2026-01-08T12:17:00Z">
                    <w:rPr>
                      <w:rFonts w:ascii="Aptos Narrow" w:hAnsi="Aptos Narrow"/>
                      <w:color w:val="000000"/>
                    </w:rPr>
                  </w:rPrChange>
                </w:rPr>
                <w:t>Design &amp; optimization</w:t>
              </w:r>
            </w:ins>
          </w:p>
        </w:tc>
        <w:tc>
          <w:tcPr>
            <w:tcW w:w="3094" w:type="dxa"/>
            <w:vAlign w:val="center"/>
          </w:tcPr>
          <w:p w14:paraId="24EA1E1B" w14:textId="78554369" w:rsidR="001C6992" w:rsidRPr="00C14DA2" w:rsidRDefault="001C6992">
            <w:pPr>
              <w:pStyle w:val="BodyText"/>
              <w:spacing w:before="0"/>
              <w:rPr>
                <w:ins w:id="3789" w:author="Cao, Ross" w:date="2025-12-24T14:00:00Z" w16du:dateUtc="2025-12-24T22:00:00Z"/>
                <w:sz w:val="20"/>
                <w:szCs w:val="20"/>
                <w:rPrChange w:id="3790" w:author="Song, Xuehang" w:date="2026-01-08T04:17:00Z" w16du:dateUtc="2026-01-08T12:17:00Z">
                  <w:rPr>
                    <w:ins w:id="3791" w:author="Cao, Ross" w:date="2025-12-24T14:00:00Z" w16du:dateUtc="2025-12-24T22:00:00Z"/>
                  </w:rPr>
                </w:rPrChange>
              </w:rPr>
              <w:pPrChange w:id="3792" w:author="Song, Xuehang" w:date="2026-01-08T04:17:00Z" w16du:dateUtc="2026-01-08T12:17:00Z">
                <w:pPr/>
              </w:pPrChange>
            </w:pPr>
            <w:ins w:id="3793" w:author="Cao, Ross" w:date="2025-12-24T14:03:00Z" w16du:dateUtc="2025-12-24T22:03:00Z">
              <w:r w:rsidRPr="00C14DA2">
                <w:rPr>
                  <w:color w:val="000000"/>
                  <w:sz w:val="20"/>
                  <w:szCs w:val="20"/>
                  <w:rPrChange w:id="3794" w:author="Song, Xuehang" w:date="2026-01-08T04:17:00Z" w16du:dateUtc="2026-01-08T12:17:00Z">
                    <w:rPr>
                      <w:rFonts w:ascii="Aptos Narrow" w:hAnsi="Aptos Narrow"/>
                      <w:color w:val="000000"/>
                    </w:rPr>
                  </w:rPrChange>
                </w:rPr>
                <w:t>Contaminant hydrogeology / remediation</w:t>
              </w:r>
            </w:ins>
          </w:p>
        </w:tc>
        <w:tc>
          <w:tcPr>
            <w:tcW w:w="2689" w:type="dxa"/>
            <w:vAlign w:val="center"/>
          </w:tcPr>
          <w:p w14:paraId="4491CB0C" w14:textId="0175EAE4" w:rsidR="001C6992" w:rsidRPr="00C14DA2" w:rsidRDefault="00C061BA">
            <w:pPr>
              <w:pStyle w:val="BodyText"/>
              <w:spacing w:before="0"/>
              <w:rPr>
                <w:ins w:id="3795" w:author="Cao, Ross" w:date="2025-12-24T14:00:00Z" w16du:dateUtc="2025-12-24T22:00:00Z"/>
                <w:sz w:val="20"/>
                <w:szCs w:val="20"/>
                <w:rPrChange w:id="3796" w:author="Song, Xuehang" w:date="2026-01-08T04:17:00Z" w16du:dateUtc="2026-01-08T12:17:00Z">
                  <w:rPr>
                    <w:ins w:id="3797" w:author="Cao, Ross" w:date="2025-12-24T14:00:00Z" w16du:dateUtc="2025-12-24T22:00:00Z"/>
                  </w:rPr>
                </w:rPrChange>
              </w:rPr>
              <w:pPrChange w:id="3798" w:author="Song, Xuehang" w:date="2026-01-08T04:17:00Z" w16du:dateUtc="2026-01-08T12:17:00Z">
                <w:pPr/>
              </w:pPrChange>
            </w:pPr>
            <w:r w:rsidRPr="00C14DA2">
              <w:rPr>
                <w:sz w:val="20"/>
                <w:szCs w:val="20"/>
                <w:rPrChange w:id="3799" w:author="Song, Xuehang" w:date="2026-01-08T04:17:00Z" w16du:dateUtc="2026-01-08T12:17:00Z">
                  <w:rPr/>
                </w:rPrChange>
              </w:rPr>
              <w:fldChar w:fldCharType="begin"/>
            </w:r>
            <w:r w:rsidRPr="00C14DA2">
              <w:rPr>
                <w:sz w:val="20"/>
                <w:szCs w:val="20"/>
                <w:rPrChange w:id="3800" w:author="Song, Xuehang" w:date="2026-01-08T04:17:00Z" w16du:dateUtc="2026-01-08T12:17:00Z">
                  <w:rPr/>
                </w:rPrChange>
              </w:rPr>
              <w:instrText xml:space="preserve"> ADDIN EN.CITE &lt;EndNote&gt;&lt;Cite&gt;&lt;Author&gt;Rogers&lt;/Author&gt;&lt;Year&gt;1994&lt;/Year&gt;&lt;RecNum&gt;522&lt;/RecNum&gt;&lt;DisplayText&gt;(Rogers and Dowla, 1994)&lt;/DisplayText&gt;&lt;record&gt;&lt;rec-number&gt;522&lt;/rec-number&gt;&lt;foreign-keys&gt;&lt;key app="EN" db-id="avewzwavpffw96ewpdx505tfdawpfpatfzve" timestamp="1760630478"&gt;522&lt;/key&gt;&lt;/foreign-keys&gt;&lt;ref-type name="Journal Article"&gt;17&lt;/ref-type&gt;&lt;contributors&gt;&lt;authors&gt;&lt;author&gt;Rogers, Leah L&lt;/author&gt;&lt;author&gt;Dowla, Farid U&lt;/author&gt;&lt;/authors&gt;&lt;/contributors&gt;&lt;titles&gt;&lt;title&gt;Optimization of groundwater remediation using artificial neural networks with parallel solute transport modeling&lt;/title&gt;&lt;secondary-title&gt;Water Resources Research&lt;/secondary-title&gt;&lt;/titles&gt;&lt;periodical&gt;&lt;full-title&gt;Water Resources Research&lt;/full-title&gt;&lt;/periodical&gt;&lt;pages&gt;457-481&lt;/pages&gt;&lt;volume&gt;30&lt;/volume&gt;&lt;number&gt;2&lt;/number&gt;&lt;dates&gt;&lt;year&gt;1994&lt;/year&gt;&lt;/dates&gt;&lt;isbn&gt;0043-1397&lt;/isbn&gt;&lt;label&gt;Regression &amp;amp; classical surrogates&lt;/label&gt;&lt;urls&gt;&lt;/urls&gt;&lt;research-notes&gt;Design &amp;amp; optimization&lt;/research-notes&gt;&lt;/record&gt;&lt;/Cite&gt;&lt;/EndNote&gt;</w:instrText>
            </w:r>
            <w:r w:rsidRPr="00C14DA2">
              <w:rPr>
                <w:sz w:val="20"/>
                <w:szCs w:val="20"/>
                <w:rPrChange w:id="3801" w:author="Song, Xuehang" w:date="2026-01-08T04:17:00Z" w16du:dateUtc="2026-01-08T12:17:00Z">
                  <w:rPr/>
                </w:rPrChange>
              </w:rPr>
              <w:fldChar w:fldCharType="separate"/>
            </w:r>
            <w:r w:rsidRPr="00C14DA2">
              <w:rPr>
                <w:noProof/>
                <w:sz w:val="20"/>
                <w:szCs w:val="20"/>
                <w:rPrChange w:id="3802" w:author="Song, Xuehang" w:date="2026-01-08T04:17:00Z" w16du:dateUtc="2026-01-08T12:17:00Z">
                  <w:rPr>
                    <w:noProof/>
                  </w:rPr>
                </w:rPrChange>
              </w:rPr>
              <w:t>(Rogers and Dowla, 1994)</w:t>
            </w:r>
            <w:r w:rsidRPr="00C14DA2">
              <w:rPr>
                <w:sz w:val="20"/>
                <w:szCs w:val="20"/>
                <w:rPrChange w:id="3803" w:author="Song, Xuehang" w:date="2026-01-08T04:17:00Z" w16du:dateUtc="2026-01-08T12:17:00Z">
                  <w:rPr/>
                </w:rPrChange>
              </w:rPr>
              <w:fldChar w:fldCharType="end"/>
            </w:r>
          </w:p>
        </w:tc>
      </w:tr>
      <w:tr w:rsidR="00C14DA2" w:rsidRPr="00C14DA2" w14:paraId="0840B4A4" w14:textId="77777777" w:rsidTr="00C14DA2">
        <w:trPr>
          <w:trHeight w:val="141"/>
          <w:ins w:id="3804" w:author="Cao, Ross" w:date="2025-12-24T14:00:00Z"/>
        </w:trPr>
        <w:tc>
          <w:tcPr>
            <w:tcW w:w="1215" w:type="dxa"/>
            <w:vAlign w:val="center"/>
          </w:tcPr>
          <w:p w14:paraId="0C4DB117" w14:textId="7A080422" w:rsidR="001C6992" w:rsidRPr="00C14DA2" w:rsidRDefault="001C6992">
            <w:pPr>
              <w:pStyle w:val="BodyText"/>
              <w:spacing w:before="0"/>
              <w:rPr>
                <w:ins w:id="3805" w:author="Cao, Ross" w:date="2025-12-24T14:00:00Z" w16du:dateUtc="2025-12-24T22:00:00Z"/>
                <w:sz w:val="20"/>
                <w:szCs w:val="20"/>
                <w:rPrChange w:id="3806" w:author="Song, Xuehang" w:date="2026-01-08T04:17:00Z" w16du:dateUtc="2026-01-08T12:17:00Z">
                  <w:rPr>
                    <w:ins w:id="3807" w:author="Cao, Ross" w:date="2025-12-24T14:00:00Z" w16du:dateUtc="2025-12-24T22:00:00Z"/>
                  </w:rPr>
                </w:rPrChange>
              </w:rPr>
              <w:pPrChange w:id="3808" w:author="Song, Xuehang" w:date="2026-01-08T04:17:00Z" w16du:dateUtc="2026-01-08T12:17:00Z">
                <w:pPr/>
              </w:pPrChange>
            </w:pPr>
            <w:ins w:id="3809" w:author="Cao, Ross" w:date="2025-12-24T14:03:00Z" w16du:dateUtc="2025-12-24T22:03:00Z">
              <w:r w:rsidRPr="00C14DA2">
                <w:rPr>
                  <w:color w:val="000000"/>
                  <w:sz w:val="20"/>
                  <w:szCs w:val="20"/>
                  <w:rPrChange w:id="3810" w:author="Song, Xuehang" w:date="2026-01-08T04:17:00Z" w16du:dateUtc="2026-01-08T12:17:00Z">
                    <w:rPr>
                      <w:rFonts w:ascii="Aptos Narrow" w:hAnsi="Aptos Narrow"/>
                      <w:color w:val="000000"/>
                    </w:rPr>
                  </w:rPrChange>
                </w:rPr>
                <w:t>1995</w:t>
              </w:r>
            </w:ins>
          </w:p>
        </w:tc>
        <w:tc>
          <w:tcPr>
            <w:tcW w:w="2897" w:type="dxa"/>
            <w:vAlign w:val="center"/>
          </w:tcPr>
          <w:p w14:paraId="1B8F6439" w14:textId="20938942" w:rsidR="001C6992" w:rsidRPr="00C14DA2" w:rsidRDefault="001C6992">
            <w:pPr>
              <w:pStyle w:val="BodyText"/>
              <w:spacing w:before="0"/>
              <w:rPr>
                <w:ins w:id="3811" w:author="Cao, Ross" w:date="2025-12-24T14:00:00Z" w16du:dateUtc="2025-12-24T22:00:00Z"/>
                <w:sz w:val="20"/>
                <w:szCs w:val="20"/>
                <w:rPrChange w:id="3812" w:author="Song, Xuehang" w:date="2026-01-08T04:17:00Z" w16du:dateUtc="2026-01-08T12:17:00Z">
                  <w:rPr>
                    <w:ins w:id="3813" w:author="Cao, Ross" w:date="2025-12-24T14:00:00Z" w16du:dateUtc="2025-12-24T22:00:00Z"/>
                  </w:rPr>
                </w:rPrChange>
              </w:rPr>
              <w:pPrChange w:id="3814" w:author="Song, Xuehang" w:date="2026-01-08T04:17:00Z" w16du:dateUtc="2026-01-08T12:17:00Z">
                <w:pPr/>
              </w:pPrChange>
            </w:pPr>
            <w:ins w:id="3815" w:author="Cao, Ross" w:date="2025-12-24T14:03:00Z" w16du:dateUtc="2025-12-24T22:03:00Z">
              <w:r w:rsidRPr="00C14DA2">
                <w:rPr>
                  <w:color w:val="000000"/>
                  <w:sz w:val="20"/>
                  <w:szCs w:val="20"/>
                  <w:rPrChange w:id="3816" w:author="Song, Xuehang" w:date="2026-01-08T04:17:00Z" w16du:dateUtc="2026-01-08T12:17:00Z">
                    <w:rPr>
                      <w:rFonts w:ascii="Aptos Narrow" w:hAnsi="Aptos Narrow"/>
                      <w:color w:val="000000"/>
                    </w:rPr>
                  </w:rPrChange>
                </w:rPr>
                <w:t>Regression &amp; classical surrogates</w:t>
              </w:r>
            </w:ins>
          </w:p>
        </w:tc>
        <w:tc>
          <w:tcPr>
            <w:tcW w:w="3551" w:type="dxa"/>
            <w:vAlign w:val="center"/>
          </w:tcPr>
          <w:p w14:paraId="6704A044" w14:textId="57057B06" w:rsidR="001C6992" w:rsidRPr="00C14DA2" w:rsidRDefault="001C6992">
            <w:pPr>
              <w:pStyle w:val="BodyText"/>
              <w:spacing w:before="0"/>
              <w:rPr>
                <w:ins w:id="3817" w:author="Cao, Ross" w:date="2025-12-24T14:00:00Z" w16du:dateUtc="2025-12-24T22:00:00Z"/>
                <w:sz w:val="20"/>
                <w:szCs w:val="20"/>
                <w:rPrChange w:id="3818" w:author="Song, Xuehang" w:date="2026-01-08T04:17:00Z" w16du:dateUtc="2026-01-08T12:17:00Z">
                  <w:rPr>
                    <w:ins w:id="3819" w:author="Cao, Ross" w:date="2025-12-24T14:00:00Z" w16du:dateUtc="2025-12-24T22:00:00Z"/>
                  </w:rPr>
                </w:rPrChange>
              </w:rPr>
              <w:pPrChange w:id="3820" w:author="Song, Xuehang" w:date="2026-01-08T04:17:00Z" w16du:dateUtc="2026-01-08T12:17:00Z">
                <w:pPr/>
              </w:pPrChange>
            </w:pPr>
            <w:ins w:id="3821" w:author="Cao, Ross" w:date="2025-12-24T14:03:00Z" w16du:dateUtc="2025-12-24T22:03:00Z">
              <w:r w:rsidRPr="00C14DA2">
                <w:rPr>
                  <w:color w:val="000000"/>
                  <w:sz w:val="20"/>
                  <w:szCs w:val="20"/>
                  <w:rPrChange w:id="3822" w:author="Song, Xuehang" w:date="2026-01-08T04:17:00Z" w16du:dateUtc="2026-01-08T12:17:00Z">
                    <w:rPr>
                      <w:rFonts w:ascii="Aptos Narrow" w:hAnsi="Aptos Narrow"/>
                      <w:color w:val="000000"/>
                    </w:rPr>
                  </w:rPrChange>
                </w:rPr>
                <w:t>Design &amp; optimization</w:t>
              </w:r>
            </w:ins>
          </w:p>
        </w:tc>
        <w:tc>
          <w:tcPr>
            <w:tcW w:w="3094" w:type="dxa"/>
            <w:vAlign w:val="center"/>
          </w:tcPr>
          <w:p w14:paraId="37854E6F" w14:textId="084D6B0D" w:rsidR="001C6992" w:rsidRPr="00C14DA2" w:rsidRDefault="001C6992">
            <w:pPr>
              <w:pStyle w:val="BodyText"/>
              <w:spacing w:before="0"/>
              <w:rPr>
                <w:ins w:id="3823" w:author="Cao, Ross" w:date="2025-12-24T14:00:00Z" w16du:dateUtc="2025-12-24T22:00:00Z"/>
                <w:sz w:val="20"/>
                <w:szCs w:val="20"/>
                <w:rPrChange w:id="3824" w:author="Song, Xuehang" w:date="2026-01-08T04:17:00Z" w16du:dateUtc="2026-01-08T12:17:00Z">
                  <w:rPr>
                    <w:ins w:id="3825" w:author="Cao, Ross" w:date="2025-12-24T14:00:00Z" w16du:dateUtc="2025-12-24T22:00:00Z"/>
                  </w:rPr>
                </w:rPrChange>
              </w:rPr>
              <w:pPrChange w:id="3826" w:author="Song, Xuehang" w:date="2026-01-08T04:17:00Z" w16du:dateUtc="2026-01-08T12:17:00Z">
                <w:pPr/>
              </w:pPrChange>
            </w:pPr>
            <w:ins w:id="3827" w:author="Cao, Ross" w:date="2025-12-24T14:03:00Z" w16du:dateUtc="2025-12-24T22:03:00Z">
              <w:r w:rsidRPr="00C14DA2">
                <w:rPr>
                  <w:color w:val="000000"/>
                  <w:sz w:val="20"/>
                  <w:szCs w:val="20"/>
                  <w:rPrChange w:id="3828" w:author="Song, Xuehang" w:date="2026-01-08T04:17:00Z" w16du:dateUtc="2026-01-08T12:17:00Z">
                    <w:rPr>
                      <w:rFonts w:ascii="Aptos Narrow" w:hAnsi="Aptos Narrow"/>
                      <w:color w:val="000000"/>
                    </w:rPr>
                  </w:rPrChange>
                </w:rPr>
                <w:t>Contaminant hydrogeology / remediation</w:t>
              </w:r>
            </w:ins>
          </w:p>
        </w:tc>
        <w:tc>
          <w:tcPr>
            <w:tcW w:w="2689" w:type="dxa"/>
            <w:vAlign w:val="center"/>
          </w:tcPr>
          <w:p w14:paraId="101ECA39" w14:textId="53CFC339" w:rsidR="001C6992" w:rsidRPr="00C14DA2" w:rsidRDefault="00C061BA">
            <w:pPr>
              <w:pStyle w:val="BodyText"/>
              <w:spacing w:before="0"/>
              <w:rPr>
                <w:ins w:id="3829" w:author="Cao, Ross" w:date="2025-12-24T14:00:00Z" w16du:dateUtc="2025-12-24T22:00:00Z"/>
                <w:sz w:val="20"/>
                <w:szCs w:val="20"/>
                <w:rPrChange w:id="3830" w:author="Song, Xuehang" w:date="2026-01-08T04:17:00Z" w16du:dateUtc="2026-01-08T12:17:00Z">
                  <w:rPr>
                    <w:ins w:id="3831" w:author="Cao, Ross" w:date="2025-12-24T14:00:00Z" w16du:dateUtc="2025-12-24T22:00:00Z"/>
                  </w:rPr>
                </w:rPrChange>
              </w:rPr>
              <w:pPrChange w:id="3832" w:author="Song, Xuehang" w:date="2026-01-08T04:17:00Z" w16du:dateUtc="2026-01-08T12:17:00Z">
                <w:pPr/>
              </w:pPrChange>
            </w:pPr>
            <w:r w:rsidRPr="00C14DA2">
              <w:rPr>
                <w:sz w:val="20"/>
                <w:szCs w:val="20"/>
                <w:rPrChange w:id="3833" w:author="Song, Xuehang" w:date="2026-01-08T04:17:00Z" w16du:dateUtc="2026-01-08T12:17:00Z">
                  <w:rPr/>
                </w:rPrChange>
              </w:rPr>
              <w:fldChar w:fldCharType="begin"/>
            </w:r>
            <w:r w:rsidRPr="00C14DA2">
              <w:rPr>
                <w:sz w:val="20"/>
                <w:szCs w:val="20"/>
                <w:rPrChange w:id="3834" w:author="Song, Xuehang" w:date="2026-01-08T04:17:00Z" w16du:dateUtc="2026-01-08T12:17:00Z">
                  <w:rPr/>
                </w:rPrChange>
              </w:rPr>
              <w:instrText xml:space="preserve"> ADDIN EN.CITE &lt;EndNote&gt;&lt;Cite&gt;&lt;Author&gt;Rogers&lt;/Author&gt;&lt;Year&gt;1995&lt;/Year&gt;&lt;RecNum&gt;521&lt;/RecNum&gt;&lt;DisplayText&gt;(Rogers et al., 1995)&lt;/DisplayText&gt;&lt;record&gt;&lt;rec-number&gt;521&lt;/rec-number&gt;&lt;foreign-keys&gt;&lt;key app="EN" db-id="avewzwavpffw96ewpdx505tfdawpfpatfzve" timestamp="1760630303"&gt;521&lt;/key&gt;&lt;/foreign-keys&gt;&lt;ref-type name="Journal Article"&gt;17&lt;/ref-type&gt;&lt;contributors&gt;&lt;authors&gt;&lt;author&gt;Rogers, Leah L.&lt;/author&gt;&lt;author&gt;Dowla, Farid U.&lt;/author&gt;&lt;author&gt;Johnson, Virginia M.&lt;/author&gt;&lt;/authors&gt;&lt;/contributors&gt;&lt;titles&gt;&lt;title&gt;Optimal Field-Scale Groundwater Remediation Using Neural Networks and the Genetic Algorithm&lt;/title&gt;&lt;secondary-title&gt;Environmental Science &amp;amp; Technology&lt;/secondary-title&gt;&lt;/titles&gt;&lt;periodical&gt;&lt;full-title&gt;Environmental Science &amp;amp; Technology&lt;/full-title&gt;&lt;/periodical&gt;&lt;pages&gt;1145-1155&lt;/pages&gt;&lt;volume&gt;29&lt;/volume&gt;&lt;number&gt;5&lt;/number&gt;&lt;dates&gt;&lt;year&gt;1995&lt;/year&gt;&lt;pub-dates&gt;&lt;date&gt;1995/05/01&lt;/date&gt;&lt;/pub-dates&gt;&lt;/dates&gt;&lt;publisher&gt;American Chemical Society&lt;/publisher&gt;&lt;isbn&gt;0013-936X&lt;/isbn&gt;&lt;label&gt;Regression &amp;amp; classical surrogates&lt;/label&gt;&lt;urls&gt;&lt;related-urls&gt;&lt;url&gt;https://doi.org/10.1021/es00005a003&lt;/url&gt;&lt;/related-urls&gt;&lt;/urls&gt;&lt;electronic-resource-num&gt;10.1021/es00005a003&lt;/electronic-resource-num&gt;&lt;research-notes&gt;Design &amp;amp; optimization&lt;/research-notes&gt;&lt;/record&gt;&lt;/Cite&gt;&lt;/EndNote&gt;</w:instrText>
            </w:r>
            <w:r w:rsidRPr="00C14DA2">
              <w:rPr>
                <w:sz w:val="20"/>
                <w:szCs w:val="20"/>
                <w:rPrChange w:id="3835" w:author="Song, Xuehang" w:date="2026-01-08T04:17:00Z" w16du:dateUtc="2026-01-08T12:17:00Z">
                  <w:rPr/>
                </w:rPrChange>
              </w:rPr>
              <w:fldChar w:fldCharType="separate"/>
            </w:r>
            <w:r w:rsidRPr="00C14DA2">
              <w:rPr>
                <w:noProof/>
                <w:sz w:val="20"/>
                <w:szCs w:val="20"/>
                <w:rPrChange w:id="3836" w:author="Song, Xuehang" w:date="2026-01-08T04:17:00Z" w16du:dateUtc="2026-01-08T12:17:00Z">
                  <w:rPr>
                    <w:noProof/>
                  </w:rPr>
                </w:rPrChange>
              </w:rPr>
              <w:t>(Rogers et al., 1995)</w:t>
            </w:r>
            <w:r w:rsidRPr="00C14DA2">
              <w:rPr>
                <w:sz w:val="20"/>
                <w:szCs w:val="20"/>
                <w:rPrChange w:id="3837" w:author="Song, Xuehang" w:date="2026-01-08T04:17:00Z" w16du:dateUtc="2026-01-08T12:17:00Z">
                  <w:rPr/>
                </w:rPrChange>
              </w:rPr>
              <w:fldChar w:fldCharType="end"/>
            </w:r>
          </w:p>
        </w:tc>
      </w:tr>
      <w:tr w:rsidR="00C14DA2" w:rsidRPr="00C14DA2" w14:paraId="69D4C713" w14:textId="77777777" w:rsidTr="00C14DA2">
        <w:trPr>
          <w:trHeight w:val="141"/>
          <w:ins w:id="3838" w:author="Cao, Ross" w:date="2025-12-24T14:00:00Z"/>
        </w:trPr>
        <w:tc>
          <w:tcPr>
            <w:tcW w:w="1215" w:type="dxa"/>
            <w:vAlign w:val="center"/>
          </w:tcPr>
          <w:p w14:paraId="355EB971" w14:textId="1D108B58" w:rsidR="001C6992" w:rsidRPr="00C14DA2" w:rsidRDefault="001C6992">
            <w:pPr>
              <w:pStyle w:val="BodyText"/>
              <w:spacing w:before="0"/>
              <w:rPr>
                <w:ins w:id="3839" w:author="Cao, Ross" w:date="2025-12-24T14:00:00Z" w16du:dateUtc="2025-12-24T22:00:00Z"/>
                <w:sz w:val="20"/>
                <w:szCs w:val="20"/>
                <w:rPrChange w:id="3840" w:author="Song, Xuehang" w:date="2026-01-08T04:17:00Z" w16du:dateUtc="2026-01-08T12:17:00Z">
                  <w:rPr>
                    <w:ins w:id="3841" w:author="Cao, Ross" w:date="2025-12-24T14:00:00Z" w16du:dateUtc="2025-12-24T22:00:00Z"/>
                  </w:rPr>
                </w:rPrChange>
              </w:rPr>
              <w:pPrChange w:id="3842" w:author="Song, Xuehang" w:date="2026-01-08T04:17:00Z" w16du:dateUtc="2026-01-08T12:17:00Z">
                <w:pPr/>
              </w:pPrChange>
            </w:pPr>
            <w:ins w:id="3843" w:author="Cao, Ross" w:date="2025-12-24T14:03:00Z" w16du:dateUtc="2025-12-24T22:03:00Z">
              <w:r w:rsidRPr="00C14DA2">
                <w:rPr>
                  <w:color w:val="000000"/>
                  <w:sz w:val="20"/>
                  <w:szCs w:val="20"/>
                  <w:rPrChange w:id="3844" w:author="Song, Xuehang" w:date="2026-01-08T04:17:00Z" w16du:dateUtc="2026-01-08T12:17:00Z">
                    <w:rPr>
                      <w:rFonts w:ascii="Aptos Narrow" w:hAnsi="Aptos Narrow"/>
                      <w:color w:val="000000"/>
                    </w:rPr>
                  </w:rPrChange>
                </w:rPr>
                <w:t>2000</w:t>
              </w:r>
            </w:ins>
          </w:p>
        </w:tc>
        <w:tc>
          <w:tcPr>
            <w:tcW w:w="2897" w:type="dxa"/>
            <w:vAlign w:val="center"/>
          </w:tcPr>
          <w:p w14:paraId="0DFCF0EE" w14:textId="1EBE7C99" w:rsidR="001C6992" w:rsidRPr="00C14DA2" w:rsidRDefault="001C6992">
            <w:pPr>
              <w:pStyle w:val="BodyText"/>
              <w:spacing w:before="0"/>
              <w:rPr>
                <w:ins w:id="3845" w:author="Cao, Ross" w:date="2025-12-24T14:00:00Z" w16du:dateUtc="2025-12-24T22:00:00Z"/>
                <w:sz w:val="20"/>
                <w:szCs w:val="20"/>
                <w:rPrChange w:id="3846" w:author="Song, Xuehang" w:date="2026-01-08T04:17:00Z" w16du:dateUtc="2026-01-08T12:17:00Z">
                  <w:rPr>
                    <w:ins w:id="3847" w:author="Cao, Ross" w:date="2025-12-24T14:00:00Z" w16du:dateUtc="2025-12-24T22:00:00Z"/>
                  </w:rPr>
                </w:rPrChange>
              </w:rPr>
              <w:pPrChange w:id="3848" w:author="Song, Xuehang" w:date="2026-01-08T04:17:00Z" w16du:dateUtc="2026-01-08T12:17:00Z">
                <w:pPr/>
              </w:pPrChange>
            </w:pPr>
            <w:ins w:id="3849" w:author="Cao, Ross" w:date="2025-12-24T14:03:00Z" w16du:dateUtc="2025-12-24T22:03:00Z">
              <w:r w:rsidRPr="00C14DA2">
                <w:rPr>
                  <w:color w:val="000000"/>
                  <w:sz w:val="20"/>
                  <w:szCs w:val="20"/>
                  <w:rPrChange w:id="3850" w:author="Song, Xuehang" w:date="2026-01-08T04:17:00Z" w16du:dateUtc="2026-01-08T12:17:00Z">
                    <w:rPr>
                      <w:rFonts w:ascii="Aptos Narrow" w:hAnsi="Aptos Narrow"/>
                      <w:color w:val="000000"/>
                    </w:rPr>
                  </w:rPrChange>
                </w:rPr>
                <w:t>Regression &amp; classical surrogates</w:t>
              </w:r>
            </w:ins>
          </w:p>
        </w:tc>
        <w:tc>
          <w:tcPr>
            <w:tcW w:w="3551" w:type="dxa"/>
            <w:vAlign w:val="center"/>
          </w:tcPr>
          <w:p w14:paraId="3BB39BE0" w14:textId="0CBEB3F4" w:rsidR="001C6992" w:rsidRPr="00C14DA2" w:rsidRDefault="001C6992">
            <w:pPr>
              <w:pStyle w:val="BodyText"/>
              <w:spacing w:before="0"/>
              <w:rPr>
                <w:ins w:id="3851" w:author="Cao, Ross" w:date="2025-12-24T14:00:00Z" w16du:dateUtc="2025-12-24T22:00:00Z"/>
                <w:sz w:val="20"/>
                <w:szCs w:val="20"/>
                <w:rPrChange w:id="3852" w:author="Song, Xuehang" w:date="2026-01-08T04:17:00Z" w16du:dateUtc="2026-01-08T12:17:00Z">
                  <w:rPr>
                    <w:ins w:id="3853" w:author="Cao, Ross" w:date="2025-12-24T14:00:00Z" w16du:dateUtc="2025-12-24T22:00:00Z"/>
                  </w:rPr>
                </w:rPrChange>
              </w:rPr>
              <w:pPrChange w:id="3854" w:author="Song, Xuehang" w:date="2026-01-08T04:17:00Z" w16du:dateUtc="2026-01-08T12:17:00Z">
                <w:pPr/>
              </w:pPrChange>
            </w:pPr>
            <w:ins w:id="3855" w:author="Cao, Ross" w:date="2025-12-24T14:03:00Z" w16du:dateUtc="2025-12-24T22:03:00Z">
              <w:r w:rsidRPr="00C14DA2">
                <w:rPr>
                  <w:color w:val="000000"/>
                  <w:sz w:val="20"/>
                  <w:szCs w:val="20"/>
                  <w:rPrChange w:id="3856" w:author="Song, Xuehang" w:date="2026-01-08T04:17:00Z" w16du:dateUtc="2026-01-08T12:17:00Z">
                    <w:rPr>
                      <w:rFonts w:ascii="Aptos Narrow" w:hAnsi="Aptos Narrow"/>
                      <w:color w:val="000000"/>
                    </w:rPr>
                  </w:rPrChange>
                </w:rPr>
                <w:t>Design &amp; optimization</w:t>
              </w:r>
            </w:ins>
          </w:p>
        </w:tc>
        <w:tc>
          <w:tcPr>
            <w:tcW w:w="3094" w:type="dxa"/>
            <w:vAlign w:val="center"/>
          </w:tcPr>
          <w:p w14:paraId="746FA9CD" w14:textId="0B0A5E3A" w:rsidR="001C6992" w:rsidRPr="00C14DA2" w:rsidRDefault="001C6992">
            <w:pPr>
              <w:pStyle w:val="BodyText"/>
              <w:spacing w:before="0"/>
              <w:rPr>
                <w:ins w:id="3857" w:author="Cao, Ross" w:date="2025-12-24T14:00:00Z" w16du:dateUtc="2025-12-24T22:00:00Z"/>
                <w:sz w:val="20"/>
                <w:szCs w:val="20"/>
                <w:rPrChange w:id="3858" w:author="Song, Xuehang" w:date="2026-01-08T04:17:00Z" w16du:dateUtc="2026-01-08T12:17:00Z">
                  <w:rPr>
                    <w:ins w:id="3859" w:author="Cao, Ross" w:date="2025-12-24T14:00:00Z" w16du:dateUtc="2025-12-24T22:00:00Z"/>
                  </w:rPr>
                </w:rPrChange>
              </w:rPr>
              <w:pPrChange w:id="3860" w:author="Song, Xuehang" w:date="2026-01-08T04:17:00Z" w16du:dateUtc="2026-01-08T12:17:00Z">
                <w:pPr/>
              </w:pPrChange>
            </w:pPr>
            <w:ins w:id="3861" w:author="Cao, Ross" w:date="2025-12-24T14:03:00Z" w16du:dateUtc="2025-12-24T22:03:00Z">
              <w:r w:rsidRPr="00C14DA2">
                <w:rPr>
                  <w:color w:val="000000"/>
                  <w:sz w:val="20"/>
                  <w:szCs w:val="20"/>
                  <w:rPrChange w:id="3862" w:author="Song, Xuehang" w:date="2026-01-08T04:17:00Z" w16du:dateUtc="2026-01-08T12:17:00Z">
                    <w:rPr>
                      <w:rFonts w:ascii="Aptos Narrow" w:hAnsi="Aptos Narrow"/>
                      <w:color w:val="000000"/>
                    </w:rPr>
                  </w:rPrChange>
                </w:rPr>
                <w:t>Contaminant hydrogeology / remediation</w:t>
              </w:r>
            </w:ins>
          </w:p>
        </w:tc>
        <w:tc>
          <w:tcPr>
            <w:tcW w:w="2689" w:type="dxa"/>
            <w:vAlign w:val="center"/>
          </w:tcPr>
          <w:p w14:paraId="7AD21DF9" w14:textId="53559851" w:rsidR="001C6992" w:rsidRPr="00C14DA2" w:rsidRDefault="00C061BA">
            <w:pPr>
              <w:pStyle w:val="BodyText"/>
              <w:spacing w:before="0"/>
              <w:rPr>
                <w:ins w:id="3863" w:author="Cao, Ross" w:date="2025-12-24T14:00:00Z" w16du:dateUtc="2025-12-24T22:00:00Z"/>
                <w:sz w:val="20"/>
                <w:szCs w:val="20"/>
                <w:rPrChange w:id="3864" w:author="Song, Xuehang" w:date="2026-01-08T04:17:00Z" w16du:dateUtc="2026-01-08T12:17:00Z">
                  <w:rPr>
                    <w:ins w:id="3865" w:author="Cao, Ross" w:date="2025-12-24T14:00:00Z" w16du:dateUtc="2025-12-24T22:00:00Z"/>
                  </w:rPr>
                </w:rPrChange>
              </w:rPr>
              <w:pPrChange w:id="3866" w:author="Song, Xuehang" w:date="2026-01-08T04:17:00Z" w16du:dateUtc="2026-01-08T12:17:00Z">
                <w:pPr/>
              </w:pPrChange>
            </w:pPr>
            <w:r w:rsidRPr="00C14DA2">
              <w:rPr>
                <w:sz w:val="20"/>
                <w:szCs w:val="20"/>
                <w:rPrChange w:id="3867" w:author="Song, Xuehang" w:date="2026-01-08T04:17:00Z" w16du:dateUtc="2026-01-08T12:17:00Z">
                  <w:rPr/>
                </w:rPrChange>
              </w:rPr>
              <w:fldChar w:fldCharType="begin"/>
            </w:r>
            <w:r w:rsidRPr="00C14DA2">
              <w:rPr>
                <w:sz w:val="20"/>
                <w:szCs w:val="20"/>
                <w:rPrChange w:id="3868" w:author="Song, Xuehang" w:date="2026-01-08T04:17:00Z" w16du:dateUtc="2026-01-08T12:17:00Z">
                  <w:rPr/>
                </w:rPrChange>
              </w:rPr>
              <w:instrText xml:space="preserve"> ADDIN EN.CITE &lt;EndNote&gt;&lt;Cite&gt;&lt;Author&gt;Johnson&lt;/Author&gt;&lt;Year&gt;2000&lt;/Year&gt;&lt;RecNum&gt;523&lt;/RecNum&gt;&lt;DisplayText&gt;(Johnson and Rogers, 2000)&lt;/DisplayText&gt;&lt;record&gt;&lt;rec-number&gt;523&lt;/rec-number&gt;&lt;foreign-keys&gt;&lt;key app="EN" db-id="avewzwavpffw96ewpdx505tfdawpfpatfzve" timestamp="1760630563"&gt;523&lt;/key&gt;&lt;/foreign-keys&gt;&lt;ref-type name="Journal Article"&gt;17&lt;/ref-type&gt;&lt;contributors&gt;&lt;authors&gt;&lt;author&gt; V. M. Johnson&lt;/author&gt;&lt;author&gt; L. L. Rogers&lt;/author&gt;&lt;/authors&gt;&lt;/contributors&gt;&lt;titles&gt;&lt;title&gt;Accuracy of Neural Network Approximators in Simulation-Optimization&lt;/title&gt;&lt;secondary-title&gt;Journal of Water Resources Planning and Management&lt;/secondary-title&gt;&lt;/titles&gt;&lt;periodical&gt;&lt;full-title&gt;Journal of Water Resources Planning and Management&lt;/full-title&gt;&lt;/periodical&gt;&lt;pages&gt;48-56&lt;/pages&gt;&lt;volume&gt;126&lt;/volume&gt;&lt;number&gt;2&lt;/number&gt;&lt;dates&gt;&lt;year&gt;2000&lt;/year&gt;&lt;pub-dates&gt;&lt;date&gt;2000/03/01&lt;/date&gt;&lt;/pub-dates&gt;&lt;/dates&gt;&lt;publisher&gt;American Society of Civil Engineers&lt;/publisher&gt;&lt;label&gt;Regression &amp;amp; classical surrogates&lt;/label&gt;&lt;urls&gt;&lt;related-urls&gt;&lt;url&gt;https://doi.org/10.1061/(ASCE)0733-9496(2000)126:2(48)&lt;/url&gt;&lt;/related-urls&gt;&lt;/urls&gt;&lt;electronic-resource-num&gt;10.1061/(ASCE)0733-9496(2000)126:2(48)&lt;/electronic-resource-num&gt;&lt;research-notes&gt;Design &amp;amp; optimization&lt;/research-notes&gt;&lt;access-date&gt;2025/10/16&lt;/access-date&gt;&lt;/record&gt;&lt;/Cite&gt;&lt;/EndNote&gt;</w:instrText>
            </w:r>
            <w:r w:rsidRPr="00C14DA2">
              <w:rPr>
                <w:sz w:val="20"/>
                <w:szCs w:val="20"/>
                <w:rPrChange w:id="3869" w:author="Song, Xuehang" w:date="2026-01-08T04:17:00Z" w16du:dateUtc="2026-01-08T12:17:00Z">
                  <w:rPr/>
                </w:rPrChange>
              </w:rPr>
              <w:fldChar w:fldCharType="separate"/>
            </w:r>
            <w:r w:rsidRPr="00C14DA2">
              <w:rPr>
                <w:noProof/>
                <w:sz w:val="20"/>
                <w:szCs w:val="20"/>
                <w:rPrChange w:id="3870" w:author="Song, Xuehang" w:date="2026-01-08T04:17:00Z" w16du:dateUtc="2026-01-08T12:17:00Z">
                  <w:rPr>
                    <w:noProof/>
                  </w:rPr>
                </w:rPrChange>
              </w:rPr>
              <w:t>(Johnson and Rogers, 2000)</w:t>
            </w:r>
            <w:r w:rsidRPr="00C14DA2">
              <w:rPr>
                <w:sz w:val="20"/>
                <w:szCs w:val="20"/>
                <w:rPrChange w:id="3871" w:author="Song, Xuehang" w:date="2026-01-08T04:17:00Z" w16du:dateUtc="2026-01-08T12:17:00Z">
                  <w:rPr/>
                </w:rPrChange>
              </w:rPr>
              <w:fldChar w:fldCharType="end"/>
            </w:r>
          </w:p>
        </w:tc>
      </w:tr>
      <w:tr w:rsidR="00C14DA2" w:rsidRPr="00C14DA2" w14:paraId="2DD5203E" w14:textId="77777777" w:rsidTr="00C14DA2">
        <w:trPr>
          <w:trHeight w:val="141"/>
          <w:ins w:id="3872" w:author="Cao, Ross" w:date="2025-12-24T14:00:00Z"/>
        </w:trPr>
        <w:tc>
          <w:tcPr>
            <w:tcW w:w="1215" w:type="dxa"/>
            <w:vAlign w:val="center"/>
          </w:tcPr>
          <w:p w14:paraId="22E61A37" w14:textId="27CD8E98" w:rsidR="001C6992" w:rsidRPr="00C14DA2" w:rsidRDefault="001C6992">
            <w:pPr>
              <w:pStyle w:val="BodyText"/>
              <w:spacing w:before="0"/>
              <w:rPr>
                <w:ins w:id="3873" w:author="Cao, Ross" w:date="2025-12-24T14:00:00Z" w16du:dateUtc="2025-12-24T22:00:00Z"/>
                <w:sz w:val="20"/>
                <w:szCs w:val="20"/>
                <w:rPrChange w:id="3874" w:author="Song, Xuehang" w:date="2026-01-08T04:17:00Z" w16du:dateUtc="2026-01-08T12:17:00Z">
                  <w:rPr>
                    <w:ins w:id="3875" w:author="Cao, Ross" w:date="2025-12-24T14:00:00Z" w16du:dateUtc="2025-12-24T22:00:00Z"/>
                  </w:rPr>
                </w:rPrChange>
              </w:rPr>
              <w:pPrChange w:id="3876" w:author="Song, Xuehang" w:date="2026-01-08T04:17:00Z" w16du:dateUtc="2026-01-08T12:17:00Z">
                <w:pPr/>
              </w:pPrChange>
            </w:pPr>
            <w:ins w:id="3877" w:author="Cao, Ross" w:date="2025-12-24T14:03:00Z" w16du:dateUtc="2025-12-24T22:03:00Z">
              <w:r w:rsidRPr="00C14DA2">
                <w:rPr>
                  <w:color w:val="000000"/>
                  <w:sz w:val="20"/>
                  <w:szCs w:val="20"/>
                  <w:rPrChange w:id="3878" w:author="Song, Xuehang" w:date="2026-01-08T04:17:00Z" w16du:dateUtc="2026-01-08T12:17:00Z">
                    <w:rPr>
                      <w:rFonts w:ascii="Aptos Narrow" w:hAnsi="Aptos Narrow"/>
                      <w:color w:val="000000"/>
                    </w:rPr>
                  </w:rPrChange>
                </w:rPr>
                <w:t>2006</w:t>
              </w:r>
            </w:ins>
          </w:p>
        </w:tc>
        <w:tc>
          <w:tcPr>
            <w:tcW w:w="2897" w:type="dxa"/>
            <w:vAlign w:val="center"/>
          </w:tcPr>
          <w:p w14:paraId="7088828C" w14:textId="13E4278D" w:rsidR="001C6992" w:rsidRPr="00C14DA2" w:rsidRDefault="001C6992">
            <w:pPr>
              <w:pStyle w:val="BodyText"/>
              <w:spacing w:before="0"/>
              <w:rPr>
                <w:ins w:id="3879" w:author="Cao, Ross" w:date="2025-12-24T14:00:00Z" w16du:dateUtc="2025-12-24T22:00:00Z"/>
                <w:sz w:val="20"/>
                <w:szCs w:val="20"/>
                <w:rPrChange w:id="3880" w:author="Song, Xuehang" w:date="2026-01-08T04:17:00Z" w16du:dateUtc="2026-01-08T12:17:00Z">
                  <w:rPr>
                    <w:ins w:id="3881" w:author="Cao, Ross" w:date="2025-12-24T14:00:00Z" w16du:dateUtc="2025-12-24T22:00:00Z"/>
                  </w:rPr>
                </w:rPrChange>
              </w:rPr>
              <w:pPrChange w:id="3882" w:author="Song, Xuehang" w:date="2026-01-08T04:17:00Z" w16du:dateUtc="2026-01-08T12:17:00Z">
                <w:pPr/>
              </w:pPrChange>
            </w:pPr>
            <w:ins w:id="3883" w:author="Cao, Ross" w:date="2025-12-24T14:03:00Z" w16du:dateUtc="2025-12-24T22:03:00Z">
              <w:r w:rsidRPr="00C14DA2">
                <w:rPr>
                  <w:color w:val="000000"/>
                  <w:sz w:val="20"/>
                  <w:szCs w:val="20"/>
                  <w:rPrChange w:id="3884" w:author="Song, Xuehang" w:date="2026-01-08T04:17:00Z" w16du:dateUtc="2026-01-08T12:17:00Z">
                    <w:rPr>
                      <w:rFonts w:ascii="Aptos Narrow" w:hAnsi="Aptos Narrow"/>
                      <w:color w:val="000000"/>
                    </w:rPr>
                  </w:rPrChange>
                </w:rPr>
                <w:t>Regression &amp; classical surrogates</w:t>
              </w:r>
            </w:ins>
          </w:p>
        </w:tc>
        <w:tc>
          <w:tcPr>
            <w:tcW w:w="3551" w:type="dxa"/>
            <w:vAlign w:val="center"/>
          </w:tcPr>
          <w:p w14:paraId="40053B81" w14:textId="32CE06E5" w:rsidR="001C6992" w:rsidRPr="00C14DA2" w:rsidRDefault="001C6992">
            <w:pPr>
              <w:pStyle w:val="BodyText"/>
              <w:spacing w:before="0"/>
              <w:rPr>
                <w:ins w:id="3885" w:author="Cao, Ross" w:date="2025-12-24T14:00:00Z" w16du:dateUtc="2025-12-24T22:00:00Z"/>
                <w:sz w:val="20"/>
                <w:szCs w:val="20"/>
                <w:rPrChange w:id="3886" w:author="Song, Xuehang" w:date="2026-01-08T04:17:00Z" w16du:dateUtc="2026-01-08T12:17:00Z">
                  <w:rPr>
                    <w:ins w:id="3887" w:author="Cao, Ross" w:date="2025-12-24T14:00:00Z" w16du:dateUtc="2025-12-24T22:00:00Z"/>
                  </w:rPr>
                </w:rPrChange>
              </w:rPr>
              <w:pPrChange w:id="3888" w:author="Song, Xuehang" w:date="2026-01-08T04:17:00Z" w16du:dateUtc="2026-01-08T12:17:00Z">
                <w:pPr/>
              </w:pPrChange>
            </w:pPr>
            <w:ins w:id="3889" w:author="Cao, Ross" w:date="2025-12-24T14:03:00Z" w16du:dateUtc="2025-12-24T22:03:00Z">
              <w:r w:rsidRPr="00C14DA2">
                <w:rPr>
                  <w:color w:val="000000"/>
                  <w:sz w:val="20"/>
                  <w:szCs w:val="20"/>
                  <w:rPrChange w:id="3890" w:author="Song, Xuehang" w:date="2026-01-08T04:17:00Z" w16du:dateUtc="2026-01-08T12:17:00Z">
                    <w:rPr>
                      <w:rFonts w:ascii="Aptos Narrow" w:hAnsi="Aptos Narrow"/>
                      <w:color w:val="000000"/>
                    </w:rPr>
                  </w:rPrChange>
                </w:rPr>
                <w:t>Design &amp; optimization</w:t>
              </w:r>
            </w:ins>
          </w:p>
        </w:tc>
        <w:tc>
          <w:tcPr>
            <w:tcW w:w="3094" w:type="dxa"/>
            <w:vAlign w:val="center"/>
          </w:tcPr>
          <w:p w14:paraId="23C8AD70" w14:textId="24EB3B49" w:rsidR="001C6992" w:rsidRPr="00C14DA2" w:rsidRDefault="001C6992">
            <w:pPr>
              <w:pStyle w:val="BodyText"/>
              <w:spacing w:before="0"/>
              <w:rPr>
                <w:ins w:id="3891" w:author="Cao, Ross" w:date="2025-12-24T14:00:00Z" w16du:dateUtc="2025-12-24T22:00:00Z"/>
                <w:sz w:val="20"/>
                <w:szCs w:val="20"/>
                <w:rPrChange w:id="3892" w:author="Song, Xuehang" w:date="2026-01-08T04:17:00Z" w16du:dateUtc="2026-01-08T12:17:00Z">
                  <w:rPr>
                    <w:ins w:id="3893" w:author="Cao, Ross" w:date="2025-12-24T14:00:00Z" w16du:dateUtc="2025-12-24T22:00:00Z"/>
                  </w:rPr>
                </w:rPrChange>
              </w:rPr>
              <w:pPrChange w:id="3894" w:author="Song, Xuehang" w:date="2026-01-08T04:17:00Z" w16du:dateUtc="2026-01-08T12:17:00Z">
                <w:pPr/>
              </w:pPrChange>
            </w:pPr>
            <w:ins w:id="3895" w:author="Cao, Ross" w:date="2025-12-24T14:03:00Z" w16du:dateUtc="2025-12-24T22:03:00Z">
              <w:r w:rsidRPr="00C14DA2">
                <w:rPr>
                  <w:color w:val="000000"/>
                  <w:sz w:val="20"/>
                  <w:szCs w:val="20"/>
                  <w:rPrChange w:id="3896" w:author="Song, Xuehang" w:date="2026-01-08T04:17:00Z" w16du:dateUtc="2026-01-08T12:17:00Z">
                    <w:rPr>
                      <w:rFonts w:ascii="Aptos Narrow" w:hAnsi="Aptos Narrow"/>
                      <w:color w:val="000000"/>
                    </w:rPr>
                  </w:rPrChange>
                </w:rPr>
                <w:t>Contaminant hydrogeology / remediation</w:t>
              </w:r>
            </w:ins>
          </w:p>
        </w:tc>
        <w:tc>
          <w:tcPr>
            <w:tcW w:w="2689" w:type="dxa"/>
            <w:vAlign w:val="center"/>
          </w:tcPr>
          <w:p w14:paraId="64B278E7" w14:textId="5F4B1E2D" w:rsidR="001C6992" w:rsidRPr="00C14DA2" w:rsidRDefault="00C061BA">
            <w:pPr>
              <w:pStyle w:val="BodyText"/>
              <w:spacing w:before="0"/>
              <w:rPr>
                <w:ins w:id="3897" w:author="Cao, Ross" w:date="2025-12-24T14:00:00Z" w16du:dateUtc="2025-12-24T22:00:00Z"/>
                <w:sz w:val="20"/>
                <w:szCs w:val="20"/>
                <w:rPrChange w:id="3898" w:author="Song, Xuehang" w:date="2026-01-08T04:17:00Z" w16du:dateUtc="2026-01-08T12:17:00Z">
                  <w:rPr>
                    <w:ins w:id="3899" w:author="Cao, Ross" w:date="2025-12-24T14:00:00Z" w16du:dateUtc="2025-12-24T22:00:00Z"/>
                  </w:rPr>
                </w:rPrChange>
              </w:rPr>
              <w:pPrChange w:id="3900" w:author="Song, Xuehang" w:date="2026-01-08T04:17:00Z" w16du:dateUtc="2026-01-08T12:17:00Z">
                <w:pPr/>
              </w:pPrChange>
            </w:pPr>
            <w:r w:rsidRPr="00C14DA2">
              <w:rPr>
                <w:sz w:val="20"/>
                <w:szCs w:val="20"/>
                <w:rPrChange w:id="3901" w:author="Song, Xuehang" w:date="2026-01-08T04:17:00Z" w16du:dateUtc="2026-01-08T12:17:00Z">
                  <w:rPr/>
                </w:rPrChange>
              </w:rPr>
              <w:fldChar w:fldCharType="begin"/>
            </w:r>
            <w:r w:rsidRPr="00C14DA2">
              <w:rPr>
                <w:sz w:val="20"/>
                <w:szCs w:val="20"/>
                <w:rPrChange w:id="3902" w:author="Song, Xuehang" w:date="2026-01-08T04:17:00Z" w16du:dateUtc="2026-01-08T12:17:00Z">
                  <w:rPr/>
                </w:rPrChange>
              </w:rPr>
              <w:instrText xml:space="preserve"> ADDIN EN.CITE &lt;EndNote&gt;&lt;Cite&gt;&lt;Author&gt;Yan&lt;/Author&gt;&lt;Year&gt;2006&lt;/Year&gt;&lt;RecNum&gt;529&lt;/RecNum&gt;&lt;DisplayText&gt;(Yan and Minsker, 2006)&lt;/DisplayText&gt;&lt;record&gt;&lt;rec-number&gt;529&lt;/rec-number&gt;&lt;foreign-keys&gt;&lt;key app="EN" db-id="avewzwavpffw96ewpdx505tfdawpfpatfzve" timestamp="1760631842"&gt;529&lt;/key&gt;&lt;/foreign-keys&gt;&lt;ref-type name="Journal Article"&gt;17&lt;/ref-type&gt;&lt;contributors&gt;&lt;authors&gt;&lt;author&gt;Yan, Shengquan&lt;/author&gt;&lt;author&gt;Minsker, Barbara&lt;/author&gt;&lt;/authors&gt;&lt;/contributors&gt;&lt;titles&gt;&lt;title&gt;Optimal groundwater remediation design using an adaptive neural network genetic algorithm&lt;/title&gt;&lt;secondary-title&gt;Water Resources Research&lt;/secondary-title&gt;&lt;/titles&gt;&lt;periodical&gt;&lt;full-title&gt;Water Resources Research&lt;/full-title&gt;&lt;/periodical&gt;&lt;volume&gt;42&lt;/volume&gt;&lt;number&gt;5&lt;/number&gt;&lt;dates&gt;&lt;year&gt;2006&lt;/year&gt;&lt;/dates&gt;&lt;isbn&gt;0043-1397&lt;/isbn&gt;&lt;label&gt;Regression &amp;amp; classical surrogates&lt;/label&gt;&lt;urls&gt;&lt;/urls&gt;&lt;research-notes&gt;Design &amp;amp; optimization&lt;/research-notes&gt;&lt;/record&gt;&lt;/Cite&gt;&lt;/EndNote&gt;</w:instrText>
            </w:r>
            <w:r w:rsidRPr="00C14DA2">
              <w:rPr>
                <w:sz w:val="20"/>
                <w:szCs w:val="20"/>
                <w:rPrChange w:id="3903" w:author="Song, Xuehang" w:date="2026-01-08T04:17:00Z" w16du:dateUtc="2026-01-08T12:17:00Z">
                  <w:rPr/>
                </w:rPrChange>
              </w:rPr>
              <w:fldChar w:fldCharType="separate"/>
            </w:r>
            <w:r w:rsidRPr="00C14DA2">
              <w:rPr>
                <w:noProof/>
                <w:sz w:val="20"/>
                <w:szCs w:val="20"/>
                <w:rPrChange w:id="3904" w:author="Song, Xuehang" w:date="2026-01-08T04:17:00Z" w16du:dateUtc="2026-01-08T12:17:00Z">
                  <w:rPr>
                    <w:noProof/>
                  </w:rPr>
                </w:rPrChange>
              </w:rPr>
              <w:t>(Yan and Minsker, 2006)</w:t>
            </w:r>
            <w:r w:rsidRPr="00C14DA2">
              <w:rPr>
                <w:sz w:val="20"/>
                <w:szCs w:val="20"/>
                <w:rPrChange w:id="3905" w:author="Song, Xuehang" w:date="2026-01-08T04:17:00Z" w16du:dateUtc="2026-01-08T12:17:00Z">
                  <w:rPr/>
                </w:rPrChange>
              </w:rPr>
              <w:fldChar w:fldCharType="end"/>
            </w:r>
          </w:p>
        </w:tc>
      </w:tr>
      <w:tr w:rsidR="00C14DA2" w:rsidRPr="00C14DA2" w14:paraId="500E542C" w14:textId="77777777" w:rsidTr="00C14DA2">
        <w:trPr>
          <w:trHeight w:val="141"/>
          <w:ins w:id="3906" w:author="Cao, Ross" w:date="2025-12-24T14:00:00Z"/>
        </w:trPr>
        <w:tc>
          <w:tcPr>
            <w:tcW w:w="1215" w:type="dxa"/>
            <w:vAlign w:val="center"/>
          </w:tcPr>
          <w:p w14:paraId="6442BAB2" w14:textId="6F4E2CEB" w:rsidR="001C6992" w:rsidRPr="00C14DA2" w:rsidRDefault="001C6992">
            <w:pPr>
              <w:pStyle w:val="BodyText"/>
              <w:spacing w:before="0"/>
              <w:rPr>
                <w:ins w:id="3907" w:author="Cao, Ross" w:date="2025-12-24T14:00:00Z" w16du:dateUtc="2025-12-24T22:00:00Z"/>
                <w:sz w:val="20"/>
                <w:szCs w:val="20"/>
                <w:rPrChange w:id="3908" w:author="Song, Xuehang" w:date="2026-01-08T04:17:00Z" w16du:dateUtc="2026-01-08T12:17:00Z">
                  <w:rPr>
                    <w:ins w:id="3909" w:author="Cao, Ross" w:date="2025-12-24T14:00:00Z" w16du:dateUtc="2025-12-24T22:00:00Z"/>
                  </w:rPr>
                </w:rPrChange>
              </w:rPr>
              <w:pPrChange w:id="3910" w:author="Song, Xuehang" w:date="2026-01-08T04:17:00Z" w16du:dateUtc="2026-01-08T12:17:00Z">
                <w:pPr/>
              </w:pPrChange>
            </w:pPr>
            <w:ins w:id="3911" w:author="Cao, Ross" w:date="2025-12-24T14:03:00Z" w16du:dateUtc="2025-12-24T22:03:00Z">
              <w:r w:rsidRPr="00C14DA2">
                <w:rPr>
                  <w:color w:val="000000"/>
                  <w:sz w:val="20"/>
                  <w:szCs w:val="20"/>
                  <w:rPrChange w:id="3912" w:author="Song, Xuehang" w:date="2026-01-08T04:17:00Z" w16du:dateUtc="2026-01-08T12:17:00Z">
                    <w:rPr>
                      <w:rFonts w:ascii="Aptos Narrow" w:hAnsi="Aptos Narrow"/>
                      <w:color w:val="000000"/>
                    </w:rPr>
                  </w:rPrChange>
                </w:rPr>
                <w:t>2011</w:t>
              </w:r>
            </w:ins>
          </w:p>
        </w:tc>
        <w:tc>
          <w:tcPr>
            <w:tcW w:w="2897" w:type="dxa"/>
            <w:vAlign w:val="center"/>
          </w:tcPr>
          <w:p w14:paraId="6F012623" w14:textId="251E2590" w:rsidR="001C6992" w:rsidRPr="00C14DA2" w:rsidRDefault="001C6992">
            <w:pPr>
              <w:pStyle w:val="BodyText"/>
              <w:spacing w:before="0"/>
              <w:rPr>
                <w:ins w:id="3913" w:author="Cao, Ross" w:date="2025-12-24T14:00:00Z" w16du:dateUtc="2025-12-24T22:00:00Z"/>
                <w:sz w:val="20"/>
                <w:szCs w:val="20"/>
                <w:rPrChange w:id="3914" w:author="Song, Xuehang" w:date="2026-01-08T04:17:00Z" w16du:dateUtc="2026-01-08T12:17:00Z">
                  <w:rPr>
                    <w:ins w:id="3915" w:author="Cao, Ross" w:date="2025-12-24T14:00:00Z" w16du:dateUtc="2025-12-24T22:00:00Z"/>
                  </w:rPr>
                </w:rPrChange>
              </w:rPr>
              <w:pPrChange w:id="3916" w:author="Song, Xuehang" w:date="2026-01-08T04:17:00Z" w16du:dateUtc="2026-01-08T12:17:00Z">
                <w:pPr/>
              </w:pPrChange>
            </w:pPr>
            <w:ins w:id="3917" w:author="Cao, Ross" w:date="2025-12-24T14:03:00Z" w16du:dateUtc="2025-12-24T22:03:00Z">
              <w:r w:rsidRPr="00C14DA2">
                <w:rPr>
                  <w:color w:val="000000"/>
                  <w:sz w:val="20"/>
                  <w:szCs w:val="20"/>
                  <w:rPrChange w:id="3918" w:author="Song, Xuehang" w:date="2026-01-08T04:17:00Z" w16du:dateUtc="2026-01-08T12:17:00Z">
                    <w:rPr>
                      <w:rFonts w:ascii="Aptos Narrow" w:hAnsi="Aptos Narrow"/>
                      <w:color w:val="000000"/>
                    </w:rPr>
                  </w:rPrChange>
                </w:rPr>
                <w:t>Regression &amp; classical surrogates</w:t>
              </w:r>
            </w:ins>
          </w:p>
        </w:tc>
        <w:tc>
          <w:tcPr>
            <w:tcW w:w="3551" w:type="dxa"/>
            <w:vAlign w:val="center"/>
          </w:tcPr>
          <w:p w14:paraId="1A210700" w14:textId="1093D843" w:rsidR="001C6992" w:rsidRPr="00C14DA2" w:rsidRDefault="001C6992">
            <w:pPr>
              <w:pStyle w:val="BodyText"/>
              <w:spacing w:before="0"/>
              <w:rPr>
                <w:ins w:id="3919" w:author="Cao, Ross" w:date="2025-12-24T14:00:00Z" w16du:dateUtc="2025-12-24T22:00:00Z"/>
                <w:sz w:val="20"/>
                <w:szCs w:val="20"/>
                <w:rPrChange w:id="3920" w:author="Song, Xuehang" w:date="2026-01-08T04:17:00Z" w16du:dateUtc="2026-01-08T12:17:00Z">
                  <w:rPr>
                    <w:ins w:id="3921" w:author="Cao, Ross" w:date="2025-12-24T14:00:00Z" w16du:dateUtc="2025-12-24T22:00:00Z"/>
                  </w:rPr>
                </w:rPrChange>
              </w:rPr>
              <w:pPrChange w:id="3922" w:author="Song, Xuehang" w:date="2026-01-08T04:17:00Z" w16du:dateUtc="2026-01-08T12:17:00Z">
                <w:pPr/>
              </w:pPrChange>
            </w:pPr>
            <w:ins w:id="3923" w:author="Cao, Ross" w:date="2025-12-24T14:03:00Z" w16du:dateUtc="2025-12-24T22:03:00Z">
              <w:r w:rsidRPr="00C14DA2">
                <w:rPr>
                  <w:color w:val="000000"/>
                  <w:sz w:val="20"/>
                  <w:szCs w:val="20"/>
                  <w:rPrChange w:id="3924" w:author="Song, Xuehang" w:date="2026-01-08T04:17:00Z" w16du:dateUtc="2026-01-08T12:17:00Z">
                    <w:rPr>
                      <w:rFonts w:ascii="Aptos Narrow" w:hAnsi="Aptos Narrow"/>
                      <w:color w:val="000000"/>
                    </w:rPr>
                  </w:rPrChange>
                </w:rPr>
                <w:t>Design &amp; optimization</w:t>
              </w:r>
            </w:ins>
          </w:p>
        </w:tc>
        <w:tc>
          <w:tcPr>
            <w:tcW w:w="3094" w:type="dxa"/>
            <w:vAlign w:val="center"/>
          </w:tcPr>
          <w:p w14:paraId="00164F44" w14:textId="12DC38BE" w:rsidR="001C6992" w:rsidRPr="00C14DA2" w:rsidRDefault="001C6992">
            <w:pPr>
              <w:pStyle w:val="BodyText"/>
              <w:spacing w:before="0"/>
              <w:rPr>
                <w:ins w:id="3925" w:author="Cao, Ross" w:date="2025-12-24T14:00:00Z" w16du:dateUtc="2025-12-24T22:00:00Z"/>
                <w:sz w:val="20"/>
                <w:szCs w:val="20"/>
                <w:rPrChange w:id="3926" w:author="Song, Xuehang" w:date="2026-01-08T04:17:00Z" w16du:dateUtc="2026-01-08T12:17:00Z">
                  <w:rPr>
                    <w:ins w:id="3927" w:author="Cao, Ross" w:date="2025-12-24T14:00:00Z" w16du:dateUtc="2025-12-24T22:00:00Z"/>
                  </w:rPr>
                </w:rPrChange>
              </w:rPr>
              <w:pPrChange w:id="3928" w:author="Song, Xuehang" w:date="2026-01-08T04:17:00Z" w16du:dateUtc="2026-01-08T12:17:00Z">
                <w:pPr/>
              </w:pPrChange>
            </w:pPr>
            <w:ins w:id="3929" w:author="Cao, Ross" w:date="2025-12-24T14:03:00Z" w16du:dateUtc="2025-12-24T22:03:00Z">
              <w:r w:rsidRPr="00C14DA2">
                <w:rPr>
                  <w:color w:val="000000"/>
                  <w:sz w:val="20"/>
                  <w:szCs w:val="20"/>
                  <w:rPrChange w:id="3930" w:author="Song, Xuehang" w:date="2026-01-08T04:17:00Z" w16du:dateUtc="2026-01-08T12:17:00Z">
                    <w:rPr>
                      <w:rFonts w:ascii="Aptos Narrow" w:hAnsi="Aptos Narrow"/>
                      <w:color w:val="000000"/>
                    </w:rPr>
                  </w:rPrChange>
                </w:rPr>
                <w:t>Contaminant hydrogeology / remediation</w:t>
              </w:r>
            </w:ins>
          </w:p>
        </w:tc>
        <w:tc>
          <w:tcPr>
            <w:tcW w:w="2689" w:type="dxa"/>
            <w:vAlign w:val="center"/>
          </w:tcPr>
          <w:p w14:paraId="72EB8305" w14:textId="76AAA454" w:rsidR="001C6992" w:rsidRPr="00C14DA2" w:rsidRDefault="00C061BA">
            <w:pPr>
              <w:pStyle w:val="BodyText"/>
              <w:spacing w:before="0"/>
              <w:rPr>
                <w:ins w:id="3931" w:author="Cao, Ross" w:date="2025-12-24T14:00:00Z" w16du:dateUtc="2025-12-24T22:00:00Z"/>
                <w:sz w:val="20"/>
                <w:szCs w:val="20"/>
                <w:rPrChange w:id="3932" w:author="Song, Xuehang" w:date="2026-01-08T04:17:00Z" w16du:dateUtc="2026-01-08T12:17:00Z">
                  <w:rPr>
                    <w:ins w:id="3933" w:author="Cao, Ross" w:date="2025-12-24T14:00:00Z" w16du:dateUtc="2025-12-24T22:00:00Z"/>
                  </w:rPr>
                </w:rPrChange>
              </w:rPr>
              <w:pPrChange w:id="3934" w:author="Song, Xuehang" w:date="2026-01-08T04:17:00Z" w16du:dateUtc="2026-01-08T12:17:00Z">
                <w:pPr/>
              </w:pPrChange>
            </w:pPr>
            <w:r w:rsidRPr="00C14DA2">
              <w:rPr>
                <w:sz w:val="20"/>
                <w:szCs w:val="20"/>
                <w:rPrChange w:id="3935" w:author="Song, Xuehang" w:date="2026-01-08T04:17:00Z" w16du:dateUtc="2026-01-08T12:17:00Z">
                  <w:rPr/>
                </w:rPrChange>
              </w:rPr>
              <w:fldChar w:fldCharType="begin"/>
            </w:r>
            <w:r w:rsidRPr="00C14DA2">
              <w:rPr>
                <w:sz w:val="20"/>
                <w:szCs w:val="20"/>
                <w:rPrChange w:id="3936" w:author="Song, Xuehang" w:date="2026-01-08T04:17:00Z" w16du:dateUtc="2026-01-08T12:17:00Z">
                  <w:rPr/>
                </w:rPrChange>
              </w:rPr>
              <w:instrText xml:space="preserve"> ADDIN EN.CITE &lt;EndNote&gt;&lt;Cite&gt;&lt;Author&gt;Yan&lt;/Author&gt;&lt;Year&gt;2011&lt;/Year&gt;&lt;RecNum&gt;519&lt;/RecNum&gt;&lt;DisplayText&gt;(Yan and Minsker, 2011)&lt;/DisplayText&gt;&lt;record&gt;&lt;rec-number&gt;519&lt;/rec-number&gt;&lt;foreign-keys&gt;&lt;key app="EN" db-id="avewzwavpffw96ewpdx505tfdawpfpatfzve" timestamp="1760629337"&gt;519&lt;/key&gt;&lt;/foreign-keys&gt;&lt;ref-type name="Journal Article"&gt;17&lt;/ref-type&gt;&lt;contributors&gt;&lt;authors&gt;&lt;author&gt;Yan, Shengquan&lt;/author&gt;&lt;author&gt;Minsker, Barbara&lt;/author&gt;&lt;/authors&gt;&lt;/contributors&gt;&lt;titles&gt;&lt;title&gt;Applying Dynamic Surrogate Models in Noisy Genetic Algorithms to Optimize Groundwater Remediation Designs&lt;/title&gt;&lt;secondary-title&gt;Journal of Water Resources Planning and Management&lt;/secondary-title&gt;&lt;/titles&gt;&lt;periodical&gt;&lt;full-title&gt;Journal of Water Resources Planning and Management&lt;/full-title&gt;&lt;/periodical&gt;&lt;pages&gt;284-292&lt;/pages&gt;&lt;volume&gt;137&lt;/volume&gt;&lt;number&gt;3&lt;/number&gt;&lt;dates&gt;&lt;year&gt;2011&lt;/year&gt;&lt;pub-dates&gt;&lt;date&gt;2011/05/01&lt;/date&gt;&lt;/pub-dates&gt;&lt;/dates&gt;&lt;publisher&gt;American Society of Civil Engineers&lt;/publisher&gt;&lt;label&gt;Regression &amp;amp; classical surrogates&lt;/label&gt;&lt;urls&gt;&lt;related-urls&gt;&lt;url&gt;https://doi.org/10.1061/(ASCE)WR.1943-5452.0000106&lt;/url&gt;&lt;/related-urls&gt;&lt;/urls&gt;&lt;electronic-resource-num&gt;10.1061/(ASCE)WR.1943-5452.0000106&lt;/electronic-resource-num&gt;&lt;research-notes&gt;Design &amp;amp; optimization&lt;/research-notes&gt;&lt;access-date&gt;2025/10/16&lt;/access-date&gt;&lt;/record&gt;&lt;/Cite&gt;&lt;/EndNote&gt;</w:instrText>
            </w:r>
            <w:r w:rsidRPr="00C14DA2">
              <w:rPr>
                <w:sz w:val="20"/>
                <w:szCs w:val="20"/>
                <w:rPrChange w:id="3937" w:author="Song, Xuehang" w:date="2026-01-08T04:17:00Z" w16du:dateUtc="2026-01-08T12:17:00Z">
                  <w:rPr/>
                </w:rPrChange>
              </w:rPr>
              <w:fldChar w:fldCharType="separate"/>
            </w:r>
            <w:r w:rsidRPr="00C14DA2">
              <w:rPr>
                <w:noProof/>
                <w:sz w:val="20"/>
                <w:szCs w:val="20"/>
                <w:rPrChange w:id="3938" w:author="Song, Xuehang" w:date="2026-01-08T04:17:00Z" w16du:dateUtc="2026-01-08T12:17:00Z">
                  <w:rPr>
                    <w:noProof/>
                  </w:rPr>
                </w:rPrChange>
              </w:rPr>
              <w:t>(Yan and Minsker, 2011)</w:t>
            </w:r>
            <w:r w:rsidRPr="00C14DA2">
              <w:rPr>
                <w:sz w:val="20"/>
                <w:szCs w:val="20"/>
                <w:rPrChange w:id="3939" w:author="Song, Xuehang" w:date="2026-01-08T04:17:00Z" w16du:dateUtc="2026-01-08T12:17:00Z">
                  <w:rPr/>
                </w:rPrChange>
              </w:rPr>
              <w:fldChar w:fldCharType="end"/>
            </w:r>
          </w:p>
        </w:tc>
      </w:tr>
      <w:tr w:rsidR="00C14DA2" w:rsidRPr="00C14DA2" w14:paraId="0F62BCE7" w14:textId="77777777" w:rsidTr="00C14DA2">
        <w:trPr>
          <w:trHeight w:val="141"/>
          <w:ins w:id="3940" w:author="Cao, Ross" w:date="2025-12-24T14:17:00Z"/>
        </w:trPr>
        <w:tc>
          <w:tcPr>
            <w:tcW w:w="1215" w:type="dxa"/>
            <w:vAlign w:val="center"/>
          </w:tcPr>
          <w:p w14:paraId="4B5A81C5" w14:textId="6031F5FB" w:rsidR="00FD67DB" w:rsidRPr="00C14DA2" w:rsidRDefault="00FD67DB">
            <w:pPr>
              <w:pStyle w:val="BodyText"/>
              <w:spacing w:before="0"/>
              <w:rPr>
                <w:ins w:id="3941" w:author="Cao, Ross" w:date="2025-12-24T14:17:00Z" w16du:dateUtc="2025-12-24T22:17:00Z"/>
                <w:color w:val="000000"/>
                <w:sz w:val="20"/>
                <w:szCs w:val="20"/>
                <w:rPrChange w:id="3942" w:author="Song, Xuehang" w:date="2026-01-08T04:17:00Z" w16du:dateUtc="2026-01-08T12:17:00Z">
                  <w:rPr>
                    <w:ins w:id="3943" w:author="Cao, Ross" w:date="2025-12-24T14:17:00Z" w16du:dateUtc="2025-12-24T22:17:00Z"/>
                    <w:color w:val="000000"/>
                  </w:rPr>
                </w:rPrChange>
              </w:rPr>
              <w:pPrChange w:id="3944" w:author="Song, Xuehang" w:date="2026-01-08T04:17:00Z" w16du:dateUtc="2026-01-08T12:17:00Z">
                <w:pPr>
                  <w:jc w:val="center"/>
                </w:pPr>
              </w:pPrChange>
            </w:pPr>
            <w:ins w:id="3945" w:author="Cao, Ross" w:date="2025-12-24T14:17:00Z" w16du:dateUtc="2025-12-24T22:17:00Z">
              <w:r w:rsidRPr="00C14DA2">
                <w:rPr>
                  <w:color w:val="000000"/>
                  <w:sz w:val="20"/>
                  <w:szCs w:val="20"/>
                  <w:rPrChange w:id="3946" w:author="Song, Xuehang" w:date="2026-01-08T04:17:00Z" w16du:dateUtc="2026-01-08T12:17:00Z">
                    <w:rPr>
                      <w:color w:val="000000"/>
                    </w:rPr>
                  </w:rPrChange>
                </w:rPr>
                <w:t>2013</w:t>
              </w:r>
            </w:ins>
          </w:p>
        </w:tc>
        <w:tc>
          <w:tcPr>
            <w:tcW w:w="2897" w:type="dxa"/>
            <w:vAlign w:val="center"/>
          </w:tcPr>
          <w:p w14:paraId="6A314086" w14:textId="09C100A6" w:rsidR="00FD67DB" w:rsidRPr="00C14DA2" w:rsidRDefault="00FD67DB">
            <w:pPr>
              <w:pStyle w:val="BodyText"/>
              <w:spacing w:before="0"/>
              <w:rPr>
                <w:ins w:id="3947" w:author="Cao, Ross" w:date="2025-12-24T14:17:00Z" w16du:dateUtc="2025-12-24T22:17:00Z"/>
                <w:color w:val="000000"/>
                <w:sz w:val="20"/>
                <w:szCs w:val="20"/>
                <w:rPrChange w:id="3948" w:author="Song, Xuehang" w:date="2026-01-08T04:17:00Z" w16du:dateUtc="2026-01-08T12:17:00Z">
                  <w:rPr>
                    <w:ins w:id="3949" w:author="Cao, Ross" w:date="2025-12-24T14:17:00Z" w16du:dateUtc="2025-12-24T22:17:00Z"/>
                    <w:color w:val="000000"/>
                  </w:rPr>
                </w:rPrChange>
              </w:rPr>
              <w:pPrChange w:id="3950" w:author="Song, Xuehang" w:date="2026-01-08T04:17:00Z" w16du:dateUtc="2026-01-08T12:17:00Z">
                <w:pPr>
                  <w:jc w:val="center"/>
                </w:pPr>
              </w:pPrChange>
            </w:pPr>
            <w:ins w:id="3951" w:author="Cao, Ross" w:date="2025-12-24T14:17:00Z" w16du:dateUtc="2025-12-24T22:17:00Z">
              <w:r w:rsidRPr="00C14DA2">
                <w:rPr>
                  <w:color w:val="000000"/>
                  <w:sz w:val="20"/>
                  <w:szCs w:val="20"/>
                  <w:rPrChange w:id="3952" w:author="Song, Xuehang" w:date="2026-01-08T04:17:00Z" w16du:dateUtc="2026-01-08T12:17:00Z">
                    <w:rPr>
                      <w:rFonts w:ascii="Aptos Narrow" w:hAnsi="Aptos Narrow"/>
                      <w:color w:val="000000"/>
                    </w:rPr>
                  </w:rPrChange>
                </w:rPr>
                <w:t>Regression &amp; classical surrogates</w:t>
              </w:r>
            </w:ins>
          </w:p>
        </w:tc>
        <w:tc>
          <w:tcPr>
            <w:tcW w:w="3551" w:type="dxa"/>
            <w:vAlign w:val="center"/>
          </w:tcPr>
          <w:p w14:paraId="7E854C56" w14:textId="4C428D30" w:rsidR="00FD67DB" w:rsidRPr="00C14DA2" w:rsidRDefault="00FD67DB">
            <w:pPr>
              <w:pStyle w:val="BodyText"/>
              <w:spacing w:before="0"/>
              <w:rPr>
                <w:ins w:id="3953" w:author="Cao, Ross" w:date="2025-12-24T14:17:00Z" w16du:dateUtc="2025-12-24T22:17:00Z"/>
                <w:color w:val="000000"/>
                <w:sz w:val="20"/>
                <w:szCs w:val="20"/>
                <w:rPrChange w:id="3954" w:author="Song, Xuehang" w:date="2026-01-08T04:17:00Z" w16du:dateUtc="2026-01-08T12:17:00Z">
                  <w:rPr>
                    <w:ins w:id="3955" w:author="Cao, Ross" w:date="2025-12-24T14:17:00Z" w16du:dateUtc="2025-12-24T22:17:00Z"/>
                    <w:color w:val="000000"/>
                  </w:rPr>
                </w:rPrChange>
              </w:rPr>
              <w:pPrChange w:id="3956" w:author="Song, Xuehang" w:date="2026-01-08T04:17:00Z" w16du:dateUtc="2026-01-08T12:17:00Z">
                <w:pPr>
                  <w:jc w:val="center"/>
                </w:pPr>
              </w:pPrChange>
            </w:pPr>
            <w:ins w:id="3957" w:author="Cao, Ross" w:date="2025-12-24T14:17:00Z" w16du:dateUtc="2025-12-24T22:17:00Z">
              <w:r w:rsidRPr="00C14DA2">
                <w:rPr>
                  <w:color w:val="000000"/>
                  <w:sz w:val="20"/>
                  <w:szCs w:val="20"/>
                  <w:rPrChange w:id="3958" w:author="Song, Xuehang" w:date="2026-01-08T04:17:00Z" w16du:dateUtc="2026-01-08T12:17:00Z">
                    <w:rPr>
                      <w:rFonts w:ascii="Aptos Narrow" w:hAnsi="Aptos Narrow"/>
                      <w:color w:val="000000"/>
                    </w:rPr>
                  </w:rPrChange>
                </w:rPr>
                <w:t>Design &amp; optimization</w:t>
              </w:r>
            </w:ins>
          </w:p>
        </w:tc>
        <w:tc>
          <w:tcPr>
            <w:tcW w:w="3094" w:type="dxa"/>
            <w:vAlign w:val="center"/>
          </w:tcPr>
          <w:p w14:paraId="5ACE8284" w14:textId="302F3CB6" w:rsidR="00FD67DB" w:rsidRPr="00C14DA2" w:rsidRDefault="00FD67DB">
            <w:pPr>
              <w:pStyle w:val="BodyText"/>
              <w:spacing w:before="0"/>
              <w:rPr>
                <w:ins w:id="3959" w:author="Cao, Ross" w:date="2025-12-24T14:17:00Z" w16du:dateUtc="2025-12-24T22:17:00Z"/>
                <w:color w:val="000000"/>
                <w:sz w:val="20"/>
                <w:szCs w:val="20"/>
                <w:rPrChange w:id="3960" w:author="Song, Xuehang" w:date="2026-01-08T04:17:00Z" w16du:dateUtc="2026-01-08T12:17:00Z">
                  <w:rPr>
                    <w:ins w:id="3961" w:author="Cao, Ross" w:date="2025-12-24T14:17:00Z" w16du:dateUtc="2025-12-24T22:17:00Z"/>
                    <w:color w:val="000000"/>
                  </w:rPr>
                </w:rPrChange>
              </w:rPr>
              <w:pPrChange w:id="3962" w:author="Song, Xuehang" w:date="2026-01-08T04:17:00Z" w16du:dateUtc="2026-01-08T12:17:00Z">
                <w:pPr>
                  <w:jc w:val="center"/>
                </w:pPr>
              </w:pPrChange>
            </w:pPr>
            <w:ins w:id="3963" w:author="Cao, Ross" w:date="2025-12-24T14:17:00Z" w16du:dateUtc="2025-12-24T22:17:00Z">
              <w:r w:rsidRPr="00C14DA2">
                <w:rPr>
                  <w:color w:val="000000"/>
                  <w:sz w:val="20"/>
                  <w:szCs w:val="20"/>
                  <w:rPrChange w:id="3964" w:author="Song, Xuehang" w:date="2026-01-08T04:17:00Z" w16du:dateUtc="2026-01-08T12:17:00Z">
                    <w:rPr>
                      <w:rFonts w:ascii="Aptos Narrow" w:hAnsi="Aptos Narrow"/>
                      <w:color w:val="000000"/>
                    </w:rPr>
                  </w:rPrChange>
                </w:rPr>
                <w:t>Contaminant hydrogeology / remediation</w:t>
              </w:r>
            </w:ins>
          </w:p>
        </w:tc>
        <w:tc>
          <w:tcPr>
            <w:tcW w:w="2689" w:type="dxa"/>
            <w:vAlign w:val="center"/>
          </w:tcPr>
          <w:p w14:paraId="3F71E4C9" w14:textId="6BF94013" w:rsidR="00FD67DB" w:rsidRPr="00C14DA2" w:rsidRDefault="00FD67DB">
            <w:pPr>
              <w:pStyle w:val="BodyText"/>
              <w:spacing w:before="0"/>
              <w:rPr>
                <w:ins w:id="3965" w:author="Cao, Ross" w:date="2025-12-24T14:17:00Z" w16du:dateUtc="2025-12-24T22:17:00Z"/>
                <w:sz w:val="20"/>
                <w:szCs w:val="20"/>
                <w:rPrChange w:id="3966" w:author="Song, Xuehang" w:date="2026-01-08T04:17:00Z" w16du:dateUtc="2026-01-08T12:17:00Z">
                  <w:rPr>
                    <w:ins w:id="3967" w:author="Cao, Ross" w:date="2025-12-24T14:17:00Z" w16du:dateUtc="2025-12-24T22:17:00Z"/>
                  </w:rPr>
                </w:rPrChange>
              </w:rPr>
              <w:pPrChange w:id="3968" w:author="Song, Xuehang" w:date="2026-01-08T04:17:00Z" w16du:dateUtc="2026-01-08T12:17:00Z">
                <w:pPr>
                  <w:jc w:val="center"/>
                </w:pPr>
              </w:pPrChange>
            </w:pPr>
            <w:r w:rsidRPr="00C14DA2">
              <w:rPr>
                <w:sz w:val="20"/>
                <w:szCs w:val="20"/>
                <w:rPrChange w:id="3969" w:author="Song, Xuehang" w:date="2026-01-08T04:17:00Z" w16du:dateUtc="2026-01-08T12:17:00Z">
                  <w:rPr/>
                </w:rPrChange>
              </w:rPr>
              <w:fldChar w:fldCharType="begin"/>
            </w:r>
            <w:r w:rsidRPr="00C14DA2">
              <w:rPr>
                <w:sz w:val="20"/>
                <w:szCs w:val="20"/>
                <w:rPrChange w:id="3970" w:author="Song, Xuehang" w:date="2026-01-08T04:17:00Z" w16du:dateUtc="2026-01-08T12:17:00Z">
                  <w:rPr/>
                </w:rPrChange>
              </w:rPr>
              <w:instrText xml:space="preserve"> ADDIN EN.CITE &lt;EndNote&gt;&lt;Cite&gt;&lt;Author&gt;Luo&lt;/Author&gt;&lt;Year&gt;2013&lt;/Year&gt;&lt;RecNum&gt;518&lt;/RecNum&gt;&lt;DisplayText&gt;(Luo et al., 2013)&lt;/DisplayText&gt;&lt;record&gt;&lt;rec-number&gt;518&lt;/rec-number&gt;&lt;foreign-keys&gt;&lt;key app="EN" db-id="avewzwavpffw96ewpdx505tfdawpfpatfzve" timestamp="1760629051"&gt;518&lt;/key&gt;&lt;/foreign-keys&gt;&lt;ref-type name="Journal Article"&gt;17&lt;/ref-type&gt;&lt;contributors&gt;&lt;authors&gt;&lt;author&gt;Luo, Jiannan&lt;/author&gt;&lt;author&gt;Lu, Wenxi&lt;/author&gt;&lt;author&gt;Xin, Xin&lt;/author&gt;&lt;author&gt;Chu, Haibo&lt;/author&gt;&lt;/authors&gt;&lt;/contributors&gt;&lt;titles&gt;&lt;title&gt;Surrogate model application to the identification of an optimal surfactant-enhanced aquifer remediation strategy for DNAPL-contaminated sites&lt;/title&gt;&lt;secondary-title&gt;Journal of Earth Science&lt;/secondary-title&gt;&lt;/titles&gt;&lt;periodical&gt;&lt;full-title&gt;Journal of Earth Science&lt;/full-title&gt;&lt;/periodical&gt;&lt;pages&gt;1023-1032&lt;/pages&gt;&lt;volume&gt;24&lt;/volume&gt;&lt;number&gt;6&lt;/number&gt;&lt;dates&gt;&lt;year&gt;2013&lt;/year&gt;&lt;pub-dates&gt;&lt;date&gt;2013/12/01&lt;/date&gt;&lt;/pub-dates&gt;&lt;/dates&gt;&lt;isbn&gt;1867-111X&lt;/isbn&gt;&lt;urls&gt;&lt;related-urls&gt;&lt;url&gt;https://doi.org/10.1007/s12583-013-0395-1&lt;/url&gt;&lt;/related-urls&gt;&lt;/urls&gt;&lt;electronic-resource-num&gt;10.1007/s12583-013-0395-1&lt;/electronic-resource-num&gt;&lt;/record&gt;&lt;/Cite&gt;&lt;/EndNote&gt;</w:instrText>
            </w:r>
            <w:r w:rsidRPr="00C14DA2">
              <w:rPr>
                <w:sz w:val="20"/>
                <w:szCs w:val="20"/>
                <w:rPrChange w:id="3971" w:author="Song, Xuehang" w:date="2026-01-08T04:17:00Z" w16du:dateUtc="2026-01-08T12:17:00Z">
                  <w:rPr/>
                </w:rPrChange>
              </w:rPr>
              <w:fldChar w:fldCharType="separate"/>
            </w:r>
            <w:r w:rsidRPr="00C14DA2">
              <w:rPr>
                <w:noProof/>
                <w:sz w:val="20"/>
                <w:szCs w:val="20"/>
                <w:rPrChange w:id="3972" w:author="Song, Xuehang" w:date="2026-01-08T04:17:00Z" w16du:dateUtc="2026-01-08T12:17:00Z">
                  <w:rPr>
                    <w:noProof/>
                  </w:rPr>
                </w:rPrChange>
              </w:rPr>
              <w:t>(Luo et al., 2013)</w:t>
            </w:r>
            <w:r w:rsidRPr="00C14DA2">
              <w:rPr>
                <w:sz w:val="20"/>
                <w:szCs w:val="20"/>
                <w:rPrChange w:id="3973" w:author="Song, Xuehang" w:date="2026-01-08T04:17:00Z" w16du:dateUtc="2026-01-08T12:17:00Z">
                  <w:rPr/>
                </w:rPrChange>
              </w:rPr>
              <w:fldChar w:fldCharType="end"/>
            </w:r>
          </w:p>
        </w:tc>
      </w:tr>
      <w:tr w:rsidR="00C14DA2" w:rsidRPr="00C14DA2" w14:paraId="69FC1CB0" w14:textId="77777777" w:rsidTr="00C14DA2">
        <w:trPr>
          <w:trHeight w:val="141"/>
          <w:ins w:id="3974" w:author="Cao, Ross" w:date="2025-12-24T14:02:00Z"/>
        </w:trPr>
        <w:tc>
          <w:tcPr>
            <w:tcW w:w="1215" w:type="dxa"/>
            <w:vAlign w:val="center"/>
          </w:tcPr>
          <w:p w14:paraId="72715439" w14:textId="25797F8E" w:rsidR="001C6992" w:rsidRPr="00C14DA2" w:rsidRDefault="001C6992">
            <w:pPr>
              <w:pStyle w:val="BodyText"/>
              <w:spacing w:before="0"/>
              <w:rPr>
                <w:ins w:id="3975" w:author="Cao, Ross" w:date="2025-12-24T14:02:00Z" w16du:dateUtc="2025-12-24T22:02:00Z"/>
                <w:sz w:val="20"/>
                <w:szCs w:val="20"/>
                <w:rPrChange w:id="3976" w:author="Song, Xuehang" w:date="2026-01-08T04:17:00Z" w16du:dateUtc="2026-01-08T12:17:00Z">
                  <w:rPr>
                    <w:ins w:id="3977" w:author="Cao, Ross" w:date="2025-12-24T14:02:00Z" w16du:dateUtc="2025-12-24T22:02:00Z"/>
                  </w:rPr>
                </w:rPrChange>
              </w:rPr>
              <w:pPrChange w:id="3978" w:author="Song, Xuehang" w:date="2026-01-08T04:17:00Z" w16du:dateUtc="2026-01-08T12:17:00Z">
                <w:pPr/>
              </w:pPrChange>
            </w:pPr>
            <w:ins w:id="3979" w:author="Cao, Ross" w:date="2025-12-24T14:03:00Z" w16du:dateUtc="2025-12-24T22:03:00Z">
              <w:r w:rsidRPr="00C14DA2">
                <w:rPr>
                  <w:color w:val="000000"/>
                  <w:sz w:val="20"/>
                  <w:szCs w:val="20"/>
                  <w:rPrChange w:id="3980" w:author="Song, Xuehang" w:date="2026-01-08T04:17:00Z" w16du:dateUtc="2026-01-08T12:17:00Z">
                    <w:rPr>
                      <w:rFonts w:ascii="Aptos Narrow" w:hAnsi="Aptos Narrow"/>
                      <w:color w:val="000000"/>
                    </w:rPr>
                  </w:rPrChange>
                </w:rPr>
                <w:t>2014</w:t>
              </w:r>
            </w:ins>
          </w:p>
        </w:tc>
        <w:tc>
          <w:tcPr>
            <w:tcW w:w="2897" w:type="dxa"/>
            <w:vAlign w:val="center"/>
          </w:tcPr>
          <w:p w14:paraId="00B914D5" w14:textId="411F3CB5" w:rsidR="001C6992" w:rsidRPr="00C14DA2" w:rsidRDefault="001C6992">
            <w:pPr>
              <w:pStyle w:val="BodyText"/>
              <w:spacing w:before="0"/>
              <w:rPr>
                <w:ins w:id="3981" w:author="Cao, Ross" w:date="2025-12-24T14:02:00Z" w16du:dateUtc="2025-12-24T22:02:00Z"/>
                <w:color w:val="000000"/>
                <w:sz w:val="20"/>
                <w:szCs w:val="20"/>
                <w:rPrChange w:id="3982" w:author="Song, Xuehang" w:date="2026-01-08T04:17:00Z" w16du:dateUtc="2026-01-08T12:17:00Z">
                  <w:rPr>
                    <w:ins w:id="3983" w:author="Cao, Ross" w:date="2025-12-24T14:02:00Z" w16du:dateUtc="2025-12-24T22:02:00Z"/>
                  </w:rPr>
                </w:rPrChange>
              </w:rPr>
              <w:pPrChange w:id="3984" w:author="Song, Xuehang" w:date="2026-01-08T04:17:00Z" w16du:dateUtc="2026-01-08T12:17:00Z">
                <w:pPr/>
              </w:pPrChange>
            </w:pPr>
            <w:ins w:id="3985" w:author="Cao, Ross" w:date="2025-12-24T14:03:00Z" w16du:dateUtc="2025-12-24T22:03:00Z">
              <w:r w:rsidRPr="00C14DA2">
                <w:rPr>
                  <w:color w:val="000000"/>
                  <w:sz w:val="20"/>
                  <w:szCs w:val="20"/>
                  <w:rPrChange w:id="3986" w:author="Song, Xuehang" w:date="2026-01-08T04:17:00Z" w16du:dateUtc="2026-01-08T12:17:00Z">
                    <w:rPr>
                      <w:rFonts w:ascii="Aptos Narrow" w:hAnsi="Aptos Narrow"/>
                      <w:color w:val="000000"/>
                    </w:rPr>
                  </w:rPrChange>
                </w:rPr>
                <w:t>Regression &amp; classical surrogates</w:t>
              </w:r>
            </w:ins>
          </w:p>
        </w:tc>
        <w:tc>
          <w:tcPr>
            <w:tcW w:w="3551" w:type="dxa"/>
            <w:vAlign w:val="center"/>
          </w:tcPr>
          <w:p w14:paraId="5760E840" w14:textId="6668C897" w:rsidR="001C6992" w:rsidRPr="00C14DA2" w:rsidRDefault="001C6992">
            <w:pPr>
              <w:pStyle w:val="BodyText"/>
              <w:spacing w:before="0"/>
              <w:rPr>
                <w:ins w:id="3987" w:author="Cao, Ross" w:date="2025-12-24T14:02:00Z" w16du:dateUtc="2025-12-24T22:02:00Z"/>
                <w:color w:val="000000"/>
                <w:sz w:val="20"/>
                <w:szCs w:val="20"/>
                <w:rPrChange w:id="3988" w:author="Song, Xuehang" w:date="2026-01-08T04:17:00Z" w16du:dateUtc="2026-01-08T12:17:00Z">
                  <w:rPr>
                    <w:ins w:id="3989" w:author="Cao, Ross" w:date="2025-12-24T14:02:00Z" w16du:dateUtc="2025-12-24T22:02:00Z"/>
                  </w:rPr>
                </w:rPrChange>
              </w:rPr>
              <w:pPrChange w:id="3990" w:author="Song, Xuehang" w:date="2026-01-08T04:17:00Z" w16du:dateUtc="2026-01-08T12:17:00Z">
                <w:pPr/>
              </w:pPrChange>
            </w:pPr>
            <w:ins w:id="3991" w:author="Cao, Ross" w:date="2025-12-24T14:03:00Z" w16du:dateUtc="2025-12-24T22:03:00Z">
              <w:r w:rsidRPr="00C14DA2">
                <w:rPr>
                  <w:color w:val="000000"/>
                  <w:sz w:val="20"/>
                  <w:szCs w:val="20"/>
                  <w:rPrChange w:id="3992" w:author="Song, Xuehang" w:date="2026-01-08T04:17:00Z" w16du:dateUtc="2026-01-08T12:17:00Z">
                    <w:rPr>
                      <w:rFonts w:ascii="Aptos Narrow" w:hAnsi="Aptos Narrow"/>
                      <w:color w:val="000000"/>
                    </w:rPr>
                  </w:rPrChange>
                </w:rPr>
                <w:t>Design &amp; optimization</w:t>
              </w:r>
            </w:ins>
          </w:p>
        </w:tc>
        <w:tc>
          <w:tcPr>
            <w:tcW w:w="3094" w:type="dxa"/>
            <w:vAlign w:val="center"/>
          </w:tcPr>
          <w:p w14:paraId="3BBAB3EC" w14:textId="5CE424B7" w:rsidR="001C6992" w:rsidRPr="00C14DA2" w:rsidRDefault="001C6992">
            <w:pPr>
              <w:pStyle w:val="BodyText"/>
              <w:spacing w:before="0"/>
              <w:rPr>
                <w:ins w:id="3993" w:author="Cao, Ross" w:date="2025-12-24T14:02:00Z" w16du:dateUtc="2025-12-24T22:02:00Z"/>
                <w:color w:val="000000"/>
                <w:sz w:val="20"/>
                <w:szCs w:val="20"/>
                <w:rPrChange w:id="3994" w:author="Song, Xuehang" w:date="2026-01-08T04:17:00Z" w16du:dateUtc="2026-01-08T12:17:00Z">
                  <w:rPr>
                    <w:ins w:id="3995" w:author="Cao, Ross" w:date="2025-12-24T14:02:00Z" w16du:dateUtc="2025-12-24T22:02:00Z"/>
                  </w:rPr>
                </w:rPrChange>
              </w:rPr>
              <w:pPrChange w:id="3996" w:author="Song, Xuehang" w:date="2026-01-08T04:17:00Z" w16du:dateUtc="2026-01-08T12:17:00Z">
                <w:pPr/>
              </w:pPrChange>
            </w:pPr>
            <w:ins w:id="3997" w:author="Cao, Ross" w:date="2025-12-24T14:03:00Z" w16du:dateUtc="2025-12-24T22:03:00Z">
              <w:r w:rsidRPr="00C14DA2">
                <w:rPr>
                  <w:color w:val="000000"/>
                  <w:sz w:val="20"/>
                  <w:szCs w:val="20"/>
                  <w:rPrChange w:id="3998" w:author="Song, Xuehang" w:date="2026-01-08T04:17:00Z" w16du:dateUtc="2026-01-08T12:17:00Z">
                    <w:rPr>
                      <w:rFonts w:ascii="Aptos Narrow" w:hAnsi="Aptos Narrow"/>
                      <w:color w:val="000000"/>
                    </w:rPr>
                  </w:rPrChange>
                </w:rPr>
                <w:t>Contaminant hydrogeology / remediation</w:t>
              </w:r>
            </w:ins>
          </w:p>
        </w:tc>
        <w:tc>
          <w:tcPr>
            <w:tcW w:w="2689" w:type="dxa"/>
            <w:vAlign w:val="center"/>
          </w:tcPr>
          <w:p w14:paraId="04952D6B" w14:textId="0E85F9AA" w:rsidR="001C6992" w:rsidRPr="00C14DA2" w:rsidRDefault="00D8340F">
            <w:pPr>
              <w:pStyle w:val="BodyText"/>
              <w:spacing w:before="0"/>
              <w:rPr>
                <w:ins w:id="3999" w:author="Cao, Ross" w:date="2025-12-24T14:02:00Z" w16du:dateUtc="2025-12-24T22:02:00Z"/>
                <w:sz w:val="20"/>
                <w:szCs w:val="20"/>
                <w:rPrChange w:id="4000" w:author="Song, Xuehang" w:date="2026-01-08T04:17:00Z" w16du:dateUtc="2026-01-08T12:17:00Z">
                  <w:rPr>
                    <w:ins w:id="4001" w:author="Cao, Ross" w:date="2025-12-24T14:02:00Z" w16du:dateUtc="2025-12-24T22:02:00Z"/>
                  </w:rPr>
                </w:rPrChange>
              </w:rPr>
              <w:pPrChange w:id="4002" w:author="Song, Xuehang" w:date="2026-01-08T04:17:00Z" w16du:dateUtc="2026-01-08T12:17:00Z">
                <w:pPr/>
              </w:pPrChange>
            </w:pPr>
            <w:r w:rsidRPr="00C14DA2">
              <w:rPr>
                <w:sz w:val="20"/>
                <w:szCs w:val="20"/>
                <w:rPrChange w:id="4003" w:author="Song, Xuehang" w:date="2026-01-08T04:17:00Z" w16du:dateUtc="2026-01-08T12:17:00Z">
                  <w:rPr/>
                </w:rPrChange>
              </w:rPr>
              <w:fldChar w:fldCharType="begin"/>
            </w:r>
            <w:r w:rsidRPr="00C14DA2">
              <w:rPr>
                <w:sz w:val="20"/>
                <w:szCs w:val="20"/>
                <w:rPrChange w:id="4004" w:author="Song, Xuehang" w:date="2026-01-08T04:17:00Z" w16du:dateUtc="2026-01-08T12:17:00Z">
                  <w:rPr/>
                </w:rPrChange>
              </w:rPr>
              <w:instrText xml:space="preserve"> ADDIN EN.CITE &lt;EndNote&gt;&lt;Cite&gt;&lt;Author&gt;Luo&lt;/Author&gt;&lt;Year&gt;2014&lt;/Year&gt;&lt;RecNum&gt;524&lt;/RecNum&gt;&lt;DisplayText&gt;(Luo and Lu, 2014)&lt;/DisplayText&gt;&lt;record&gt;&lt;rec-number&gt;524&lt;/rec-number&gt;&lt;foreign-keys&gt;&lt;key app="EN" db-id="avewzwavpffw96ewpdx505tfdawpfpatfzve" timestamp="1760630761"&gt;524&lt;/key&gt;&lt;/foreign-keys&gt;&lt;ref-type name="Journal Article"&gt;17&lt;/ref-type&gt;&lt;contributors&gt;&lt;authors&gt;&lt;author&gt;Luo, Jiannan&lt;/author&gt;&lt;author&gt;Lu, Wenxi&lt;/author&gt;&lt;/authors&gt;&lt;/contributors&gt;&lt;titles&gt;&lt;title&gt;A mixed-integer non-linear programming with surrogate model for optimal remediation design of NAPLs contaminated aquifer&lt;/title&gt;&lt;secondary-title&gt;International Journal of Environment and Pollution&lt;/secondary-title&gt;&lt;/titles&gt;&lt;periodical&gt;&lt;full-title&gt;International Journal of Environment and Pollution&lt;/full-title&gt;&lt;/periodical&gt;&lt;pages&gt;1-16&lt;/pages&gt;&lt;volume&gt;54&lt;/volume&gt;&lt;number&gt;1&lt;/number&gt;&lt;dates&gt;&lt;year&gt;2014&lt;/year&gt;&lt;/dates&gt;&lt;isbn&gt;0957-4352&lt;/isbn&gt;&lt;label&gt;Regression &amp;amp; classical surrogates&lt;/label&gt;&lt;urls&gt;&lt;/urls&gt;&lt;research-notes&gt;Design &amp;amp; optimization&lt;/research-notes&gt;&lt;/record&gt;&lt;/Cite&gt;&lt;/EndNote&gt;</w:instrText>
            </w:r>
            <w:r w:rsidRPr="00C14DA2">
              <w:rPr>
                <w:sz w:val="20"/>
                <w:szCs w:val="20"/>
                <w:rPrChange w:id="4005" w:author="Song, Xuehang" w:date="2026-01-08T04:17:00Z" w16du:dateUtc="2026-01-08T12:17:00Z">
                  <w:rPr/>
                </w:rPrChange>
              </w:rPr>
              <w:fldChar w:fldCharType="separate"/>
            </w:r>
            <w:r w:rsidRPr="00C14DA2">
              <w:rPr>
                <w:noProof/>
                <w:sz w:val="20"/>
                <w:szCs w:val="20"/>
                <w:rPrChange w:id="4006" w:author="Song, Xuehang" w:date="2026-01-08T04:17:00Z" w16du:dateUtc="2026-01-08T12:17:00Z">
                  <w:rPr>
                    <w:noProof/>
                  </w:rPr>
                </w:rPrChange>
              </w:rPr>
              <w:t>(Luo and Lu, 2014)</w:t>
            </w:r>
            <w:r w:rsidRPr="00C14DA2">
              <w:rPr>
                <w:sz w:val="20"/>
                <w:szCs w:val="20"/>
                <w:rPrChange w:id="4007" w:author="Song, Xuehang" w:date="2026-01-08T04:17:00Z" w16du:dateUtc="2026-01-08T12:17:00Z">
                  <w:rPr/>
                </w:rPrChange>
              </w:rPr>
              <w:fldChar w:fldCharType="end"/>
            </w:r>
          </w:p>
        </w:tc>
      </w:tr>
      <w:tr w:rsidR="00C14DA2" w:rsidRPr="00C14DA2" w14:paraId="2C7728FB" w14:textId="77777777" w:rsidTr="00C14DA2">
        <w:trPr>
          <w:trHeight w:val="141"/>
          <w:ins w:id="4008" w:author="Cao, Ross" w:date="2025-12-24T14:02:00Z"/>
        </w:trPr>
        <w:tc>
          <w:tcPr>
            <w:tcW w:w="1215" w:type="dxa"/>
            <w:vAlign w:val="center"/>
          </w:tcPr>
          <w:p w14:paraId="4D8F69E6" w14:textId="376174D8" w:rsidR="001C6992" w:rsidRPr="00C14DA2" w:rsidRDefault="001C6992">
            <w:pPr>
              <w:pStyle w:val="BodyText"/>
              <w:spacing w:before="0"/>
              <w:rPr>
                <w:ins w:id="4009" w:author="Cao, Ross" w:date="2025-12-24T14:02:00Z" w16du:dateUtc="2025-12-24T22:02:00Z"/>
                <w:sz w:val="20"/>
                <w:szCs w:val="20"/>
                <w:rPrChange w:id="4010" w:author="Song, Xuehang" w:date="2026-01-08T04:17:00Z" w16du:dateUtc="2026-01-08T12:17:00Z">
                  <w:rPr>
                    <w:ins w:id="4011" w:author="Cao, Ross" w:date="2025-12-24T14:02:00Z" w16du:dateUtc="2025-12-24T22:02:00Z"/>
                  </w:rPr>
                </w:rPrChange>
              </w:rPr>
              <w:pPrChange w:id="4012" w:author="Song, Xuehang" w:date="2026-01-08T04:17:00Z" w16du:dateUtc="2026-01-08T12:17:00Z">
                <w:pPr/>
              </w:pPrChange>
            </w:pPr>
            <w:ins w:id="4013" w:author="Cao, Ross" w:date="2025-12-24T14:03:00Z" w16du:dateUtc="2025-12-24T22:03:00Z">
              <w:r w:rsidRPr="00C14DA2">
                <w:rPr>
                  <w:color w:val="000000"/>
                  <w:sz w:val="20"/>
                  <w:szCs w:val="20"/>
                  <w:rPrChange w:id="4014" w:author="Song, Xuehang" w:date="2026-01-08T04:17:00Z" w16du:dateUtc="2026-01-08T12:17:00Z">
                    <w:rPr>
                      <w:rFonts w:ascii="Aptos Narrow" w:hAnsi="Aptos Narrow"/>
                      <w:color w:val="000000"/>
                    </w:rPr>
                  </w:rPrChange>
                </w:rPr>
                <w:t>2017</w:t>
              </w:r>
            </w:ins>
          </w:p>
        </w:tc>
        <w:tc>
          <w:tcPr>
            <w:tcW w:w="2897" w:type="dxa"/>
            <w:vAlign w:val="center"/>
          </w:tcPr>
          <w:p w14:paraId="11DE81F0" w14:textId="30CC5FAE" w:rsidR="001C6992" w:rsidRPr="00C14DA2" w:rsidRDefault="001C6992">
            <w:pPr>
              <w:pStyle w:val="BodyText"/>
              <w:spacing w:before="0"/>
              <w:rPr>
                <w:ins w:id="4015" w:author="Cao, Ross" w:date="2025-12-24T14:02:00Z" w16du:dateUtc="2025-12-24T22:02:00Z"/>
                <w:sz w:val="20"/>
                <w:szCs w:val="20"/>
                <w:rPrChange w:id="4016" w:author="Song, Xuehang" w:date="2026-01-08T04:17:00Z" w16du:dateUtc="2026-01-08T12:17:00Z">
                  <w:rPr>
                    <w:ins w:id="4017" w:author="Cao, Ross" w:date="2025-12-24T14:02:00Z" w16du:dateUtc="2025-12-24T22:02:00Z"/>
                  </w:rPr>
                </w:rPrChange>
              </w:rPr>
              <w:pPrChange w:id="4018" w:author="Song, Xuehang" w:date="2026-01-08T04:17:00Z" w16du:dateUtc="2026-01-08T12:17:00Z">
                <w:pPr/>
              </w:pPrChange>
            </w:pPr>
            <w:ins w:id="4019" w:author="Cao, Ross" w:date="2025-12-24T14:03:00Z" w16du:dateUtc="2025-12-24T22:03:00Z">
              <w:r w:rsidRPr="00C14DA2">
                <w:rPr>
                  <w:color w:val="000000"/>
                  <w:sz w:val="20"/>
                  <w:szCs w:val="20"/>
                  <w:rPrChange w:id="4020" w:author="Song, Xuehang" w:date="2026-01-08T04:17:00Z" w16du:dateUtc="2026-01-08T12:17:00Z">
                    <w:rPr>
                      <w:rFonts w:ascii="Aptos Narrow" w:hAnsi="Aptos Narrow"/>
                      <w:color w:val="000000"/>
                    </w:rPr>
                  </w:rPrChange>
                </w:rPr>
                <w:t>Generative models</w:t>
              </w:r>
            </w:ins>
          </w:p>
        </w:tc>
        <w:tc>
          <w:tcPr>
            <w:tcW w:w="3551" w:type="dxa"/>
            <w:vAlign w:val="center"/>
          </w:tcPr>
          <w:p w14:paraId="202B7E73" w14:textId="2B7F6E8E" w:rsidR="001C6992" w:rsidRPr="00C14DA2" w:rsidRDefault="001C6992">
            <w:pPr>
              <w:pStyle w:val="BodyText"/>
              <w:spacing w:before="0"/>
              <w:rPr>
                <w:ins w:id="4021" w:author="Cao, Ross" w:date="2025-12-24T14:02:00Z" w16du:dateUtc="2025-12-24T22:02:00Z"/>
                <w:sz w:val="20"/>
                <w:szCs w:val="20"/>
                <w:rPrChange w:id="4022" w:author="Song, Xuehang" w:date="2026-01-08T04:17:00Z" w16du:dateUtc="2026-01-08T12:17:00Z">
                  <w:rPr>
                    <w:ins w:id="4023" w:author="Cao, Ross" w:date="2025-12-24T14:02:00Z" w16du:dateUtc="2025-12-24T22:02:00Z"/>
                  </w:rPr>
                </w:rPrChange>
              </w:rPr>
              <w:pPrChange w:id="4024" w:author="Song, Xuehang" w:date="2026-01-08T04:17:00Z" w16du:dateUtc="2026-01-08T12:17:00Z">
                <w:pPr/>
              </w:pPrChange>
            </w:pPr>
            <w:ins w:id="4025" w:author="Cao, Ross" w:date="2025-12-24T14:03:00Z" w16du:dateUtc="2025-12-24T22:03:00Z">
              <w:r w:rsidRPr="00C14DA2">
                <w:rPr>
                  <w:color w:val="000000"/>
                  <w:sz w:val="20"/>
                  <w:szCs w:val="20"/>
                  <w:rPrChange w:id="4026" w:author="Song, Xuehang" w:date="2026-01-08T04:17:00Z" w16du:dateUtc="2026-01-08T12:17:00Z">
                    <w:rPr>
                      <w:rFonts w:ascii="Aptos Narrow" w:hAnsi="Aptos Narrow"/>
                      <w:color w:val="000000"/>
                    </w:rPr>
                  </w:rPrChange>
                </w:rPr>
                <w:t>UQ &amp; ensemble generation</w:t>
              </w:r>
            </w:ins>
          </w:p>
        </w:tc>
        <w:tc>
          <w:tcPr>
            <w:tcW w:w="3094" w:type="dxa"/>
            <w:vAlign w:val="center"/>
          </w:tcPr>
          <w:p w14:paraId="3F9EC656" w14:textId="52C0F6FB" w:rsidR="001C6992" w:rsidRPr="00C14DA2" w:rsidRDefault="001C6992">
            <w:pPr>
              <w:pStyle w:val="BodyText"/>
              <w:spacing w:before="0"/>
              <w:rPr>
                <w:ins w:id="4027" w:author="Cao, Ross" w:date="2025-12-24T14:02:00Z" w16du:dateUtc="2025-12-24T22:02:00Z"/>
                <w:sz w:val="20"/>
                <w:szCs w:val="20"/>
                <w:rPrChange w:id="4028" w:author="Song, Xuehang" w:date="2026-01-08T04:17:00Z" w16du:dateUtc="2026-01-08T12:17:00Z">
                  <w:rPr>
                    <w:ins w:id="4029" w:author="Cao, Ross" w:date="2025-12-24T14:02:00Z" w16du:dateUtc="2025-12-24T22:02:00Z"/>
                  </w:rPr>
                </w:rPrChange>
              </w:rPr>
              <w:pPrChange w:id="4030" w:author="Song, Xuehang" w:date="2026-01-08T04:17:00Z" w16du:dateUtc="2026-01-08T12:17:00Z">
                <w:pPr/>
              </w:pPrChange>
            </w:pPr>
            <w:ins w:id="4031" w:author="Cao, Ross" w:date="2025-12-24T14:03:00Z" w16du:dateUtc="2025-12-24T22:03:00Z">
              <w:r w:rsidRPr="00C14DA2">
                <w:rPr>
                  <w:color w:val="000000"/>
                  <w:sz w:val="20"/>
                  <w:szCs w:val="20"/>
                  <w:rPrChange w:id="4032" w:author="Song, Xuehang" w:date="2026-01-08T04:17:00Z" w16du:dateUtc="2026-01-08T12:17:00Z">
                    <w:rPr>
                      <w:rFonts w:ascii="Aptos Narrow" w:hAnsi="Aptos Narrow"/>
                      <w:color w:val="000000"/>
                    </w:rPr>
                  </w:rPrChange>
                </w:rPr>
                <w:t>Groundwater flow / fluid mechanics</w:t>
              </w:r>
            </w:ins>
          </w:p>
        </w:tc>
        <w:tc>
          <w:tcPr>
            <w:tcW w:w="2689" w:type="dxa"/>
            <w:vAlign w:val="center"/>
          </w:tcPr>
          <w:p w14:paraId="492BB2CC" w14:textId="67435C05" w:rsidR="001C6992" w:rsidRPr="00C14DA2" w:rsidRDefault="00454744">
            <w:pPr>
              <w:pStyle w:val="BodyText"/>
              <w:spacing w:before="0"/>
              <w:rPr>
                <w:ins w:id="4033" w:author="Cao, Ross" w:date="2025-12-24T14:02:00Z" w16du:dateUtc="2025-12-24T22:02:00Z"/>
                <w:sz w:val="20"/>
                <w:szCs w:val="20"/>
                <w:rPrChange w:id="4034" w:author="Song, Xuehang" w:date="2026-01-08T04:17:00Z" w16du:dateUtc="2026-01-08T12:17:00Z">
                  <w:rPr>
                    <w:ins w:id="4035" w:author="Cao, Ross" w:date="2025-12-24T14:02:00Z" w16du:dateUtc="2025-12-24T22:02:00Z"/>
                  </w:rPr>
                </w:rPrChange>
              </w:rPr>
              <w:pPrChange w:id="4036" w:author="Song, Xuehang" w:date="2026-01-08T04:17:00Z" w16du:dateUtc="2026-01-08T12:17:00Z">
                <w:pPr/>
              </w:pPrChange>
            </w:pPr>
            <w:r w:rsidRPr="00C14DA2">
              <w:rPr>
                <w:sz w:val="20"/>
                <w:szCs w:val="20"/>
                <w:rPrChange w:id="4037" w:author="Song, Xuehang" w:date="2026-01-08T04:17:00Z" w16du:dateUtc="2026-01-08T12:17:00Z">
                  <w:rPr/>
                </w:rPrChange>
              </w:rPr>
              <w:fldChar w:fldCharType="begin"/>
            </w:r>
            <w:r w:rsidRPr="00C14DA2">
              <w:rPr>
                <w:sz w:val="20"/>
                <w:szCs w:val="20"/>
                <w:rPrChange w:id="4038" w:author="Song, Xuehang" w:date="2026-01-08T04:17:00Z" w16du:dateUtc="2026-01-08T12:17:00Z">
                  <w:rPr/>
                </w:rPrChange>
              </w:rPr>
              <w:instrText xml:space="preserve"> ADDIN EN.CITE &lt;EndNote&gt;&lt;Cite&gt;&lt;Author&gt;Mosser&lt;/Author&gt;&lt;Year&gt;2017&lt;/Year&gt;&lt;RecNum&gt;623&lt;/RecNum&gt;&lt;DisplayText&gt;(Mosser et al., 2017)&lt;/DisplayText&gt;&lt;record&gt;&lt;rec-number&gt;623&lt;/rec-number&gt;&lt;foreign-keys&gt;&lt;key app="EN" db-id="avewzwavpffw96ewpdx505tfdawpfpatfzve" timestamp="1766174669"&gt;623&lt;/key&gt;&lt;/foreign-keys&gt;&lt;ref-type name="Journal Article"&gt;17&lt;/ref-type&gt;&lt;contributors&gt;&lt;authors&gt;&lt;author&gt;Mosser, Lukas&lt;/author&gt;&lt;author&gt;Dubrule, Olivier&lt;/author&gt;&lt;author&gt;Blunt, Martin J&lt;/author&gt;&lt;/authors&gt;&lt;/contributors&gt;&lt;titles&gt;&lt;title&gt;Reconstruction of three-dimensional porous media using generative adversarial neural networks&lt;/title&gt;&lt;secondary-title&gt;Physical Review E&lt;/secondary-title&gt;&lt;/titles&gt;&lt;periodical&gt;&lt;full-title&gt;Physical Review E&lt;/full-title&gt;&lt;/periodical&gt;&lt;pages&gt;043309&lt;/pages&gt;&lt;volume&gt;96&lt;/volume&gt;&lt;number&gt;4&lt;/number&gt;&lt;dates&gt;&lt;year&gt;2017&lt;/year&gt;&lt;/dates&gt;&lt;isbn&gt;2470-0045&lt;/isbn&gt;&lt;label&gt;Generative models&lt;/label&gt;&lt;urls&gt;&lt;/urls&gt;&lt;research-notes&gt;UQ &amp;amp; ensemble generation&lt;/research-notes&gt;&lt;/record&gt;&lt;/Cite&gt;&lt;/EndNote&gt;</w:instrText>
            </w:r>
            <w:r w:rsidRPr="00C14DA2">
              <w:rPr>
                <w:sz w:val="20"/>
                <w:szCs w:val="20"/>
                <w:rPrChange w:id="4039" w:author="Song, Xuehang" w:date="2026-01-08T04:17:00Z" w16du:dateUtc="2026-01-08T12:17:00Z">
                  <w:rPr/>
                </w:rPrChange>
              </w:rPr>
              <w:fldChar w:fldCharType="separate"/>
            </w:r>
            <w:r w:rsidRPr="00C14DA2">
              <w:rPr>
                <w:noProof/>
                <w:sz w:val="20"/>
                <w:szCs w:val="20"/>
                <w:rPrChange w:id="4040" w:author="Song, Xuehang" w:date="2026-01-08T04:17:00Z" w16du:dateUtc="2026-01-08T12:17:00Z">
                  <w:rPr>
                    <w:noProof/>
                  </w:rPr>
                </w:rPrChange>
              </w:rPr>
              <w:t>(Mosser et al., 2017)</w:t>
            </w:r>
            <w:r w:rsidRPr="00C14DA2">
              <w:rPr>
                <w:sz w:val="20"/>
                <w:szCs w:val="20"/>
                <w:rPrChange w:id="4041" w:author="Song, Xuehang" w:date="2026-01-08T04:17:00Z" w16du:dateUtc="2026-01-08T12:17:00Z">
                  <w:rPr/>
                </w:rPrChange>
              </w:rPr>
              <w:fldChar w:fldCharType="end"/>
            </w:r>
          </w:p>
        </w:tc>
      </w:tr>
      <w:tr w:rsidR="00C14DA2" w:rsidRPr="00C14DA2" w14:paraId="61FA25AE" w14:textId="77777777" w:rsidTr="00C14DA2">
        <w:trPr>
          <w:trHeight w:val="141"/>
          <w:ins w:id="4042" w:author="Cao, Ross" w:date="2025-12-24T14:02:00Z"/>
        </w:trPr>
        <w:tc>
          <w:tcPr>
            <w:tcW w:w="1215" w:type="dxa"/>
            <w:vAlign w:val="center"/>
          </w:tcPr>
          <w:p w14:paraId="0DF6B347" w14:textId="4FCFDA44" w:rsidR="001C6992" w:rsidRPr="00C14DA2" w:rsidRDefault="001C6992">
            <w:pPr>
              <w:pStyle w:val="BodyText"/>
              <w:spacing w:before="0"/>
              <w:rPr>
                <w:ins w:id="4043" w:author="Cao, Ross" w:date="2025-12-24T14:02:00Z" w16du:dateUtc="2025-12-24T22:02:00Z"/>
                <w:sz w:val="20"/>
                <w:szCs w:val="20"/>
                <w:rPrChange w:id="4044" w:author="Song, Xuehang" w:date="2026-01-08T04:17:00Z" w16du:dateUtc="2026-01-08T12:17:00Z">
                  <w:rPr>
                    <w:ins w:id="4045" w:author="Cao, Ross" w:date="2025-12-24T14:02:00Z" w16du:dateUtc="2025-12-24T22:02:00Z"/>
                  </w:rPr>
                </w:rPrChange>
              </w:rPr>
              <w:pPrChange w:id="4046" w:author="Song, Xuehang" w:date="2026-01-08T04:17:00Z" w16du:dateUtc="2026-01-08T12:17:00Z">
                <w:pPr/>
              </w:pPrChange>
            </w:pPr>
            <w:ins w:id="4047" w:author="Cao, Ross" w:date="2025-12-24T14:03:00Z" w16du:dateUtc="2025-12-24T22:03:00Z">
              <w:r w:rsidRPr="00C14DA2">
                <w:rPr>
                  <w:color w:val="000000"/>
                  <w:sz w:val="20"/>
                  <w:szCs w:val="20"/>
                  <w:rPrChange w:id="4048" w:author="Song, Xuehang" w:date="2026-01-08T04:17:00Z" w16du:dateUtc="2026-01-08T12:17:00Z">
                    <w:rPr>
                      <w:rFonts w:ascii="Aptos Narrow" w:hAnsi="Aptos Narrow"/>
                      <w:color w:val="000000"/>
                    </w:rPr>
                  </w:rPrChange>
                </w:rPr>
                <w:t>2018</w:t>
              </w:r>
            </w:ins>
          </w:p>
        </w:tc>
        <w:tc>
          <w:tcPr>
            <w:tcW w:w="2897" w:type="dxa"/>
            <w:vAlign w:val="center"/>
          </w:tcPr>
          <w:p w14:paraId="4C487559" w14:textId="73F54FCC" w:rsidR="001C6992" w:rsidRPr="00C14DA2" w:rsidRDefault="001C6992">
            <w:pPr>
              <w:pStyle w:val="BodyText"/>
              <w:spacing w:before="0"/>
              <w:rPr>
                <w:ins w:id="4049" w:author="Cao, Ross" w:date="2025-12-24T14:02:00Z" w16du:dateUtc="2025-12-24T22:02:00Z"/>
                <w:sz w:val="20"/>
                <w:szCs w:val="20"/>
                <w:rPrChange w:id="4050" w:author="Song, Xuehang" w:date="2026-01-08T04:17:00Z" w16du:dateUtc="2026-01-08T12:17:00Z">
                  <w:rPr>
                    <w:ins w:id="4051" w:author="Cao, Ross" w:date="2025-12-24T14:02:00Z" w16du:dateUtc="2025-12-24T22:02:00Z"/>
                  </w:rPr>
                </w:rPrChange>
              </w:rPr>
              <w:pPrChange w:id="4052" w:author="Song, Xuehang" w:date="2026-01-08T04:17:00Z" w16du:dateUtc="2026-01-08T12:17:00Z">
                <w:pPr/>
              </w:pPrChange>
            </w:pPr>
            <w:ins w:id="4053" w:author="Cao, Ross" w:date="2025-12-24T14:03:00Z" w16du:dateUtc="2025-12-24T22:03:00Z">
              <w:r w:rsidRPr="00C14DA2">
                <w:rPr>
                  <w:color w:val="000000"/>
                  <w:sz w:val="20"/>
                  <w:szCs w:val="20"/>
                  <w:rPrChange w:id="4054" w:author="Song, Xuehang" w:date="2026-01-08T04:17:00Z" w16du:dateUtc="2026-01-08T12:17:00Z">
                    <w:rPr>
                      <w:rFonts w:ascii="Aptos Narrow" w:hAnsi="Aptos Narrow"/>
                      <w:color w:val="000000"/>
                    </w:rPr>
                  </w:rPrChange>
                </w:rPr>
                <w:t>Regression &amp; classical surrogates</w:t>
              </w:r>
            </w:ins>
          </w:p>
        </w:tc>
        <w:tc>
          <w:tcPr>
            <w:tcW w:w="3551" w:type="dxa"/>
            <w:vAlign w:val="center"/>
          </w:tcPr>
          <w:p w14:paraId="12CAA6E9" w14:textId="250330EF" w:rsidR="001C6992" w:rsidRPr="00C14DA2" w:rsidRDefault="001C6992">
            <w:pPr>
              <w:pStyle w:val="BodyText"/>
              <w:spacing w:before="0"/>
              <w:rPr>
                <w:ins w:id="4055" w:author="Cao, Ross" w:date="2025-12-24T14:02:00Z" w16du:dateUtc="2025-12-24T22:02:00Z"/>
                <w:sz w:val="20"/>
                <w:szCs w:val="20"/>
                <w:rPrChange w:id="4056" w:author="Song, Xuehang" w:date="2026-01-08T04:17:00Z" w16du:dateUtc="2026-01-08T12:17:00Z">
                  <w:rPr>
                    <w:ins w:id="4057" w:author="Cao, Ross" w:date="2025-12-24T14:02:00Z" w16du:dateUtc="2025-12-24T22:02:00Z"/>
                  </w:rPr>
                </w:rPrChange>
              </w:rPr>
              <w:pPrChange w:id="4058" w:author="Song, Xuehang" w:date="2026-01-08T04:17:00Z" w16du:dateUtc="2026-01-08T12:17:00Z">
                <w:pPr/>
              </w:pPrChange>
            </w:pPr>
            <w:ins w:id="4059" w:author="Cao, Ross" w:date="2025-12-24T14:03:00Z" w16du:dateUtc="2025-12-24T22:03:00Z">
              <w:r w:rsidRPr="00C14DA2">
                <w:rPr>
                  <w:color w:val="000000"/>
                  <w:sz w:val="20"/>
                  <w:szCs w:val="20"/>
                  <w:rPrChange w:id="4060" w:author="Song, Xuehang" w:date="2026-01-08T04:17:00Z" w16du:dateUtc="2026-01-08T12:17:00Z">
                    <w:rPr>
                      <w:rFonts w:ascii="Aptos Narrow" w:hAnsi="Aptos Narrow"/>
                      <w:color w:val="000000"/>
                    </w:rPr>
                  </w:rPrChange>
                </w:rPr>
                <w:t>Design &amp; optimization</w:t>
              </w:r>
            </w:ins>
          </w:p>
        </w:tc>
        <w:tc>
          <w:tcPr>
            <w:tcW w:w="3094" w:type="dxa"/>
            <w:vAlign w:val="center"/>
          </w:tcPr>
          <w:p w14:paraId="0371E861" w14:textId="067902FD" w:rsidR="001C6992" w:rsidRPr="00C14DA2" w:rsidRDefault="001C6992">
            <w:pPr>
              <w:pStyle w:val="BodyText"/>
              <w:spacing w:before="0"/>
              <w:rPr>
                <w:ins w:id="4061" w:author="Cao, Ross" w:date="2025-12-24T14:02:00Z" w16du:dateUtc="2025-12-24T22:02:00Z"/>
                <w:sz w:val="20"/>
                <w:szCs w:val="20"/>
                <w:rPrChange w:id="4062" w:author="Song, Xuehang" w:date="2026-01-08T04:17:00Z" w16du:dateUtc="2026-01-08T12:17:00Z">
                  <w:rPr>
                    <w:ins w:id="4063" w:author="Cao, Ross" w:date="2025-12-24T14:02:00Z" w16du:dateUtc="2025-12-24T22:02:00Z"/>
                  </w:rPr>
                </w:rPrChange>
              </w:rPr>
              <w:pPrChange w:id="4064" w:author="Song, Xuehang" w:date="2026-01-08T04:17:00Z" w16du:dateUtc="2026-01-08T12:17:00Z">
                <w:pPr/>
              </w:pPrChange>
            </w:pPr>
            <w:ins w:id="4065" w:author="Cao, Ross" w:date="2025-12-24T14:03:00Z" w16du:dateUtc="2025-12-24T22:03:00Z">
              <w:r w:rsidRPr="00C14DA2">
                <w:rPr>
                  <w:color w:val="000000"/>
                  <w:sz w:val="20"/>
                  <w:szCs w:val="20"/>
                  <w:rPrChange w:id="4066" w:author="Song, Xuehang" w:date="2026-01-08T04:17:00Z" w16du:dateUtc="2026-01-08T12:17:00Z">
                    <w:rPr>
                      <w:rFonts w:ascii="Aptos Narrow" w:hAnsi="Aptos Narrow"/>
                      <w:color w:val="000000"/>
                    </w:rPr>
                  </w:rPrChange>
                </w:rPr>
                <w:t>Contaminant hydrogeology / remediation</w:t>
              </w:r>
            </w:ins>
          </w:p>
        </w:tc>
        <w:tc>
          <w:tcPr>
            <w:tcW w:w="2689" w:type="dxa"/>
            <w:vAlign w:val="center"/>
          </w:tcPr>
          <w:p w14:paraId="43EC7966" w14:textId="074349EB" w:rsidR="001C6992" w:rsidRPr="00C14DA2" w:rsidRDefault="00454744">
            <w:pPr>
              <w:pStyle w:val="BodyText"/>
              <w:spacing w:before="0"/>
              <w:rPr>
                <w:ins w:id="4067" w:author="Cao, Ross" w:date="2025-12-24T14:02:00Z" w16du:dateUtc="2025-12-24T22:02:00Z"/>
                <w:sz w:val="20"/>
                <w:szCs w:val="20"/>
                <w:rPrChange w:id="4068" w:author="Song, Xuehang" w:date="2026-01-08T04:17:00Z" w16du:dateUtc="2026-01-08T12:17:00Z">
                  <w:rPr>
                    <w:ins w:id="4069" w:author="Cao, Ross" w:date="2025-12-24T14:02:00Z" w16du:dateUtc="2025-12-24T22:02:00Z"/>
                  </w:rPr>
                </w:rPrChange>
              </w:rPr>
              <w:pPrChange w:id="4070" w:author="Song, Xuehang" w:date="2026-01-08T04:17:00Z" w16du:dateUtc="2026-01-08T12:17:00Z">
                <w:pPr/>
              </w:pPrChange>
            </w:pPr>
            <w:r w:rsidRPr="00C14DA2">
              <w:rPr>
                <w:sz w:val="20"/>
                <w:szCs w:val="20"/>
                <w:rPrChange w:id="4071" w:author="Song, Xuehang" w:date="2026-01-08T04:17:00Z" w16du:dateUtc="2026-01-08T12:17:00Z">
                  <w:rPr/>
                </w:rPrChange>
              </w:rPr>
              <w:fldChar w:fldCharType="begin"/>
            </w:r>
            <w:r w:rsidRPr="00C14DA2">
              <w:rPr>
                <w:sz w:val="20"/>
                <w:szCs w:val="20"/>
                <w:rPrChange w:id="4072" w:author="Song, Xuehang" w:date="2026-01-08T04:17:00Z" w16du:dateUtc="2026-01-08T12:17:00Z">
                  <w:rPr/>
                </w:rPrChange>
              </w:rPr>
              <w:instrText xml:space="preserve"> ADDIN EN.CITE &lt;EndNote&gt;&lt;Cite&gt;&lt;Author&gt;Luo&lt;/Author&gt;&lt;Year&gt;2018&lt;/Year&gt;&lt;RecNum&gt;520&lt;/RecNum&gt;&lt;DisplayText&gt;(Luo et al., 2018)&lt;/DisplayText&gt;&lt;record&gt;&lt;rec-number&gt;520&lt;/rec-number&gt;&lt;foreign-keys&gt;&lt;key app="EN" db-id="avewzwavpffw96ewpdx505tfdawpfpatfzve" timestamp="1760630142"&gt;520&lt;/key&gt;&lt;/foreign-keys&gt;&lt;ref-type name="Journal Article"&gt;17&lt;/ref-type&gt;&lt;contributors&gt;&lt;authors&gt;&lt;author&gt;Luo, Jiannan&lt;/author&gt;&lt;author&gt;Ji, Yefei&lt;/author&gt;&lt;author&gt;Lu, Wenxi&lt;/author&gt;&lt;author&gt;Wang, He&lt;/author&gt;&lt;/authors&gt;&lt;/contributors&gt;&lt;titles&gt;&lt;title&gt;Optimal Latin hypercube sampling-based surrogate model in NAPLs contaminated groundwater remediation optimization process&lt;/title&gt;&lt;secondary-title&gt;Water Supply&lt;/secondary-title&gt;&lt;/titles&gt;&lt;periodical&gt;&lt;full-title&gt;Water Supply&lt;/full-title&gt;&lt;/periodical&gt;&lt;pages&gt;333-346&lt;/pages&gt;&lt;volume&gt;18&lt;/volume&gt;&lt;number&gt;1&lt;/number&gt;&lt;dates&gt;&lt;year&gt;2018&lt;/year&gt;&lt;/dates&gt;&lt;isbn&gt;1606-9749&lt;/isbn&gt;&lt;label&gt;Regression &amp;amp; classical surrogates&lt;/label&gt;&lt;urls&gt;&lt;related-urls&gt;&lt;url&gt;https://doi.org/10.2166/ws.2017.116&lt;/url&gt;&lt;/related-urls&gt;&lt;/urls&gt;&lt;electronic-resource-num&gt;10.2166/ws.2017.116&lt;/electronic-resource-num&gt;&lt;research-notes&gt;Design &amp;amp; optimization&lt;/research-notes&gt;&lt;access-date&gt;10/16/2025&lt;/access-date&gt;&lt;/record&gt;&lt;/Cite&gt;&lt;/EndNote&gt;</w:instrText>
            </w:r>
            <w:r w:rsidRPr="00C14DA2">
              <w:rPr>
                <w:sz w:val="20"/>
                <w:szCs w:val="20"/>
                <w:rPrChange w:id="4073" w:author="Song, Xuehang" w:date="2026-01-08T04:17:00Z" w16du:dateUtc="2026-01-08T12:17:00Z">
                  <w:rPr/>
                </w:rPrChange>
              </w:rPr>
              <w:fldChar w:fldCharType="separate"/>
            </w:r>
            <w:r w:rsidRPr="00C14DA2">
              <w:rPr>
                <w:noProof/>
                <w:sz w:val="20"/>
                <w:szCs w:val="20"/>
                <w:rPrChange w:id="4074" w:author="Song, Xuehang" w:date="2026-01-08T04:17:00Z" w16du:dateUtc="2026-01-08T12:17:00Z">
                  <w:rPr>
                    <w:noProof/>
                  </w:rPr>
                </w:rPrChange>
              </w:rPr>
              <w:t>(Luo et al., 2018)</w:t>
            </w:r>
            <w:r w:rsidRPr="00C14DA2">
              <w:rPr>
                <w:sz w:val="20"/>
                <w:szCs w:val="20"/>
                <w:rPrChange w:id="4075" w:author="Song, Xuehang" w:date="2026-01-08T04:17:00Z" w16du:dateUtc="2026-01-08T12:17:00Z">
                  <w:rPr/>
                </w:rPrChange>
              </w:rPr>
              <w:fldChar w:fldCharType="end"/>
            </w:r>
          </w:p>
        </w:tc>
      </w:tr>
      <w:tr w:rsidR="00C14DA2" w:rsidRPr="00C14DA2" w14:paraId="789F229E" w14:textId="77777777" w:rsidTr="00C14DA2">
        <w:trPr>
          <w:trHeight w:val="141"/>
          <w:ins w:id="4076" w:author="Cao, Ross" w:date="2025-12-24T14:02:00Z"/>
        </w:trPr>
        <w:tc>
          <w:tcPr>
            <w:tcW w:w="1215" w:type="dxa"/>
            <w:vAlign w:val="center"/>
          </w:tcPr>
          <w:p w14:paraId="311D129D" w14:textId="6B74664B" w:rsidR="001C6992" w:rsidRPr="00C14DA2" w:rsidRDefault="001C6992">
            <w:pPr>
              <w:pStyle w:val="BodyText"/>
              <w:spacing w:before="0"/>
              <w:rPr>
                <w:ins w:id="4077" w:author="Cao, Ross" w:date="2025-12-24T14:02:00Z" w16du:dateUtc="2025-12-24T22:02:00Z"/>
                <w:sz w:val="20"/>
                <w:szCs w:val="20"/>
                <w:rPrChange w:id="4078" w:author="Song, Xuehang" w:date="2026-01-08T04:17:00Z" w16du:dateUtc="2026-01-08T12:17:00Z">
                  <w:rPr>
                    <w:ins w:id="4079" w:author="Cao, Ross" w:date="2025-12-24T14:02:00Z" w16du:dateUtc="2025-12-24T22:02:00Z"/>
                  </w:rPr>
                </w:rPrChange>
              </w:rPr>
              <w:pPrChange w:id="4080" w:author="Song, Xuehang" w:date="2026-01-08T04:17:00Z" w16du:dateUtc="2026-01-08T12:17:00Z">
                <w:pPr/>
              </w:pPrChange>
            </w:pPr>
            <w:ins w:id="4081" w:author="Cao, Ross" w:date="2025-12-24T14:03:00Z" w16du:dateUtc="2025-12-24T22:03:00Z">
              <w:r w:rsidRPr="00C14DA2">
                <w:rPr>
                  <w:color w:val="000000"/>
                  <w:sz w:val="20"/>
                  <w:szCs w:val="20"/>
                  <w:rPrChange w:id="4082" w:author="Song, Xuehang" w:date="2026-01-08T04:17:00Z" w16du:dateUtc="2026-01-08T12:17:00Z">
                    <w:rPr>
                      <w:rFonts w:ascii="Aptos Narrow" w:hAnsi="Aptos Narrow"/>
                      <w:color w:val="000000"/>
                    </w:rPr>
                  </w:rPrChange>
                </w:rPr>
                <w:t>2018</w:t>
              </w:r>
            </w:ins>
          </w:p>
        </w:tc>
        <w:tc>
          <w:tcPr>
            <w:tcW w:w="2897" w:type="dxa"/>
            <w:vAlign w:val="center"/>
          </w:tcPr>
          <w:p w14:paraId="435FDC43" w14:textId="6B8548E6" w:rsidR="001C6992" w:rsidRPr="00C14DA2" w:rsidRDefault="001C6992">
            <w:pPr>
              <w:pStyle w:val="BodyText"/>
              <w:spacing w:before="0"/>
              <w:rPr>
                <w:ins w:id="4083" w:author="Cao, Ross" w:date="2025-12-24T14:02:00Z" w16du:dateUtc="2025-12-24T22:02:00Z"/>
                <w:sz w:val="20"/>
                <w:szCs w:val="20"/>
                <w:rPrChange w:id="4084" w:author="Song, Xuehang" w:date="2026-01-08T04:17:00Z" w16du:dateUtc="2026-01-08T12:17:00Z">
                  <w:rPr>
                    <w:ins w:id="4085" w:author="Cao, Ross" w:date="2025-12-24T14:02:00Z" w16du:dateUtc="2025-12-24T22:02:00Z"/>
                  </w:rPr>
                </w:rPrChange>
              </w:rPr>
              <w:pPrChange w:id="4086" w:author="Song, Xuehang" w:date="2026-01-08T04:17:00Z" w16du:dateUtc="2026-01-08T12:17:00Z">
                <w:pPr/>
              </w:pPrChange>
            </w:pPr>
            <w:ins w:id="4087" w:author="Cao, Ross" w:date="2025-12-24T14:03:00Z" w16du:dateUtc="2025-12-24T22:03:00Z">
              <w:r w:rsidRPr="00C14DA2">
                <w:rPr>
                  <w:color w:val="000000"/>
                  <w:sz w:val="20"/>
                  <w:szCs w:val="20"/>
                  <w:rPrChange w:id="4088" w:author="Song, Xuehang" w:date="2026-01-08T04:17:00Z" w16du:dateUtc="2026-01-08T12:17:00Z">
                    <w:rPr>
                      <w:rFonts w:ascii="Aptos Narrow" w:hAnsi="Aptos Narrow"/>
                      <w:color w:val="000000"/>
                    </w:rPr>
                  </w:rPrChange>
                </w:rPr>
                <w:t>Regression &amp; classical surrogates</w:t>
              </w:r>
            </w:ins>
          </w:p>
        </w:tc>
        <w:tc>
          <w:tcPr>
            <w:tcW w:w="3551" w:type="dxa"/>
            <w:vAlign w:val="center"/>
          </w:tcPr>
          <w:p w14:paraId="4F91DE44" w14:textId="734A90EB" w:rsidR="001C6992" w:rsidRPr="00C14DA2" w:rsidRDefault="001C6992">
            <w:pPr>
              <w:pStyle w:val="BodyText"/>
              <w:spacing w:before="0"/>
              <w:rPr>
                <w:ins w:id="4089" w:author="Cao, Ross" w:date="2025-12-24T14:02:00Z" w16du:dateUtc="2025-12-24T22:02:00Z"/>
                <w:sz w:val="20"/>
                <w:szCs w:val="20"/>
                <w:rPrChange w:id="4090" w:author="Song, Xuehang" w:date="2026-01-08T04:17:00Z" w16du:dateUtc="2026-01-08T12:17:00Z">
                  <w:rPr>
                    <w:ins w:id="4091" w:author="Cao, Ross" w:date="2025-12-24T14:02:00Z" w16du:dateUtc="2025-12-24T22:02:00Z"/>
                  </w:rPr>
                </w:rPrChange>
              </w:rPr>
              <w:pPrChange w:id="4092" w:author="Song, Xuehang" w:date="2026-01-08T04:17:00Z" w16du:dateUtc="2026-01-08T12:17:00Z">
                <w:pPr/>
              </w:pPrChange>
            </w:pPr>
            <w:ins w:id="4093" w:author="Cao, Ross" w:date="2025-12-24T14:03:00Z" w16du:dateUtc="2025-12-24T22:03:00Z">
              <w:r w:rsidRPr="00C14DA2">
                <w:rPr>
                  <w:color w:val="000000"/>
                  <w:sz w:val="20"/>
                  <w:szCs w:val="20"/>
                  <w:rPrChange w:id="4094" w:author="Song, Xuehang" w:date="2026-01-08T04:17:00Z" w16du:dateUtc="2026-01-08T12:17:00Z">
                    <w:rPr>
                      <w:rFonts w:ascii="Aptos Narrow" w:hAnsi="Aptos Narrow"/>
                      <w:color w:val="000000"/>
                    </w:rPr>
                  </w:rPrChange>
                </w:rPr>
                <w:t>Forward emulation</w:t>
              </w:r>
            </w:ins>
          </w:p>
        </w:tc>
        <w:tc>
          <w:tcPr>
            <w:tcW w:w="3094" w:type="dxa"/>
            <w:vAlign w:val="center"/>
          </w:tcPr>
          <w:p w14:paraId="2A08AE12" w14:textId="0EA680D5" w:rsidR="001C6992" w:rsidRPr="00C14DA2" w:rsidRDefault="001C6992">
            <w:pPr>
              <w:pStyle w:val="BodyText"/>
              <w:spacing w:before="0"/>
              <w:rPr>
                <w:ins w:id="4095" w:author="Cao, Ross" w:date="2025-12-24T14:02:00Z" w16du:dateUtc="2025-12-24T22:02:00Z"/>
                <w:sz w:val="20"/>
                <w:szCs w:val="20"/>
                <w:rPrChange w:id="4096" w:author="Song, Xuehang" w:date="2026-01-08T04:17:00Z" w16du:dateUtc="2026-01-08T12:17:00Z">
                  <w:rPr>
                    <w:ins w:id="4097" w:author="Cao, Ross" w:date="2025-12-24T14:02:00Z" w16du:dateUtc="2025-12-24T22:02:00Z"/>
                  </w:rPr>
                </w:rPrChange>
              </w:rPr>
              <w:pPrChange w:id="4098" w:author="Song, Xuehang" w:date="2026-01-08T04:17:00Z" w16du:dateUtc="2026-01-08T12:17:00Z">
                <w:pPr/>
              </w:pPrChange>
            </w:pPr>
            <w:ins w:id="4099" w:author="Cao, Ross" w:date="2025-12-24T14:03:00Z" w16du:dateUtc="2025-12-24T22:03:00Z">
              <w:r w:rsidRPr="00C14DA2">
                <w:rPr>
                  <w:color w:val="000000"/>
                  <w:sz w:val="20"/>
                  <w:szCs w:val="20"/>
                  <w:rPrChange w:id="4100" w:author="Song, Xuehang" w:date="2026-01-08T04:17:00Z" w16du:dateUtc="2026-01-08T12:17:00Z">
                    <w:rPr>
                      <w:rFonts w:ascii="Aptos Narrow" w:hAnsi="Aptos Narrow"/>
                      <w:color w:val="000000"/>
                    </w:rPr>
                  </w:rPrChange>
                </w:rPr>
                <w:t>Groundwater flow / fluid mechanics</w:t>
              </w:r>
            </w:ins>
          </w:p>
        </w:tc>
        <w:tc>
          <w:tcPr>
            <w:tcW w:w="2689" w:type="dxa"/>
            <w:vAlign w:val="center"/>
          </w:tcPr>
          <w:p w14:paraId="2A0ABA70" w14:textId="36A252FD" w:rsidR="001C6992" w:rsidRPr="00C14DA2" w:rsidRDefault="00454744">
            <w:pPr>
              <w:pStyle w:val="BodyText"/>
              <w:spacing w:before="0"/>
              <w:rPr>
                <w:ins w:id="4101" w:author="Cao, Ross" w:date="2025-12-24T14:02:00Z" w16du:dateUtc="2025-12-24T22:02:00Z"/>
                <w:sz w:val="20"/>
                <w:szCs w:val="20"/>
                <w:rPrChange w:id="4102" w:author="Song, Xuehang" w:date="2026-01-08T04:17:00Z" w16du:dateUtc="2026-01-08T12:17:00Z">
                  <w:rPr>
                    <w:ins w:id="4103" w:author="Cao, Ross" w:date="2025-12-24T14:02:00Z" w16du:dateUtc="2025-12-24T22:02:00Z"/>
                  </w:rPr>
                </w:rPrChange>
              </w:rPr>
              <w:pPrChange w:id="4104" w:author="Song, Xuehang" w:date="2026-01-08T04:17:00Z" w16du:dateUtc="2026-01-08T12:17:00Z">
                <w:pPr/>
              </w:pPrChange>
            </w:pPr>
            <w:r w:rsidRPr="00C14DA2">
              <w:rPr>
                <w:sz w:val="20"/>
                <w:szCs w:val="20"/>
                <w:rPrChange w:id="4105" w:author="Song, Xuehang" w:date="2026-01-08T04:17:00Z" w16du:dateUtc="2026-01-08T12:17:00Z">
                  <w:rPr/>
                </w:rPrChange>
              </w:rPr>
              <w:fldChar w:fldCharType="begin"/>
            </w:r>
            <w:r w:rsidRPr="00C14DA2">
              <w:rPr>
                <w:sz w:val="20"/>
                <w:szCs w:val="20"/>
                <w:rPrChange w:id="4106" w:author="Song, Xuehang" w:date="2026-01-08T04:17:00Z" w16du:dateUtc="2026-01-08T12:17:00Z">
                  <w:rPr/>
                </w:rPrChange>
              </w:rPr>
              <w:instrText xml:space="preserve"> ADDIN EN.CITE &lt;EndNote&gt;&lt;Cite&gt;&lt;Author&gt;Wang&lt;/Author&gt;&lt;Year&gt;2018&lt;/Year&gt;&lt;RecNum&gt;614&lt;/RecNum&gt;&lt;DisplayText&gt;(Wang and Sun, 2018)&lt;/DisplayText&gt;&lt;record&gt;&lt;rec-number&gt;614&lt;/rec-number&gt;&lt;foreign-keys&gt;&lt;key app="EN" db-id="avewzwavpffw96ewpdx505tfdawpfpatfzve" timestamp="1766165862"&gt;614&lt;/key&gt;&lt;/foreign-keys&gt;&lt;ref-type name="Journal Article"&gt;17&lt;/ref-type&gt;&lt;contributors&gt;&lt;authors&gt;&lt;author&gt;Wang, Kun&lt;/author&gt;&lt;author&gt;Sun, WaiChing&lt;/author&gt;&lt;/authors&gt;&lt;/contributors&gt;&lt;titles&gt;&lt;title&gt;A multiscale multi-permeability poroplasticity model linked by recursive homogenizations and deep learning&lt;/title&gt;&lt;secondary-title&gt;Computer Methods in Applied Mechanics and Engineering&lt;/secondary-title&gt;&lt;/titles&gt;&lt;periodical&gt;&lt;full-title&gt;Computer Methods in Applied Mechanics and Engineering&lt;/full-title&gt;&lt;/periodical&gt;&lt;pages&gt;337-380&lt;/pages&gt;&lt;volume&gt;334&lt;/volume&gt;&lt;keywords&gt;&lt;keyword&gt;Dual-porosity&lt;/keyword&gt;&lt;keyword&gt;Data-driven modeling&lt;/keyword&gt;&lt;keyword&gt;Directed graph&lt;/keyword&gt;&lt;keyword&gt;Embedded discontinuity&lt;/keyword&gt;&lt;keyword&gt;Recurrent neural network&lt;/keyword&gt;&lt;keyword&gt;Multiscale method&lt;/keyword&gt;&lt;/keywords&gt;&lt;dates&gt;&lt;year&gt;2018&lt;/year&gt;&lt;pub-dates&gt;&lt;date&gt;2018/06/01/&lt;/date&gt;&lt;/pub-dates&gt;&lt;/dates&gt;&lt;isbn&gt;0045-7825&lt;/isbn&gt;&lt;label&gt;Regression &amp;amp; classical surrogates&lt;/label&gt;&lt;urls&gt;&lt;related-urls&gt;&lt;url&gt;https://www.sciencedirect.com/science/article/pii/S0045782518300380&lt;/url&gt;&lt;/related-urls&gt;&lt;/urls&gt;&lt;electronic-resource-num&gt;https://doi.org/10.1016/j.cma.2018.01.036&lt;/electronic-resource-num&gt;&lt;research-notes&gt;Forward emulation&lt;/research-notes&gt;&lt;/record&gt;&lt;/Cite&gt;&lt;/EndNote&gt;</w:instrText>
            </w:r>
            <w:r w:rsidRPr="00C14DA2">
              <w:rPr>
                <w:sz w:val="20"/>
                <w:szCs w:val="20"/>
                <w:rPrChange w:id="4107" w:author="Song, Xuehang" w:date="2026-01-08T04:17:00Z" w16du:dateUtc="2026-01-08T12:17:00Z">
                  <w:rPr/>
                </w:rPrChange>
              </w:rPr>
              <w:fldChar w:fldCharType="separate"/>
            </w:r>
            <w:r w:rsidRPr="00C14DA2">
              <w:rPr>
                <w:noProof/>
                <w:sz w:val="20"/>
                <w:szCs w:val="20"/>
                <w:rPrChange w:id="4108" w:author="Song, Xuehang" w:date="2026-01-08T04:17:00Z" w16du:dateUtc="2026-01-08T12:17:00Z">
                  <w:rPr>
                    <w:noProof/>
                  </w:rPr>
                </w:rPrChange>
              </w:rPr>
              <w:t>(Wang and Sun, 2018)</w:t>
            </w:r>
            <w:r w:rsidRPr="00C14DA2">
              <w:rPr>
                <w:sz w:val="20"/>
                <w:szCs w:val="20"/>
                <w:rPrChange w:id="4109" w:author="Song, Xuehang" w:date="2026-01-08T04:17:00Z" w16du:dateUtc="2026-01-08T12:17:00Z">
                  <w:rPr/>
                </w:rPrChange>
              </w:rPr>
              <w:fldChar w:fldCharType="end"/>
            </w:r>
          </w:p>
        </w:tc>
      </w:tr>
      <w:tr w:rsidR="00C14DA2" w:rsidRPr="00C14DA2" w14:paraId="71FAC62C" w14:textId="77777777" w:rsidTr="00C14DA2">
        <w:trPr>
          <w:trHeight w:val="141"/>
          <w:ins w:id="4110" w:author="Cao, Ross" w:date="2025-12-24T14:02:00Z"/>
        </w:trPr>
        <w:tc>
          <w:tcPr>
            <w:tcW w:w="1215" w:type="dxa"/>
            <w:vAlign w:val="center"/>
          </w:tcPr>
          <w:p w14:paraId="617B3616" w14:textId="24A92FCA" w:rsidR="001C6992" w:rsidRPr="00C14DA2" w:rsidRDefault="001C6992">
            <w:pPr>
              <w:pStyle w:val="BodyText"/>
              <w:spacing w:before="0"/>
              <w:rPr>
                <w:ins w:id="4111" w:author="Cao, Ross" w:date="2025-12-24T14:02:00Z" w16du:dateUtc="2025-12-24T22:02:00Z"/>
                <w:sz w:val="20"/>
                <w:szCs w:val="20"/>
                <w:rPrChange w:id="4112" w:author="Song, Xuehang" w:date="2026-01-08T04:17:00Z" w16du:dateUtc="2026-01-08T12:17:00Z">
                  <w:rPr>
                    <w:ins w:id="4113" w:author="Cao, Ross" w:date="2025-12-24T14:02:00Z" w16du:dateUtc="2025-12-24T22:02:00Z"/>
                  </w:rPr>
                </w:rPrChange>
              </w:rPr>
              <w:pPrChange w:id="4114" w:author="Song, Xuehang" w:date="2026-01-08T04:17:00Z" w16du:dateUtc="2026-01-08T12:17:00Z">
                <w:pPr/>
              </w:pPrChange>
            </w:pPr>
            <w:ins w:id="4115" w:author="Cao, Ross" w:date="2025-12-24T14:03:00Z" w16du:dateUtc="2025-12-24T22:03:00Z">
              <w:r w:rsidRPr="00C14DA2">
                <w:rPr>
                  <w:color w:val="000000"/>
                  <w:sz w:val="20"/>
                  <w:szCs w:val="20"/>
                  <w:rPrChange w:id="4116" w:author="Song, Xuehang" w:date="2026-01-08T04:17:00Z" w16du:dateUtc="2026-01-08T12:17:00Z">
                    <w:rPr>
                      <w:rFonts w:ascii="Aptos Narrow" w:hAnsi="Aptos Narrow"/>
                      <w:color w:val="000000"/>
                    </w:rPr>
                  </w:rPrChange>
                </w:rPr>
                <w:t>2018</w:t>
              </w:r>
            </w:ins>
          </w:p>
        </w:tc>
        <w:tc>
          <w:tcPr>
            <w:tcW w:w="2897" w:type="dxa"/>
            <w:vAlign w:val="center"/>
          </w:tcPr>
          <w:p w14:paraId="4ED6C45B" w14:textId="099B2C02" w:rsidR="001C6992" w:rsidRPr="00C14DA2" w:rsidRDefault="001C6992">
            <w:pPr>
              <w:pStyle w:val="BodyText"/>
              <w:spacing w:before="0"/>
              <w:rPr>
                <w:ins w:id="4117" w:author="Cao, Ross" w:date="2025-12-24T14:02:00Z" w16du:dateUtc="2025-12-24T22:02:00Z"/>
                <w:sz w:val="20"/>
                <w:szCs w:val="20"/>
                <w:rPrChange w:id="4118" w:author="Song, Xuehang" w:date="2026-01-08T04:17:00Z" w16du:dateUtc="2026-01-08T12:17:00Z">
                  <w:rPr>
                    <w:ins w:id="4119" w:author="Cao, Ross" w:date="2025-12-24T14:02:00Z" w16du:dateUtc="2025-12-24T22:02:00Z"/>
                  </w:rPr>
                </w:rPrChange>
              </w:rPr>
              <w:pPrChange w:id="4120" w:author="Song, Xuehang" w:date="2026-01-08T04:17:00Z" w16du:dateUtc="2026-01-08T12:17:00Z">
                <w:pPr/>
              </w:pPrChange>
            </w:pPr>
            <w:ins w:id="4121" w:author="Cao, Ross" w:date="2025-12-24T14:03:00Z" w16du:dateUtc="2025-12-24T22:03:00Z">
              <w:r w:rsidRPr="00C14DA2">
                <w:rPr>
                  <w:color w:val="000000"/>
                  <w:sz w:val="20"/>
                  <w:szCs w:val="20"/>
                  <w:rPrChange w:id="4122" w:author="Song, Xuehang" w:date="2026-01-08T04:17:00Z" w16du:dateUtc="2026-01-08T12:17:00Z">
                    <w:rPr>
                      <w:rFonts w:ascii="Aptos Narrow" w:hAnsi="Aptos Narrow"/>
                      <w:color w:val="000000"/>
                    </w:rPr>
                  </w:rPrChange>
                </w:rPr>
                <w:t>Conv encoder-decoder</w:t>
              </w:r>
            </w:ins>
          </w:p>
        </w:tc>
        <w:tc>
          <w:tcPr>
            <w:tcW w:w="3551" w:type="dxa"/>
            <w:vAlign w:val="center"/>
          </w:tcPr>
          <w:p w14:paraId="2037B326" w14:textId="20F3F11D" w:rsidR="001C6992" w:rsidRPr="00C14DA2" w:rsidRDefault="001C6992">
            <w:pPr>
              <w:pStyle w:val="BodyText"/>
              <w:spacing w:before="0"/>
              <w:rPr>
                <w:ins w:id="4123" w:author="Cao, Ross" w:date="2025-12-24T14:02:00Z" w16du:dateUtc="2025-12-24T22:02:00Z"/>
                <w:sz w:val="20"/>
                <w:szCs w:val="20"/>
                <w:rPrChange w:id="4124" w:author="Song, Xuehang" w:date="2026-01-08T04:17:00Z" w16du:dateUtc="2026-01-08T12:17:00Z">
                  <w:rPr>
                    <w:ins w:id="4125" w:author="Cao, Ross" w:date="2025-12-24T14:02:00Z" w16du:dateUtc="2025-12-24T22:02:00Z"/>
                  </w:rPr>
                </w:rPrChange>
              </w:rPr>
              <w:pPrChange w:id="4126" w:author="Song, Xuehang" w:date="2026-01-08T04:17:00Z" w16du:dateUtc="2026-01-08T12:17:00Z">
                <w:pPr/>
              </w:pPrChange>
            </w:pPr>
            <w:ins w:id="4127" w:author="Cao, Ross" w:date="2025-12-24T14:03:00Z" w16du:dateUtc="2025-12-24T22:03:00Z">
              <w:r w:rsidRPr="00C14DA2">
                <w:rPr>
                  <w:color w:val="000000"/>
                  <w:sz w:val="20"/>
                  <w:szCs w:val="20"/>
                  <w:rPrChange w:id="4128" w:author="Song, Xuehang" w:date="2026-01-08T04:17:00Z" w16du:dateUtc="2026-01-08T12:17:00Z">
                    <w:rPr>
                      <w:rFonts w:ascii="Aptos Narrow" w:hAnsi="Aptos Narrow"/>
                      <w:color w:val="000000"/>
                    </w:rPr>
                  </w:rPrChange>
                </w:rPr>
                <w:t>UQ &amp; ensemble generation</w:t>
              </w:r>
            </w:ins>
          </w:p>
        </w:tc>
        <w:tc>
          <w:tcPr>
            <w:tcW w:w="3094" w:type="dxa"/>
            <w:vAlign w:val="center"/>
          </w:tcPr>
          <w:p w14:paraId="13E0755A" w14:textId="4975BBB4" w:rsidR="001C6992" w:rsidRPr="00C14DA2" w:rsidRDefault="001C6992">
            <w:pPr>
              <w:pStyle w:val="BodyText"/>
              <w:spacing w:before="0"/>
              <w:rPr>
                <w:ins w:id="4129" w:author="Cao, Ross" w:date="2025-12-24T14:02:00Z" w16du:dateUtc="2025-12-24T22:02:00Z"/>
                <w:sz w:val="20"/>
                <w:szCs w:val="20"/>
                <w:rPrChange w:id="4130" w:author="Song, Xuehang" w:date="2026-01-08T04:17:00Z" w16du:dateUtc="2026-01-08T12:17:00Z">
                  <w:rPr>
                    <w:ins w:id="4131" w:author="Cao, Ross" w:date="2025-12-24T14:02:00Z" w16du:dateUtc="2025-12-24T22:02:00Z"/>
                  </w:rPr>
                </w:rPrChange>
              </w:rPr>
              <w:pPrChange w:id="4132" w:author="Song, Xuehang" w:date="2026-01-08T04:17:00Z" w16du:dateUtc="2026-01-08T12:17:00Z">
                <w:pPr/>
              </w:pPrChange>
            </w:pPr>
            <w:ins w:id="4133" w:author="Cao, Ross" w:date="2025-12-24T14:03:00Z" w16du:dateUtc="2025-12-24T22:03:00Z">
              <w:r w:rsidRPr="00C14DA2">
                <w:rPr>
                  <w:color w:val="000000"/>
                  <w:sz w:val="20"/>
                  <w:szCs w:val="20"/>
                  <w:rPrChange w:id="4134" w:author="Song, Xuehang" w:date="2026-01-08T04:17:00Z" w16du:dateUtc="2026-01-08T12:17:00Z">
                    <w:rPr>
                      <w:rFonts w:ascii="Aptos Narrow" w:hAnsi="Aptos Narrow"/>
                      <w:color w:val="000000"/>
                    </w:rPr>
                  </w:rPrChange>
                </w:rPr>
                <w:t>General scientific computing</w:t>
              </w:r>
            </w:ins>
          </w:p>
        </w:tc>
        <w:tc>
          <w:tcPr>
            <w:tcW w:w="2689" w:type="dxa"/>
            <w:vAlign w:val="center"/>
          </w:tcPr>
          <w:p w14:paraId="2502A82E" w14:textId="16D08228" w:rsidR="001C6992" w:rsidRPr="00C14DA2" w:rsidRDefault="00834B8D">
            <w:pPr>
              <w:pStyle w:val="BodyText"/>
              <w:spacing w:before="0"/>
              <w:rPr>
                <w:ins w:id="4135" w:author="Cao, Ross" w:date="2025-12-24T14:02:00Z" w16du:dateUtc="2025-12-24T22:02:00Z"/>
                <w:sz w:val="20"/>
                <w:szCs w:val="20"/>
                <w:rPrChange w:id="4136" w:author="Song, Xuehang" w:date="2026-01-08T04:17:00Z" w16du:dateUtc="2026-01-08T12:17:00Z">
                  <w:rPr>
                    <w:ins w:id="4137" w:author="Cao, Ross" w:date="2025-12-24T14:02:00Z" w16du:dateUtc="2025-12-24T22:02:00Z"/>
                  </w:rPr>
                </w:rPrChange>
              </w:rPr>
              <w:pPrChange w:id="4138" w:author="Song, Xuehang" w:date="2026-01-08T04:17:00Z" w16du:dateUtc="2026-01-08T12:17:00Z">
                <w:pPr/>
              </w:pPrChange>
            </w:pPr>
            <w:r w:rsidRPr="00C14DA2">
              <w:rPr>
                <w:sz w:val="20"/>
                <w:szCs w:val="20"/>
                <w:rPrChange w:id="4139" w:author="Song, Xuehang" w:date="2026-01-08T04:17:00Z" w16du:dateUtc="2026-01-08T12:17:00Z">
                  <w:rPr/>
                </w:rPrChange>
              </w:rPr>
              <w:fldChar w:fldCharType="begin"/>
            </w:r>
            <w:r w:rsidRPr="00C14DA2">
              <w:rPr>
                <w:sz w:val="20"/>
                <w:szCs w:val="20"/>
                <w:rPrChange w:id="4140" w:author="Song, Xuehang" w:date="2026-01-08T04:17:00Z" w16du:dateUtc="2026-01-08T12:17:00Z">
                  <w:rPr/>
                </w:rPrChange>
              </w:rPr>
              <w:instrText xml:space="preserve"> ADDIN EN.CITE &lt;EndNote&gt;&lt;Cite&gt;&lt;Author&gt;Zhu&lt;/Author&gt;&lt;Year&gt;2018&lt;/Year&gt;&lt;RecNum&gt;613&lt;/RecNum&gt;&lt;DisplayText&gt;(Zhu and Zabaras, 2018)&lt;/DisplayText&gt;&lt;record&gt;&lt;rec-number&gt;613&lt;/rec-number&gt;&lt;foreign-keys&gt;&lt;key app="EN" db-id="avewzwavpffw96ewpdx505tfdawpfpatfzve" timestamp="1766165661"&gt;613&lt;/key&gt;&lt;/foreign-keys&gt;&lt;ref-type name="Journal Article"&gt;17&lt;/ref-type&gt;&lt;contributors&gt;&lt;authors&gt;&lt;author&gt;Zhu, Yinhao&lt;/author&gt;&lt;author&gt;Zabaras, Nicholas&lt;/author&gt;&lt;/authors&gt;&lt;/contributors&gt;&lt;titles&gt;&lt;title&gt;Bayesian deep convolutional encoder</w:instrText>
            </w:r>
            <w:r w:rsidRPr="00C14DA2">
              <w:rPr>
                <w:rFonts w:hint="eastAsia"/>
                <w:sz w:val="20"/>
                <w:szCs w:val="20"/>
                <w:rPrChange w:id="4141" w:author="Song, Xuehang" w:date="2026-01-08T04:17:00Z" w16du:dateUtc="2026-01-08T12:17:00Z">
                  <w:rPr>
                    <w:rFonts w:hint="eastAsia"/>
                  </w:rPr>
                </w:rPrChange>
              </w:rPr>
              <w:instrText>–</w:instrText>
            </w:r>
            <w:r w:rsidRPr="00C14DA2">
              <w:rPr>
                <w:sz w:val="20"/>
                <w:szCs w:val="20"/>
                <w:rPrChange w:id="4142" w:author="Song, Xuehang" w:date="2026-01-08T04:17:00Z" w16du:dateUtc="2026-01-08T12:17:00Z">
                  <w:rPr/>
                </w:rPrChange>
              </w:rPr>
              <w:instrText>decoder networks for surrogate modeling and uncertainty quantification&lt;/title&gt;&lt;secondary-title&gt;Journal of Computational Physics&lt;/secondary-title&gt;&lt;/titles&gt;&lt;periodical&gt;&lt;full-title&gt;Journal of Computational Physics&lt;/full-title&gt;&lt;/periodical&gt;&lt;pages&gt;415-447&lt;/pages&gt;&lt;volume&gt;366&lt;/volume&gt;&lt;keywords&gt;&lt;keyword&gt;Uncertainty quantification&lt;/keyword&gt;&lt;keyword&gt;Bayesian neural networks&lt;/keyword&gt;&lt;keyword&gt;Convolutional encoder</w:instrText>
            </w:r>
            <w:r w:rsidRPr="00C14DA2">
              <w:rPr>
                <w:rFonts w:hint="eastAsia"/>
                <w:sz w:val="20"/>
                <w:szCs w:val="20"/>
                <w:rPrChange w:id="4143" w:author="Song, Xuehang" w:date="2026-01-08T04:17:00Z" w16du:dateUtc="2026-01-08T12:17:00Z">
                  <w:rPr>
                    <w:rFonts w:hint="eastAsia"/>
                  </w:rPr>
                </w:rPrChange>
              </w:rPr>
              <w:instrText>–</w:instrText>
            </w:r>
            <w:r w:rsidRPr="00C14DA2">
              <w:rPr>
                <w:sz w:val="20"/>
                <w:szCs w:val="20"/>
                <w:rPrChange w:id="4144" w:author="Song, Xuehang" w:date="2026-01-08T04:17:00Z" w16du:dateUtc="2026-01-08T12:17:00Z">
                  <w:rPr/>
                </w:rPrChange>
              </w:rPr>
              <w:instrText>decoder networks&lt;/keyword&gt;&lt;keyword&gt;Deep learning&lt;/keyword&gt;&lt;keyword&gt;Porous media flows&lt;/keyword&gt;&lt;/keywords&gt;&lt;dates&gt;&lt;year&gt;2018&lt;/year&gt;&lt;pub-dates&gt;&lt;date&gt;2018/08/01/&lt;/date&gt;&lt;/pub-dates&gt;&lt;/dates&gt;&lt;isbn&gt;0021-9991&lt;/isbn&gt;&lt;label&gt;Conv encoder</w:instrText>
            </w:r>
            <w:r w:rsidRPr="00C14DA2">
              <w:rPr>
                <w:rFonts w:hint="eastAsia"/>
                <w:sz w:val="20"/>
                <w:szCs w:val="20"/>
                <w:rPrChange w:id="4145" w:author="Song, Xuehang" w:date="2026-01-08T04:17:00Z" w16du:dateUtc="2026-01-08T12:17:00Z">
                  <w:rPr>
                    <w:rFonts w:hint="eastAsia"/>
                  </w:rPr>
                </w:rPrChange>
              </w:rPr>
              <w:instrText>–</w:instrText>
            </w:r>
            <w:r w:rsidRPr="00C14DA2">
              <w:rPr>
                <w:sz w:val="20"/>
                <w:szCs w:val="20"/>
                <w:rPrChange w:id="4146" w:author="Song, Xuehang" w:date="2026-01-08T04:17:00Z" w16du:dateUtc="2026-01-08T12:17:00Z">
                  <w:rPr/>
                </w:rPrChange>
              </w:rPr>
              <w:instrText>decoder&lt;/label&gt;&lt;urls&gt;&lt;related-urls&gt;&lt;url&gt;https://www.sciencedirect.com/science/article/pii/S0021999118302341&lt;/url&gt;&lt;/related-urls&gt;&lt;/urls&gt;&lt;electronic-resource-num&gt;https://doi.org/10.1016/j.jcp.2018.04.018&lt;/electronic-resource-num&gt;&lt;research-notes&gt;UQ &amp;amp; ensemble generation&lt;/research-notes&gt;&lt;/record&gt;&lt;/Cite&gt;&lt;/EndNote&gt;</w:instrText>
            </w:r>
            <w:r w:rsidRPr="00C14DA2">
              <w:rPr>
                <w:sz w:val="20"/>
                <w:szCs w:val="20"/>
                <w:rPrChange w:id="4147" w:author="Song, Xuehang" w:date="2026-01-08T04:17:00Z" w16du:dateUtc="2026-01-08T12:17:00Z">
                  <w:rPr/>
                </w:rPrChange>
              </w:rPr>
              <w:fldChar w:fldCharType="separate"/>
            </w:r>
            <w:r w:rsidRPr="00C14DA2">
              <w:rPr>
                <w:noProof/>
                <w:sz w:val="20"/>
                <w:szCs w:val="20"/>
                <w:rPrChange w:id="4148" w:author="Song, Xuehang" w:date="2026-01-08T04:17:00Z" w16du:dateUtc="2026-01-08T12:17:00Z">
                  <w:rPr>
                    <w:noProof/>
                  </w:rPr>
                </w:rPrChange>
              </w:rPr>
              <w:t>(Zhu and Zabaras, 2018)</w:t>
            </w:r>
            <w:r w:rsidRPr="00C14DA2">
              <w:rPr>
                <w:sz w:val="20"/>
                <w:szCs w:val="20"/>
                <w:rPrChange w:id="4149" w:author="Song, Xuehang" w:date="2026-01-08T04:17:00Z" w16du:dateUtc="2026-01-08T12:17:00Z">
                  <w:rPr/>
                </w:rPrChange>
              </w:rPr>
              <w:fldChar w:fldCharType="end"/>
            </w:r>
          </w:p>
        </w:tc>
      </w:tr>
      <w:tr w:rsidR="00C14DA2" w:rsidRPr="00C14DA2" w14:paraId="16B29DC7" w14:textId="77777777" w:rsidTr="00C14DA2">
        <w:trPr>
          <w:trHeight w:val="141"/>
          <w:ins w:id="4150" w:author="Cao, Ross" w:date="2025-12-24T14:02:00Z"/>
        </w:trPr>
        <w:tc>
          <w:tcPr>
            <w:tcW w:w="1215" w:type="dxa"/>
            <w:vAlign w:val="center"/>
          </w:tcPr>
          <w:p w14:paraId="5E109433" w14:textId="44AEBDE2" w:rsidR="001C6992" w:rsidRPr="00C14DA2" w:rsidRDefault="001C6992">
            <w:pPr>
              <w:pStyle w:val="BodyText"/>
              <w:spacing w:before="0"/>
              <w:rPr>
                <w:ins w:id="4151" w:author="Cao, Ross" w:date="2025-12-24T14:02:00Z" w16du:dateUtc="2025-12-24T22:02:00Z"/>
                <w:sz w:val="20"/>
                <w:szCs w:val="20"/>
                <w:rPrChange w:id="4152" w:author="Song, Xuehang" w:date="2026-01-08T04:17:00Z" w16du:dateUtc="2026-01-08T12:17:00Z">
                  <w:rPr>
                    <w:ins w:id="4153" w:author="Cao, Ross" w:date="2025-12-24T14:02:00Z" w16du:dateUtc="2025-12-24T22:02:00Z"/>
                  </w:rPr>
                </w:rPrChange>
              </w:rPr>
              <w:pPrChange w:id="4154" w:author="Song, Xuehang" w:date="2026-01-08T04:17:00Z" w16du:dateUtc="2026-01-08T12:17:00Z">
                <w:pPr/>
              </w:pPrChange>
            </w:pPr>
            <w:ins w:id="4155" w:author="Cao, Ross" w:date="2025-12-24T14:03:00Z" w16du:dateUtc="2025-12-24T22:03:00Z">
              <w:r w:rsidRPr="00C14DA2">
                <w:rPr>
                  <w:color w:val="000000"/>
                  <w:sz w:val="20"/>
                  <w:szCs w:val="20"/>
                  <w:rPrChange w:id="4156" w:author="Song, Xuehang" w:date="2026-01-08T04:17:00Z" w16du:dateUtc="2026-01-08T12:17:00Z">
                    <w:rPr>
                      <w:rFonts w:ascii="Aptos Narrow" w:hAnsi="Aptos Narrow"/>
                      <w:color w:val="000000"/>
                    </w:rPr>
                  </w:rPrChange>
                </w:rPr>
                <w:t>2018</w:t>
              </w:r>
            </w:ins>
          </w:p>
        </w:tc>
        <w:tc>
          <w:tcPr>
            <w:tcW w:w="2897" w:type="dxa"/>
            <w:vAlign w:val="center"/>
          </w:tcPr>
          <w:p w14:paraId="3D125686" w14:textId="7EB76A9A" w:rsidR="001C6992" w:rsidRPr="00C14DA2" w:rsidRDefault="001C6992">
            <w:pPr>
              <w:pStyle w:val="BodyText"/>
              <w:spacing w:before="0"/>
              <w:rPr>
                <w:ins w:id="4157" w:author="Cao, Ross" w:date="2025-12-24T14:02:00Z" w16du:dateUtc="2025-12-24T22:02:00Z"/>
                <w:sz w:val="20"/>
                <w:szCs w:val="20"/>
                <w:rPrChange w:id="4158" w:author="Song, Xuehang" w:date="2026-01-08T04:17:00Z" w16du:dateUtc="2026-01-08T12:17:00Z">
                  <w:rPr>
                    <w:ins w:id="4159" w:author="Cao, Ross" w:date="2025-12-24T14:02:00Z" w16du:dateUtc="2025-12-24T22:02:00Z"/>
                  </w:rPr>
                </w:rPrChange>
              </w:rPr>
              <w:pPrChange w:id="4160" w:author="Song, Xuehang" w:date="2026-01-08T04:17:00Z" w16du:dateUtc="2026-01-08T12:17:00Z">
                <w:pPr/>
              </w:pPrChange>
            </w:pPr>
            <w:ins w:id="4161" w:author="Cao, Ross" w:date="2025-12-24T14:03:00Z" w16du:dateUtc="2025-12-24T22:03:00Z">
              <w:r w:rsidRPr="00C14DA2">
                <w:rPr>
                  <w:color w:val="000000"/>
                  <w:sz w:val="20"/>
                  <w:szCs w:val="20"/>
                  <w:rPrChange w:id="4162" w:author="Song, Xuehang" w:date="2026-01-08T04:17:00Z" w16du:dateUtc="2026-01-08T12:17:00Z">
                    <w:rPr>
                      <w:rFonts w:ascii="Aptos Narrow" w:hAnsi="Aptos Narrow"/>
                      <w:color w:val="000000"/>
                    </w:rPr>
                  </w:rPrChange>
                </w:rPr>
                <w:t>Generative models</w:t>
              </w:r>
            </w:ins>
          </w:p>
        </w:tc>
        <w:tc>
          <w:tcPr>
            <w:tcW w:w="3551" w:type="dxa"/>
            <w:vAlign w:val="center"/>
          </w:tcPr>
          <w:p w14:paraId="038E1F09" w14:textId="5D819E8A" w:rsidR="001C6992" w:rsidRPr="00C14DA2" w:rsidRDefault="001C6992">
            <w:pPr>
              <w:pStyle w:val="BodyText"/>
              <w:spacing w:before="0"/>
              <w:rPr>
                <w:ins w:id="4163" w:author="Cao, Ross" w:date="2025-12-24T14:02:00Z" w16du:dateUtc="2025-12-24T22:02:00Z"/>
                <w:sz w:val="20"/>
                <w:szCs w:val="20"/>
                <w:rPrChange w:id="4164" w:author="Song, Xuehang" w:date="2026-01-08T04:17:00Z" w16du:dateUtc="2026-01-08T12:17:00Z">
                  <w:rPr>
                    <w:ins w:id="4165" w:author="Cao, Ross" w:date="2025-12-24T14:02:00Z" w16du:dateUtc="2025-12-24T22:02:00Z"/>
                  </w:rPr>
                </w:rPrChange>
              </w:rPr>
              <w:pPrChange w:id="4166" w:author="Song, Xuehang" w:date="2026-01-08T04:17:00Z" w16du:dateUtc="2026-01-08T12:17:00Z">
                <w:pPr/>
              </w:pPrChange>
            </w:pPr>
            <w:ins w:id="4167" w:author="Cao, Ross" w:date="2025-12-24T14:03:00Z" w16du:dateUtc="2025-12-24T22:03:00Z">
              <w:r w:rsidRPr="00C14DA2">
                <w:rPr>
                  <w:color w:val="000000"/>
                  <w:sz w:val="20"/>
                  <w:szCs w:val="20"/>
                  <w:rPrChange w:id="4168" w:author="Song, Xuehang" w:date="2026-01-08T04:17:00Z" w16du:dateUtc="2026-01-08T12:17:00Z">
                    <w:rPr>
                      <w:rFonts w:ascii="Aptos Narrow" w:hAnsi="Aptos Narrow"/>
                      <w:color w:val="000000"/>
                    </w:rPr>
                  </w:rPrChange>
                </w:rPr>
                <w:t>UQ &amp; ensemble generation</w:t>
              </w:r>
            </w:ins>
          </w:p>
        </w:tc>
        <w:tc>
          <w:tcPr>
            <w:tcW w:w="3094" w:type="dxa"/>
            <w:vAlign w:val="center"/>
          </w:tcPr>
          <w:p w14:paraId="7E495343" w14:textId="50ABF311" w:rsidR="001C6992" w:rsidRPr="00C14DA2" w:rsidRDefault="001C6992">
            <w:pPr>
              <w:pStyle w:val="BodyText"/>
              <w:spacing w:before="0"/>
              <w:rPr>
                <w:ins w:id="4169" w:author="Cao, Ross" w:date="2025-12-24T14:02:00Z" w16du:dateUtc="2025-12-24T22:02:00Z"/>
                <w:sz w:val="20"/>
                <w:szCs w:val="20"/>
                <w:rPrChange w:id="4170" w:author="Song, Xuehang" w:date="2026-01-08T04:17:00Z" w16du:dateUtc="2026-01-08T12:17:00Z">
                  <w:rPr>
                    <w:ins w:id="4171" w:author="Cao, Ross" w:date="2025-12-24T14:02:00Z" w16du:dateUtc="2025-12-24T22:02:00Z"/>
                  </w:rPr>
                </w:rPrChange>
              </w:rPr>
              <w:pPrChange w:id="4172" w:author="Song, Xuehang" w:date="2026-01-08T04:17:00Z" w16du:dateUtc="2026-01-08T12:17:00Z">
                <w:pPr/>
              </w:pPrChange>
            </w:pPr>
            <w:ins w:id="4173" w:author="Cao, Ross" w:date="2025-12-24T14:03:00Z" w16du:dateUtc="2025-12-24T22:03:00Z">
              <w:r w:rsidRPr="00C14DA2">
                <w:rPr>
                  <w:color w:val="000000"/>
                  <w:sz w:val="20"/>
                  <w:szCs w:val="20"/>
                  <w:rPrChange w:id="4174" w:author="Song, Xuehang" w:date="2026-01-08T04:17:00Z" w16du:dateUtc="2026-01-08T12:17:00Z">
                    <w:rPr>
                      <w:rFonts w:ascii="Aptos Narrow" w:hAnsi="Aptos Narrow"/>
                      <w:color w:val="000000"/>
                    </w:rPr>
                  </w:rPrChange>
                </w:rPr>
                <w:t>Contaminant hydrogeology / remediation</w:t>
              </w:r>
            </w:ins>
          </w:p>
        </w:tc>
        <w:tc>
          <w:tcPr>
            <w:tcW w:w="2689" w:type="dxa"/>
            <w:vAlign w:val="center"/>
          </w:tcPr>
          <w:p w14:paraId="5E0C3DFB" w14:textId="20F894B8" w:rsidR="001C6992" w:rsidRPr="00C14DA2" w:rsidRDefault="00BE2A07">
            <w:pPr>
              <w:pStyle w:val="BodyText"/>
              <w:spacing w:before="0"/>
              <w:rPr>
                <w:ins w:id="4175" w:author="Cao, Ross" w:date="2025-12-24T14:02:00Z" w16du:dateUtc="2025-12-24T22:02:00Z"/>
                <w:sz w:val="20"/>
                <w:szCs w:val="20"/>
                <w:rPrChange w:id="4176" w:author="Song, Xuehang" w:date="2026-01-08T04:17:00Z" w16du:dateUtc="2026-01-08T12:17:00Z">
                  <w:rPr>
                    <w:ins w:id="4177" w:author="Cao, Ross" w:date="2025-12-24T14:02:00Z" w16du:dateUtc="2025-12-24T22:02:00Z"/>
                  </w:rPr>
                </w:rPrChange>
              </w:rPr>
              <w:pPrChange w:id="4178" w:author="Song, Xuehang" w:date="2026-01-08T04:17:00Z" w16du:dateUtc="2026-01-08T12:17:00Z">
                <w:pPr/>
              </w:pPrChange>
            </w:pPr>
            <w:r w:rsidRPr="00C14DA2">
              <w:rPr>
                <w:sz w:val="20"/>
                <w:szCs w:val="20"/>
                <w:rPrChange w:id="4179" w:author="Song, Xuehang" w:date="2026-01-08T04:17:00Z" w16du:dateUtc="2026-01-08T12:17:00Z">
                  <w:rPr/>
                </w:rPrChange>
              </w:rPr>
              <w:fldChar w:fldCharType="begin"/>
            </w:r>
            <w:r w:rsidRPr="00C14DA2">
              <w:rPr>
                <w:sz w:val="20"/>
                <w:szCs w:val="20"/>
                <w:rPrChange w:id="4180" w:author="Song, Xuehang" w:date="2026-01-08T04:17:00Z" w16du:dateUtc="2026-01-08T12:17:00Z">
                  <w:rPr/>
                </w:rPrChange>
              </w:rPr>
              <w:instrText xml:space="preserve"> ADDIN EN.CITE &lt;EndNote&gt;&lt;Cite&gt;&lt;Author&gt;Yang&lt;/Author&gt;&lt;Year&gt;2018&lt;/Year&gt;&lt;RecNum&gt;480&lt;/RecNum&gt;&lt;DisplayText&gt;(Yang et al., 2018)&lt;/DisplayText&gt;&lt;record&gt;&lt;rec-number&gt;480&lt;/rec-number&gt;&lt;foreign-keys&gt;&lt;key app="EN" db-id="avewzwavpffw96ewpdx505tfdawpfpatfzve" timestamp="1753288079" guid="0c1f057b-eda7-46f1-a7fc-8f629043727e"&gt;480&lt;/key&gt;&lt;/foreign-keys&gt;&lt;ref-type name="Journal Article"&gt;17&lt;/ref-type&gt;&lt;contributors&gt;&lt;authors&gt;&lt;author&gt;Yang, Lurong&lt;/author&gt;&lt;author&gt;Wang, Xinyu&lt;/author&gt;&lt;author&gt;Mendoza-Sanchez, Itza&lt;/author&gt;&lt;author&gt;Abriola, Linda M.&lt;/author&gt;&lt;/authors&gt;&lt;/contributors&gt;&lt;titles&gt;&lt;title&gt;Modeling the influence of coupled mass transfer processes on mass flux downgradient of heterogeneous DNAPL source zones&lt;/title&gt;&lt;secondary-title&gt;Journal of Contaminant Hydrology&lt;/secondary-title&gt;&lt;/titles&gt;&lt;periodical&gt;&lt;full-title&gt;Journal of Contaminant Hydrology&lt;/full-title&gt;&lt;/periodical&gt;&lt;pages&gt;1-14&lt;/pages&gt;&lt;volume&gt;211&lt;/volume&gt;&lt;keywords&gt;&lt;keyword&gt;Plume persistence&lt;/keyword&gt;&lt;keyword&gt;Sorption&lt;/keyword&gt;&lt;keyword&gt;DNAPL&lt;/keyword&gt;&lt;keyword&gt;Back diffusion&lt;/keyword&gt;&lt;keyword&gt;Transport model&lt;/keyword&gt;&lt;keyword&gt;Source zone heterogeneity&lt;/keyword&gt;&lt;/keywords&gt;&lt;dates&gt;&lt;year&gt;2018&lt;/year&gt;&lt;pub-dates&gt;&lt;date&gt;2018/04/01/&lt;/date&gt;&lt;/pub-dates&gt;&lt;/dates&gt;&lt;isbn&gt;0169-7722&lt;/isbn&gt;&lt;urls&gt;&lt;related-urls&gt;&lt;url&gt;https://www.sciencedirect.com/science/article/pii/S0169772217303091&lt;/url&gt;&lt;/related-urls&gt;&lt;/urls&gt;&lt;electronic-resource-num&gt;https://doi.org/10.1016/j.jconhyd.2018.02.003&lt;/electronic-resource-num&gt;&lt;research-notes&gt;UQ &amp;amp; ensemble generation&lt;/research-notes&gt;&lt;/record&gt;&lt;/Cite&gt;&lt;/EndNote&gt;</w:instrText>
            </w:r>
            <w:r w:rsidRPr="00C14DA2">
              <w:rPr>
                <w:sz w:val="20"/>
                <w:szCs w:val="20"/>
                <w:rPrChange w:id="4181" w:author="Song, Xuehang" w:date="2026-01-08T04:17:00Z" w16du:dateUtc="2026-01-08T12:17:00Z">
                  <w:rPr/>
                </w:rPrChange>
              </w:rPr>
              <w:fldChar w:fldCharType="separate"/>
            </w:r>
            <w:r w:rsidRPr="00C14DA2">
              <w:rPr>
                <w:noProof/>
                <w:sz w:val="20"/>
                <w:szCs w:val="20"/>
                <w:rPrChange w:id="4182" w:author="Song, Xuehang" w:date="2026-01-08T04:17:00Z" w16du:dateUtc="2026-01-08T12:17:00Z">
                  <w:rPr>
                    <w:noProof/>
                  </w:rPr>
                </w:rPrChange>
              </w:rPr>
              <w:t>(Yang et al., 2018)</w:t>
            </w:r>
            <w:r w:rsidRPr="00C14DA2">
              <w:rPr>
                <w:sz w:val="20"/>
                <w:szCs w:val="20"/>
                <w:rPrChange w:id="4183" w:author="Song, Xuehang" w:date="2026-01-08T04:17:00Z" w16du:dateUtc="2026-01-08T12:17:00Z">
                  <w:rPr/>
                </w:rPrChange>
              </w:rPr>
              <w:fldChar w:fldCharType="end"/>
            </w:r>
          </w:p>
        </w:tc>
      </w:tr>
      <w:tr w:rsidR="00C14DA2" w:rsidRPr="00C14DA2" w14:paraId="0DCE6203" w14:textId="77777777" w:rsidTr="00C14DA2">
        <w:trPr>
          <w:trHeight w:val="141"/>
          <w:ins w:id="4184" w:author="Cao, Ross" w:date="2025-12-24T14:02:00Z"/>
        </w:trPr>
        <w:tc>
          <w:tcPr>
            <w:tcW w:w="1215" w:type="dxa"/>
            <w:vAlign w:val="center"/>
          </w:tcPr>
          <w:p w14:paraId="35BF1705" w14:textId="6F98B255" w:rsidR="001C6992" w:rsidRPr="00C14DA2" w:rsidRDefault="001C6992">
            <w:pPr>
              <w:pStyle w:val="BodyText"/>
              <w:spacing w:before="0"/>
              <w:rPr>
                <w:ins w:id="4185" w:author="Cao, Ross" w:date="2025-12-24T14:02:00Z" w16du:dateUtc="2025-12-24T22:02:00Z"/>
                <w:sz w:val="20"/>
                <w:szCs w:val="20"/>
                <w:rPrChange w:id="4186" w:author="Song, Xuehang" w:date="2026-01-08T04:17:00Z" w16du:dateUtc="2026-01-08T12:17:00Z">
                  <w:rPr>
                    <w:ins w:id="4187" w:author="Cao, Ross" w:date="2025-12-24T14:02:00Z" w16du:dateUtc="2025-12-24T22:02:00Z"/>
                  </w:rPr>
                </w:rPrChange>
              </w:rPr>
              <w:pPrChange w:id="4188" w:author="Song, Xuehang" w:date="2026-01-08T04:17:00Z" w16du:dateUtc="2026-01-08T12:17:00Z">
                <w:pPr/>
              </w:pPrChange>
            </w:pPr>
            <w:ins w:id="4189" w:author="Cao, Ross" w:date="2025-12-24T14:03:00Z" w16du:dateUtc="2025-12-24T22:03:00Z">
              <w:r w:rsidRPr="00C14DA2">
                <w:rPr>
                  <w:color w:val="000000"/>
                  <w:sz w:val="20"/>
                  <w:szCs w:val="20"/>
                  <w:rPrChange w:id="4190" w:author="Song, Xuehang" w:date="2026-01-08T04:17:00Z" w16du:dateUtc="2026-01-08T12:17:00Z">
                    <w:rPr>
                      <w:rFonts w:ascii="Aptos Narrow" w:hAnsi="Aptos Narrow"/>
                      <w:color w:val="000000"/>
                    </w:rPr>
                  </w:rPrChange>
                </w:rPr>
                <w:t>2018</w:t>
              </w:r>
            </w:ins>
          </w:p>
        </w:tc>
        <w:tc>
          <w:tcPr>
            <w:tcW w:w="2897" w:type="dxa"/>
            <w:vAlign w:val="center"/>
          </w:tcPr>
          <w:p w14:paraId="7EE2E032" w14:textId="4FFE5AF1" w:rsidR="001C6992" w:rsidRPr="00C14DA2" w:rsidRDefault="001C6992">
            <w:pPr>
              <w:pStyle w:val="BodyText"/>
              <w:spacing w:before="0"/>
              <w:rPr>
                <w:ins w:id="4191" w:author="Cao, Ross" w:date="2025-12-24T14:02:00Z" w16du:dateUtc="2025-12-24T22:02:00Z"/>
                <w:sz w:val="20"/>
                <w:szCs w:val="20"/>
                <w:rPrChange w:id="4192" w:author="Song, Xuehang" w:date="2026-01-08T04:17:00Z" w16du:dateUtc="2026-01-08T12:17:00Z">
                  <w:rPr>
                    <w:ins w:id="4193" w:author="Cao, Ross" w:date="2025-12-24T14:02:00Z" w16du:dateUtc="2025-12-24T22:02:00Z"/>
                  </w:rPr>
                </w:rPrChange>
              </w:rPr>
              <w:pPrChange w:id="4194" w:author="Song, Xuehang" w:date="2026-01-08T04:17:00Z" w16du:dateUtc="2026-01-08T12:17:00Z">
                <w:pPr/>
              </w:pPrChange>
            </w:pPr>
            <w:ins w:id="4195" w:author="Cao, Ross" w:date="2025-12-24T14:03:00Z" w16du:dateUtc="2025-12-24T22:03:00Z">
              <w:r w:rsidRPr="00C14DA2">
                <w:rPr>
                  <w:color w:val="000000"/>
                  <w:sz w:val="20"/>
                  <w:szCs w:val="20"/>
                  <w:rPrChange w:id="4196" w:author="Song, Xuehang" w:date="2026-01-08T04:17:00Z" w16du:dateUtc="2026-01-08T12:17:00Z">
                    <w:rPr>
                      <w:rFonts w:ascii="Aptos Narrow" w:hAnsi="Aptos Narrow"/>
                      <w:color w:val="000000"/>
                    </w:rPr>
                  </w:rPrChange>
                </w:rPr>
                <w:t>Generative models</w:t>
              </w:r>
            </w:ins>
          </w:p>
        </w:tc>
        <w:tc>
          <w:tcPr>
            <w:tcW w:w="3551" w:type="dxa"/>
            <w:vAlign w:val="center"/>
          </w:tcPr>
          <w:p w14:paraId="60BFE602" w14:textId="6BF3B753" w:rsidR="001C6992" w:rsidRPr="00C14DA2" w:rsidRDefault="001C6992">
            <w:pPr>
              <w:pStyle w:val="BodyText"/>
              <w:spacing w:before="0"/>
              <w:rPr>
                <w:ins w:id="4197" w:author="Cao, Ross" w:date="2025-12-24T14:02:00Z" w16du:dateUtc="2025-12-24T22:02:00Z"/>
                <w:sz w:val="20"/>
                <w:szCs w:val="20"/>
                <w:rPrChange w:id="4198" w:author="Song, Xuehang" w:date="2026-01-08T04:17:00Z" w16du:dateUtc="2026-01-08T12:17:00Z">
                  <w:rPr>
                    <w:ins w:id="4199" w:author="Cao, Ross" w:date="2025-12-24T14:02:00Z" w16du:dateUtc="2025-12-24T22:02:00Z"/>
                  </w:rPr>
                </w:rPrChange>
              </w:rPr>
              <w:pPrChange w:id="4200" w:author="Song, Xuehang" w:date="2026-01-08T04:17:00Z" w16du:dateUtc="2026-01-08T12:17:00Z">
                <w:pPr/>
              </w:pPrChange>
            </w:pPr>
            <w:ins w:id="4201" w:author="Cao, Ross" w:date="2025-12-24T14:03:00Z" w16du:dateUtc="2025-12-24T22:03:00Z">
              <w:r w:rsidRPr="00C14DA2">
                <w:rPr>
                  <w:color w:val="000000"/>
                  <w:sz w:val="20"/>
                  <w:szCs w:val="20"/>
                  <w:rPrChange w:id="4202" w:author="Song, Xuehang" w:date="2026-01-08T04:17:00Z" w16du:dateUtc="2026-01-08T12:17:00Z">
                    <w:rPr>
                      <w:rFonts w:ascii="Aptos Narrow" w:hAnsi="Aptos Narrow"/>
                      <w:color w:val="000000"/>
                    </w:rPr>
                  </w:rPrChange>
                </w:rPr>
                <w:t>Inverse &amp; calibration</w:t>
              </w:r>
            </w:ins>
          </w:p>
        </w:tc>
        <w:tc>
          <w:tcPr>
            <w:tcW w:w="3094" w:type="dxa"/>
            <w:vAlign w:val="center"/>
          </w:tcPr>
          <w:p w14:paraId="3CE7C0B4" w14:textId="7FCCDAF1" w:rsidR="001C6992" w:rsidRPr="00C14DA2" w:rsidRDefault="001C6992">
            <w:pPr>
              <w:pStyle w:val="BodyText"/>
              <w:spacing w:before="0"/>
              <w:rPr>
                <w:ins w:id="4203" w:author="Cao, Ross" w:date="2025-12-24T14:02:00Z" w16du:dateUtc="2025-12-24T22:02:00Z"/>
                <w:sz w:val="20"/>
                <w:szCs w:val="20"/>
                <w:rPrChange w:id="4204" w:author="Song, Xuehang" w:date="2026-01-08T04:17:00Z" w16du:dateUtc="2026-01-08T12:17:00Z">
                  <w:rPr>
                    <w:ins w:id="4205" w:author="Cao, Ross" w:date="2025-12-24T14:02:00Z" w16du:dateUtc="2025-12-24T22:02:00Z"/>
                  </w:rPr>
                </w:rPrChange>
              </w:rPr>
              <w:pPrChange w:id="4206" w:author="Song, Xuehang" w:date="2026-01-08T04:17:00Z" w16du:dateUtc="2026-01-08T12:17:00Z">
                <w:pPr/>
              </w:pPrChange>
            </w:pPr>
            <w:ins w:id="4207" w:author="Cao, Ross" w:date="2025-12-24T14:03:00Z" w16du:dateUtc="2025-12-24T22:03:00Z">
              <w:r w:rsidRPr="00C14DA2">
                <w:rPr>
                  <w:color w:val="000000"/>
                  <w:sz w:val="20"/>
                  <w:szCs w:val="20"/>
                  <w:rPrChange w:id="4208" w:author="Song, Xuehang" w:date="2026-01-08T04:17:00Z" w16du:dateUtc="2026-01-08T12:17:00Z">
                    <w:rPr>
                      <w:rFonts w:ascii="Aptos Narrow" w:hAnsi="Aptos Narrow"/>
                      <w:color w:val="000000"/>
                    </w:rPr>
                  </w:rPrChange>
                </w:rPr>
                <w:t>Groundwater flow / fluid mechanics</w:t>
              </w:r>
            </w:ins>
          </w:p>
        </w:tc>
        <w:tc>
          <w:tcPr>
            <w:tcW w:w="2689" w:type="dxa"/>
            <w:vAlign w:val="center"/>
          </w:tcPr>
          <w:p w14:paraId="21D89B66" w14:textId="699308CC" w:rsidR="001C6992" w:rsidRPr="00C14DA2" w:rsidRDefault="00201DDD">
            <w:pPr>
              <w:pStyle w:val="BodyText"/>
              <w:spacing w:before="0"/>
              <w:rPr>
                <w:ins w:id="4209" w:author="Cao, Ross" w:date="2025-12-24T14:02:00Z" w16du:dateUtc="2025-12-24T22:02:00Z"/>
                <w:sz w:val="20"/>
                <w:szCs w:val="20"/>
                <w:rPrChange w:id="4210" w:author="Song, Xuehang" w:date="2026-01-08T04:17:00Z" w16du:dateUtc="2026-01-08T12:17:00Z">
                  <w:rPr>
                    <w:ins w:id="4211" w:author="Cao, Ross" w:date="2025-12-24T14:02:00Z" w16du:dateUtc="2025-12-24T22:02:00Z"/>
                  </w:rPr>
                </w:rPrChange>
              </w:rPr>
              <w:pPrChange w:id="4212" w:author="Song, Xuehang" w:date="2026-01-08T04:17:00Z" w16du:dateUtc="2026-01-08T12:17:00Z">
                <w:pPr/>
              </w:pPrChange>
            </w:pPr>
            <w:r w:rsidRPr="00C14DA2">
              <w:rPr>
                <w:sz w:val="20"/>
                <w:szCs w:val="20"/>
                <w:rPrChange w:id="4213" w:author="Song, Xuehang" w:date="2026-01-08T04:17:00Z" w16du:dateUtc="2026-01-08T12:17:00Z">
                  <w:rPr/>
                </w:rPrChange>
              </w:rPr>
              <w:fldChar w:fldCharType="begin"/>
            </w:r>
            <w:r w:rsidRPr="00C14DA2">
              <w:rPr>
                <w:sz w:val="20"/>
                <w:szCs w:val="20"/>
                <w:rPrChange w:id="4214" w:author="Song, Xuehang" w:date="2026-01-08T04:17:00Z" w16du:dateUtc="2026-01-08T12:17:00Z">
                  <w:rPr/>
                </w:rPrChange>
              </w:rPr>
              <w:instrText xml:space="preserve"> ADDIN EN.CITE &lt;EndNote&gt;&lt;Cite&gt;&lt;Author&gt;Laloy&lt;/Author&gt;&lt;Year&gt;2018&lt;/Year&gt;&lt;RecNum&gt;621&lt;/RecNum&gt;&lt;DisplayText&gt;(Laloy et al., 2018)&lt;/DisplayText&gt;&lt;record&gt;&lt;rec-number&gt;621&lt;/rec-number&gt;&lt;foreign-keys&gt;&lt;key app="EN" db-id="avewzwavpffw96ewpdx505tfdawpfpatfzve" timestamp="1766174398"&gt;621&lt;/key&gt;&lt;/foreign-keys&gt;&lt;ref-type name="Journal Article"&gt;17&lt;/ref-type&gt;&lt;contributors&gt;&lt;authors&gt;&lt;author&gt;Laloy, Eric&lt;/author&gt;&lt;author&gt;H</w:instrText>
            </w:r>
            <w:r w:rsidRPr="00C14DA2">
              <w:rPr>
                <w:rFonts w:hint="eastAsia"/>
                <w:sz w:val="20"/>
                <w:szCs w:val="20"/>
                <w:rPrChange w:id="4215" w:author="Song, Xuehang" w:date="2026-01-08T04:17:00Z" w16du:dateUtc="2026-01-08T12:17:00Z">
                  <w:rPr>
                    <w:rFonts w:hint="eastAsia"/>
                  </w:rPr>
                </w:rPrChange>
              </w:rPr>
              <w:instrText>é</w:instrText>
            </w:r>
            <w:r w:rsidRPr="00C14DA2">
              <w:rPr>
                <w:sz w:val="20"/>
                <w:szCs w:val="20"/>
                <w:rPrChange w:id="4216" w:author="Song, Xuehang" w:date="2026-01-08T04:17:00Z" w16du:dateUtc="2026-01-08T12:17:00Z">
                  <w:rPr/>
                </w:rPrChange>
              </w:rPr>
              <w:instrText>rault, Romain&lt;/author&gt;&lt;author&gt;Jacques, Diederik&lt;/author&gt;&lt;author&gt;Linde, Niklas&lt;/author&gt;&lt;/authors&gt;&lt;/contributors&gt;&lt;titles&gt;&lt;title&gt;Training-Image Based Geostatistical Inversion Using a Spatial Generative Adversarial Neural Network&lt;/title&gt;&lt;secondary-title&gt;Water Resources Research&lt;/secondary-title&gt;&lt;/titles&gt;&lt;periodical&gt;&lt;full-title&gt;Water Resources Research&lt;/full-title&gt;&lt;/periodical&gt;&lt;pages&gt;381-406&lt;/pages&gt;&lt;volume&gt;54&lt;/volume&gt;&lt;number&gt;1&lt;/number&gt;&lt;dates&gt;&lt;year&gt;2018&lt;/year&gt;&lt;/dates&gt;&lt;isbn&gt;0043-1397&lt;/isbn&gt;&lt;label&gt;Generative models&lt;/label&gt;&lt;urls&gt;&lt;related-urls&gt;&lt;url&gt;https://agupubs.onlinelibrary.wiley.com/doi/abs/10.1002/2017WR022148&lt;/url&gt;&lt;/related-urls&gt;&lt;/urls&gt;&lt;electronic-resource-num&gt;https://doi.org/10.1002/2017WR022148&lt;/electronic-resource-num&gt;&lt;/record&gt;&lt;/Cite&gt;&lt;/EndNote&gt;</w:instrText>
            </w:r>
            <w:r w:rsidRPr="00C14DA2">
              <w:rPr>
                <w:sz w:val="20"/>
                <w:szCs w:val="20"/>
                <w:rPrChange w:id="4217" w:author="Song, Xuehang" w:date="2026-01-08T04:17:00Z" w16du:dateUtc="2026-01-08T12:17:00Z">
                  <w:rPr/>
                </w:rPrChange>
              </w:rPr>
              <w:fldChar w:fldCharType="separate"/>
            </w:r>
            <w:r w:rsidRPr="00C14DA2">
              <w:rPr>
                <w:noProof/>
                <w:sz w:val="20"/>
                <w:szCs w:val="20"/>
                <w:rPrChange w:id="4218" w:author="Song, Xuehang" w:date="2026-01-08T04:17:00Z" w16du:dateUtc="2026-01-08T12:17:00Z">
                  <w:rPr>
                    <w:noProof/>
                  </w:rPr>
                </w:rPrChange>
              </w:rPr>
              <w:t>(Laloy et al., 2018)</w:t>
            </w:r>
            <w:r w:rsidRPr="00C14DA2">
              <w:rPr>
                <w:sz w:val="20"/>
                <w:szCs w:val="20"/>
                <w:rPrChange w:id="4219" w:author="Song, Xuehang" w:date="2026-01-08T04:17:00Z" w16du:dateUtc="2026-01-08T12:17:00Z">
                  <w:rPr/>
                </w:rPrChange>
              </w:rPr>
              <w:fldChar w:fldCharType="end"/>
            </w:r>
          </w:p>
        </w:tc>
      </w:tr>
      <w:tr w:rsidR="00C14DA2" w:rsidRPr="00C14DA2" w14:paraId="77E73E18" w14:textId="77777777" w:rsidTr="00C14DA2">
        <w:trPr>
          <w:trHeight w:val="481"/>
          <w:ins w:id="4220" w:author="Cao, Ross" w:date="2025-12-24T14:02:00Z"/>
        </w:trPr>
        <w:tc>
          <w:tcPr>
            <w:tcW w:w="1215" w:type="dxa"/>
            <w:vAlign w:val="center"/>
          </w:tcPr>
          <w:p w14:paraId="2595F1DB" w14:textId="70F8500D" w:rsidR="001C6992" w:rsidRPr="00C14DA2" w:rsidRDefault="001C6992">
            <w:pPr>
              <w:pStyle w:val="BodyText"/>
              <w:spacing w:before="0"/>
              <w:rPr>
                <w:ins w:id="4221" w:author="Cao, Ross" w:date="2025-12-24T14:02:00Z" w16du:dateUtc="2025-12-24T22:02:00Z"/>
                <w:sz w:val="20"/>
                <w:szCs w:val="20"/>
                <w:rPrChange w:id="4222" w:author="Song, Xuehang" w:date="2026-01-08T04:17:00Z" w16du:dateUtc="2026-01-08T12:17:00Z">
                  <w:rPr>
                    <w:ins w:id="4223" w:author="Cao, Ross" w:date="2025-12-24T14:02:00Z" w16du:dateUtc="2025-12-24T22:02:00Z"/>
                  </w:rPr>
                </w:rPrChange>
              </w:rPr>
              <w:pPrChange w:id="4224" w:author="Song, Xuehang" w:date="2026-01-08T04:17:00Z" w16du:dateUtc="2026-01-08T12:17:00Z">
                <w:pPr/>
              </w:pPrChange>
            </w:pPr>
            <w:ins w:id="4225" w:author="Cao, Ross" w:date="2025-12-24T14:03:00Z" w16du:dateUtc="2025-12-24T22:03:00Z">
              <w:r w:rsidRPr="00C14DA2">
                <w:rPr>
                  <w:color w:val="000000"/>
                  <w:sz w:val="20"/>
                  <w:szCs w:val="20"/>
                  <w:rPrChange w:id="4226" w:author="Song, Xuehang" w:date="2026-01-08T04:17:00Z" w16du:dateUtc="2026-01-08T12:17:00Z">
                    <w:rPr>
                      <w:rFonts w:ascii="Aptos Narrow" w:hAnsi="Aptos Narrow"/>
                      <w:color w:val="000000"/>
                    </w:rPr>
                  </w:rPrChange>
                </w:rPr>
                <w:lastRenderedPageBreak/>
                <w:t>2019</w:t>
              </w:r>
            </w:ins>
          </w:p>
        </w:tc>
        <w:tc>
          <w:tcPr>
            <w:tcW w:w="2897" w:type="dxa"/>
            <w:vAlign w:val="center"/>
          </w:tcPr>
          <w:p w14:paraId="046C1F73" w14:textId="0123F059" w:rsidR="001C6992" w:rsidRPr="00C14DA2" w:rsidRDefault="001C6992">
            <w:pPr>
              <w:pStyle w:val="BodyText"/>
              <w:spacing w:before="0"/>
              <w:rPr>
                <w:ins w:id="4227" w:author="Cao, Ross" w:date="2025-12-24T14:02:00Z" w16du:dateUtc="2025-12-24T22:02:00Z"/>
                <w:sz w:val="20"/>
                <w:szCs w:val="20"/>
                <w:rPrChange w:id="4228" w:author="Song, Xuehang" w:date="2026-01-08T04:17:00Z" w16du:dateUtc="2026-01-08T12:17:00Z">
                  <w:rPr>
                    <w:ins w:id="4229" w:author="Cao, Ross" w:date="2025-12-24T14:02:00Z" w16du:dateUtc="2025-12-24T22:02:00Z"/>
                  </w:rPr>
                </w:rPrChange>
              </w:rPr>
              <w:pPrChange w:id="4230" w:author="Song, Xuehang" w:date="2026-01-08T04:17:00Z" w16du:dateUtc="2026-01-08T12:17:00Z">
                <w:pPr/>
              </w:pPrChange>
            </w:pPr>
            <w:ins w:id="4231" w:author="Cao, Ross" w:date="2025-12-24T14:03:00Z" w16du:dateUtc="2025-12-24T22:03:00Z">
              <w:r w:rsidRPr="00C14DA2">
                <w:rPr>
                  <w:color w:val="000000"/>
                  <w:sz w:val="20"/>
                  <w:szCs w:val="20"/>
                  <w:rPrChange w:id="4232" w:author="Song, Xuehang" w:date="2026-01-08T04:17:00Z" w16du:dateUtc="2026-01-08T12:17:00Z">
                    <w:rPr>
                      <w:rFonts w:ascii="Aptos Narrow" w:hAnsi="Aptos Narrow"/>
                      <w:color w:val="000000"/>
                    </w:rPr>
                  </w:rPrChange>
                </w:rPr>
                <w:t>Conv encoder-decoder</w:t>
              </w:r>
            </w:ins>
          </w:p>
        </w:tc>
        <w:tc>
          <w:tcPr>
            <w:tcW w:w="3551" w:type="dxa"/>
            <w:vAlign w:val="center"/>
          </w:tcPr>
          <w:p w14:paraId="42FF3DCB" w14:textId="5AC82FEA" w:rsidR="001C6992" w:rsidRPr="00C14DA2" w:rsidRDefault="001C6992">
            <w:pPr>
              <w:pStyle w:val="BodyText"/>
              <w:spacing w:before="0"/>
              <w:rPr>
                <w:ins w:id="4233" w:author="Cao, Ross" w:date="2025-12-24T14:02:00Z" w16du:dateUtc="2025-12-24T22:02:00Z"/>
                <w:sz w:val="20"/>
                <w:szCs w:val="20"/>
                <w:rPrChange w:id="4234" w:author="Song, Xuehang" w:date="2026-01-08T04:17:00Z" w16du:dateUtc="2026-01-08T12:17:00Z">
                  <w:rPr>
                    <w:ins w:id="4235" w:author="Cao, Ross" w:date="2025-12-24T14:02:00Z" w16du:dateUtc="2025-12-24T22:02:00Z"/>
                  </w:rPr>
                </w:rPrChange>
              </w:rPr>
              <w:pPrChange w:id="4236" w:author="Song, Xuehang" w:date="2026-01-08T04:17:00Z" w16du:dateUtc="2026-01-08T12:17:00Z">
                <w:pPr/>
              </w:pPrChange>
            </w:pPr>
            <w:ins w:id="4237" w:author="Cao, Ross" w:date="2025-12-24T14:03:00Z" w16du:dateUtc="2025-12-24T22:03:00Z">
              <w:r w:rsidRPr="00C14DA2">
                <w:rPr>
                  <w:color w:val="000000"/>
                  <w:sz w:val="20"/>
                  <w:szCs w:val="20"/>
                  <w:rPrChange w:id="4238" w:author="Song, Xuehang" w:date="2026-01-08T04:17:00Z" w16du:dateUtc="2026-01-08T12:17:00Z">
                    <w:rPr>
                      <w:rFonts w:ascii="Aptos Narrow" w:hAnsi="Aptos Narrow"/>
                      <w:color w:val="000000"/>
                    </w:rPr>
                  </w:rPrChange>
                </w:rPr>
                <w:t>UQ &amp; ensemble generation</w:t>
              </w:r>
            </w:ins>
          </w:p>
        </w:tc>
        <w:tc>
          <w:tcPr>
            <w:tcW w:w="3094" w:type="dxa"/>
            <w:vAlign w:val="center"/>
          </w:tcPr>
          <w:p w14:paraId="54F2655E" w14:textId="4CE31CF1" w:rsidR="001C6992" w:rsidRPr="00C14DA2" w:rsidRDefault="001C6992">
            <w:pPr>
              <w:pStyle w:val="BodyText"/>
              <w:spacing w:before="0"/>
              <w:rPr>
                <w:ins w:id="4239" w:author="Cao, Ross" w:date="2025-12-24T14:02:00Z" w16du:dateUtc="2025-12-24T22:02:00Z"/>
                <w:sz w:val="20"/>
                <w:szCs w:val="20"/>
                <w:rPrChange w:id="4240" w:author="Song, Xuehang" w:date="2026-01-08T04:17:00Z" w16du:dateUtc="2026-01-08T12:17:00Z">
                  <w:rPr>
                    <w:ins w:id="4241" w:author="Cao, Ross" w:date="2025-12-24T14:02:00Z" w16du:dateUtc="2025-12-24T22:02:00Z"/>
                  </w:rPr>
                </w:rPrChange>
              </w:rPr>
              <w:pPrChange w:id="4242" w:author="Song, Xuehang" w:date="2026-01-08T04:17:00Z" w16du:dateUtc="2026-01-08T12:17:00Z">
                <w:pPr/>
              </w:pPrChange>
            </w:pPr>
            <w:ins w:id="4243" w:author="Cao, Ross" w:date="2025-12-24T14:03:00Z" w16du:dateUtc="2025-12-24T22:03:00Z">
              <w:r w:rsidRPr="00C14DA2">
                <w:rPr>
                  <w:color w:val="000000"/>
                  <w:sz w:val="20"/>
                  <w:szCs w:val="20"/>
                  <w:rPrChange w:id="4244" w:author="Song, Xuehang" w:date="2026-01-08T04:17:00Z" w16du:dateUtc="2026-01-08T12:17:00Z">
                    <w:rPr>
                      <w:rFonts w:ascii="Aptos Narrow" w:hAnsi="Aptos Narrow"/>
                      <w:color w:val="000000"/>
                    </w:rPr>
                  </w:rPrChange>
                </w:rPr>
                <w:t>Groundwater flow / fluid mechanics</w:t>
              </w:r>
            </w:ins>
          </w:p>
        </w:tc>
        <w:tc>
          <w:tcPr>
            <w:tcW w:w="2689" w:type="dxa"/>
            <w:vAlign w:val="center"/>
          </w:tcPr>
          <w:p w14:paraId="7227B212" w14:textId="62B7107B" w:rsidR="001C6992" w:rsidRPr="00C14DA2" w:rsidRDefault="00201DDD">
            <w:pPr>
              <w:pStyle w:val="BodyText"/>
              <w:spacing w:before="0"/>
              <w:rPr>
                <w:ins w:id="4245" w:author="Cao, Ross" w:date="2025-12-24T14:02:00Z" w16du:dateUtc="2025-12-24T22:02:00Z"/>
                <w:sz w:val="20"/>
                <w:szCs w:val="20"/>
                <w:rPrChange w:id="4246" w:author="Song, Xuehang" w:date="2026-01-08T04:17:00Z" w16du:dateUtc="2026-01-08T12:17:00Z">
                  <w:rPr>
                    <w:ins w:id="4247" w:author="Cao, Ross" w:date="2025-12-24T14:02:00Z" w16du:dateUtc="2025-12-24T22:02:00Z"/>
                  </w:rPr>
                </w:rPrChange>
              </w:rPr>
              <w:pPrChange w:id="4248" w:author="Song, Xuehang" w:date="2026-01-08T04:17:00Z" w16du:dateUtc="2026-01-08T12:17:00Z">
                <w:pPr/>
              </w:pPrChange>
            </w:pPr>
            <w:r w:rsidRPr="00C14DA2">
              <w:rPr>
                <w:sz w:val="20"/>
                <w:szCs w:val="20"/>
                <w:rPrChange w:id="4249" w:author="Song, Xuehang" w:date="2026-01-08T04:17:00Z" w16du:dateUtc="2026-01-08T12:17:00Z">
                  <w:rPr/>
                </w:rPrChange>
              </w:rPr>
              <w:fldChar w:fldCharType="begin"/>
            </w:r>
            <w:r w:rsidRPr="00C14DA2">
              <w:rPr>
                <w:sz w:val="20"/>
                <w:szCs w:val="20"/>
                <w:rPrChange w:id="4250" w:author="Song, Xuehang" w:date="2026-01-08T04:17:00Z" w16du:dateUtc="2026-01-08T12:17:00Z">
                  <w:rPr/>
                </w:rPrChange>
              </w:rPr>
              <w:instrText xml:space="preserve"> ADDIN EN.CITE &lt;EndNote&gt;&lt;Cite&gt;&lt;Author&gt;Zhu&lt;/Author&gt;&lt;Year&gt;2019&lt;/Year&gt;&lt;RecNum&gt;622&lt;/RecNum&gt;&lt;DisplayText&gt;(Zhu et al., 2019)&lt;/DisplayText&gt;&lt;record&gt;&lt;rec-number&gt;622&lt;/rec-number&gt;&lt;foreign-keys&gt;&lt;key app="EN" db-id="avewzwavpffw96ewpdx505tfdawpfpatfzve" timestamp="1766174565"&gt;622&lt;/key&gt;&lt;/foreign-keys&gt;&lt;ref-type name="Journal Article"&gt;17&lt;/ref-type&gt;&lt;contributors&gt;&lt;authors&gt;&lt;author&gt;Zhu, Yinhao&lt;/author&gt;&lt;author&gt;Zabaras, Nicholas&lt;/author&gt;&lt;author&gt;Koutsourelakis, Phaedon-Stelios&lt;/author&gt;&lt;author&gt;Perdikaris, Paris&lt;/author&gt;&lt;/authors&gt;&lt;/contributors&gt;&lt;titles&gt;&lt;title&gt;Physics-constrained deep learning for high-dimensional surrogate modeling and uncertainty quantification without labeled data&lt;/title&gt;&lt;secondary-title&gt;Journal of Computational Physics&lt;/secondary-title&gt;&lt;/titles&gt;&lt;periodical&gt;&lt;full-title&gt;Journal of Computational Physics&lt;/full-title&gt;&lt;/periodical&gt;&lt;pages&gt;56-81&lt;/pages&gt;&lt;volume&gt;394&lt;/volume&gt;&lt;keywords&gt;&lt;keyword&gt;Physics-constrained&lt;/keyword&gt;&lt;keyword&gt;Normalizing flow&lt;/keyword&gt;&lt;keyword&gt;Conditional generative model&lt;/keyword&gt;&lt;keyword&gt;Reverse KL divergence&lt;/keyword&gt;&lt;keyword&gt;Surrogate modeling&lt;/keyword&gt;&lt;keyword&gt;Uncertainty quantification&lt;/keyword&gt;&lt;/keywords&gt;&lt;dates&gt;&lt;year&gt;2019&lt;/year&gt;&lt;pub-dates&gt;&lt;date&gt;2019/10/01/&lt;/date&gt;&lt;/pub-dates&gt;&lt;/dates&gt;&lt;isbn&gt;0021-9991&lt;/isbn&gt;&lt;label&gt;Conv encoder-decoder&lt;/label&gt;&lt;urls&gt;&lt;related-urls&gt;&lt;url&gt;https://www.sciencedirect.com/science/article/pii/S0021999119303559&lt;/url&gt;&lt;/related-urls&gt;&lt;/urls&gt;&lt;electronic-resource-num&gt;https://doi.org/10.1016/j.jcp.2019.05.024&lt;/electronic-resource-num&gt;&lt;/record&gt;&lt;/Cite&gt;&lt;/EndNote&gt;</w:instrText>
            </w:r>
            <w:r w:rsidRPr="00C14DA2">
              <w:rPr>
                <w:sz w:val="20"/>
                <w:szCs w:val="20"/>
                <w:rPrChange w:id="4251" w:author="Song, Xuehang" w:date="2026-01-08T04:17:00Z" w16du:dateUtc="2026-01-08T12:17:00Z">
                  <w:rPr/>
                </w:rPrChange>
              </w:rPr>
              <w:fldChar w:fldCharType="separate"/>
            </w:r>
            <w:r w:rsidRPr="00C14DA2">
              <w:rPr>
                <w:noProof/>
                <w:sz w:val="20"/>
                <w:szCs w:val="20"/>
                <w:rPrChange w:id="4252" w:author="Song, Xuehang" w:date="2026-01-08T04:17:00Z" w16du:dateUtc="2026-01-08T12:17:00Z">
                  <w:rPr>
                    <w:noProof/>
                  </w:rPr>
                </w:rPrChange>
              </w:rPr>
              <w:t>(Zhu et al., 2019)</w:t>
            </w:r>
            <w:r w:rsidRPr="00C14DA2">
              <w:rPr>
                <w:sz w:val="20"/>
                <w:szCs w:val="20"/>
                <w:rPrChange w:id="4253" w:author="Song, Xuehang" w:date="2026-01-08T04:17:00Z" w16du:dateUtc="2026-01-08T12:17:00Z">
                  <w:rPr/>
                </w:rPrChange>
              </w:rPr>
              <w:fldChar w:fldCharType="end"/>
            </w:r>
          </w:p>
        </w:tc>
      </w:tr>
      <w:tr w:rsidR="00C14DA2" w:rsidRPr="00C14DA2" w14:paraId="6DB3CB01" w14:textId="77777777" w:rsidTr="00C14DA2">
        <w:trPr>
          <w:trHeight w:val="236"/>
          <w:ins w:id="4254" w:author="Cao, Ross" w:date="2025-12-24T14:02:00Z"/>
        </w:trPr>
        <w:tc>
          <w:tcPr>
            <w:tcW w:w="1215" w:type="dxa"/>
            <w:vAlign w:val="center"/>
          </w:tcPr>
          <w:p w14:paraId="5BD91EE2" w14:textId="3FDA354C" w:rsidR="001C6992" w:rsidRPr="00C14DA2" w:rsidRDefault="001C6992">
            <w:pPr>
              <w:pStyle w:val="BodyText"/>
              <w:spacing w:before="0"/>
              <w:rPr>
                <w:ins w:id="4255" w:author="Cao, Ross" w:date="2025-12-24T14:02:00Z" w16du:dateUtc="2025-12-24T22:02:00Z"/>
                <w:sz w:val="20"/>
                <w:szCs w:val="20"/>
                <w:rPrChange w:id="4256" w:author="Song, Xuehang" w:date="2026-01-08T04:17:00Z" w16du:dateUtc="2026-01-08T12:17:00Z">
                  <w:rPr>
                    <w:ins w:id="4257" w:author="Cao, Ross" w:date="2025-12-24T14:02:00Z" w16du:dateUtc="2025-12-24T22:02:00Z"/>
                  </w:rPr>
                </w:rPrChange>
              </w:rPr>
              <w:pPrChange w:id="4258" w:author="Song, Xuehang" w:date="2026-01-08T04:17:00Z" w16du:dateUtc="2026-01-08T12:17:00Z">
                <w:pPr/>
              </w:pPrChange>
            </w:pPr>
            <w:ins w:id="4259" w:author="Cao, Ross" w:date="2025-12-24T14:03:00Z" w16du:dateUtc="2025-12-24T22:03:00Z">
              <w:r w:rsidRPr="00C14DA2">
                <w:rPr>
                  <w:color w:val="000000"/>
                  <w:sz w:val="20"/>
                  <w:szCs w:val="20"/>
                  <w:rPrChange w:id="4260" w:author="Song, Xuehang" w:date="2026-01-08T04:17:00Z" w16du:dateUtc="2026-01-08T12:17:00Z">
                    <w:rPr>
                      <w:rFonts w:ascii="Aptos Narrow" w:hAnsi="Aptos Narrow"/>
                      <w:color w:val="000000"/>
                    </w:rPr>
                  </w:rPrChange>
                </w:rPr>
                <w:t>2019</w:t>
              </w:r>
            </w:ins>
          </w:p>
        </w:tc>
        <w:tc>
          <w:tcPr>
            <w:tcW w:w="2897" w:type="dxa"/>
            <w:vAlign w:val="center"/>
          </w:tcPr>
          <w:p w14:paraId="3382B638" w14:textId="313B8618" w:rsidR="001C6992" w:rsidRPr="00C14DA2" w:rsidRDefault="001C6992">
            <w:pPr>
              <w:pStyle w:val="BodyText"/>
              <w:spacing w:before="0"/>
              <w:rPr>
                <w:ins w:id="4261" w:author="Cao, Ross" w:date="2025-12-24T14:02:00Z" w16du:dateUtc="2025-12-24T22:02:00Z"/>
                <w:sz w:val="20"/>
                <w:szCs w:val="20"/>
                <w:rPrChange w:id="4262" w:author="Song, Xuehang" w:date="2026-01-08T04:17:00Z" w16du:dateUtc="2026-01-08T12:17:00Z">
                  <w:rPr>
                    <w:ins w:id="4263" w:author="Cao, Ross" w:date="2025-12-24T14:02:00Z" w16du:dateUtc="2025-12-24T22:02:00Z"/>
                  </w:rPr>
                </w:rPrChange>
              </w:rPr>
              <w:pPrChange w:id="4264" w:author="Song, Xuehang" w:date="2026-01-08T04:17:00Z" w16du:dateUtc="2026-01-08T12:17:00Z">
                <w:pPr/>
              </w:pPrChange>
            </w:pPr>
            <w:ins w:id="4265" w:author="Cao, Ross" w:date="2025-12-24T14:03:00Z" w16du:dateUtc="2025-12-24T22:03:00Z">
              <w:r w:rsidRPr="00C14DA2">
                <w:rPr>
                  <w:color w:val="000000"/>
                  <w:sz w:val="20"/>
                  <w:szCs w:val="20"/>
                  <w:rPrChange w:id="4266" w:author="Song, Xuehang" w:date="2026-01-08T04:17:00Z" w16du:dateUtc="2026-01-08T12:17:00Z">
                    <w:rPr>
                      <w:rFonts w:ascii="Aptos Narrow" w:hAnsi="Aptos Narrow"/>
                      <w:color w:val="000000"/>
                    </w:rPr>
                  </w:rPrChange>
                </w:rPr>
                <w:t>Conv encoder-decoder</w:t>
              </w:r>
            </w:ins>
          </w:p>
        </w:tc>
        <w:tc>
          <w:tcPr>
            <w:tcW w:w="3551" w:type="dxa"/>
            <w:vAlign w:val="center"/>
          </w:tcPr>
          <w:p w14:paraId="38954E52" w14:textId="53940642" w:rsidR="001C6992" w:rsidRPr="00C14DA2" w:rsidRDefault="001C6992">
            <w:pPr>
              <w:pStyle w:val="BodyText"/>
              <w:spacing w:before="0"/>
              <w:rPr>
                <w:ins w:id="4267" w:author="Cao, Ross" w:date="2025-12-24T14:02:00Z" w16du:dateUtc="2025-12-24T22:02:00Z"/>
                <w:sz w:val="20"/>
                <w:szCs w:val="20"/>
                <w:rPrChange w:id="4268" w:author="Song, Xuehang" w:date="2026-01-08T04:17:00Z" w16du:dateUtc="2026-01-08T12:17:00Z">
                  <w:rPr>
                    <w:ins w:id="4269" w:author="Cao, Ross" w:date="2025-12-24T14:02:00Z" w16du:dateUtc="2025-12-24T22:02:00Z"/>
                  </w:rPr>
                </w:rPrChange>
              </w:rPr>
              <w:pPrChange w:id="4270" w:author="Song, Xuehang" w:date="2026-01-08T04:17:00Z" w16du:dateUtc="2026-01-08T12:17:00Z">
                <w:pPr/>
              </w:pPrChange>
            </w:pPr>
            <w:ins w:id="4271" w:author="Cao, Ross" w:date="2025-12-24T14:03:00Z" w16du:dateUtc="2025-12-24T22:03:00Z">
              <w:r w:rsidRPr="00C14DA2">
                <w:rPr>
                  <w:color w:val="000000"/>
                  <w:sz w:val="20"/>
                  <w:szCs w:val="20"/>
                  <w:rPrChange w:id="4272" w:author="Song, Xuehang" w:date="2026-01-08T04:17:00Z" w16du:dateUtc="2026-01-08T12:17:00Z">
                    <w:rPr>
                      <w:rFonts w:ascii="Aptos Narrow" w:hAnsi="Aptos Narrow"/>
                      <w:color w:val="000000"/>
                    </w:rPr>
                  </w:rPrChange>
                </w:rPr>
                <w:t>UQ &amp; ensemble generation</w:t>
              </w:r>
            </w:ins>
          </w:p>
        </w:tc>
        <w:tc>
          <w:tcPr>
            <w:tcW w:w="3094" w:type="dxa"/>
            <w:vAlign w:val="center"/>
          </w:tcPr>
          <w:p w14:paraId="52EA80AC" w14:textId="70C0ED03" w:rsidR="001C6992" w:rsidRPr="00C14DA2" w:rsidRDefault="001C6992">
            <w:pPr>
              <w:pStyle w:val="BodyText"/>
              <w:spacing w:before="0"/>
              <w:rPr>
                <w:ins w:id="4273" w:author="Cao, Ross" w:date="2025-12-24T14:02:00Z" w16du:dateUtc="2025-12-24T22:02:00Z"/>
                <w:sz w:val="20"/>
                <w:szCs w:val="20"/>
                <w:rPrChange w:id="4274" w:author="Song, Xuehang" w:date="2026-01-08T04:17:00Z" w16du:dateUtc="2026-01-08T12:17:00Z">
                  <w:rPr>
                    <w:ins w:id="4275" w:author="Cao, Ross" w:date="2025-12-24T14:02:00Z" w16du:dateUtc="2025-12-24T22:02:00Z"/>
                  </w:rPr>
                </w:rPrChange>
              </w:rPr>
              <w:pPrChange w:id="4276" w:author="Song, Xuehang" w:date="2026-01-08T04:17:00Z" w16du:dateUtc="2026-01-08T12:17:00Z">
                <w:pPr/>
              </w:pPrChange>
            </w:pPr>
            <w:ins w:id="4277" w:author="Cao, Ross" w:date="2025-12-24T14:03:00Z" w16du:dateUtc="2025-12-24T22:03:00Z">
              <w:r w:rsidRPr="00C14DA2">
                <w:rPr>
                  <w:color w:val="000000"/>
                  <w:sz w:val="20"/>
                  <w:szCs w:val="20"/>
                  <w:rPrChange w:id="4278" w:author="Song, Xuehang" w:date="2026-01-08T04:17:00Z" w16du:dateUtc="2026-01-08T12:17:00Z">
                    <w:rPr>
                      <w:rFonts w:ascii="Aptos Narrow" w:hAnsi="Aptos Narrow"/>
                      <w:color w:val="000000"/>
                    </w:rPr>
                  </w:rPrChange>
                </w:rPr>
                <w:t>CO</w:t>
              </w:r>
              <w:r w:rsidRPr="00C14DA2">
                <w:rPr>
                  <w:color w:val="000000"/>
                  <w:sz w:val="20"/>
                  <w:szCs w:val="20"/>
                  <w:vertAlign w:val="subscript"/>
                  <w:rPrChange w:id="4279" w:author="Song, Xuehang" w:date="2026-01-08T04:17:00Z" w16du:dateUtc="2026-01-08T12:17:00Z">
                    <w:rPr>
                      <w:rFonts w:ascii="Aptos Narrow" w:hAnsi="Aptos Narrow"/>
                      <w:color w:val="000000"/>
                    </w:rPr>
                  </w:rPrChange>
                </w:rPr>
                <w:t>2</w:t>
              </w:r>
              <w:r w:rsidRPr="00C14DA2">
                <w:rPr>
                  <w:color w:val="000000"/>
                  <w:sz w:val="20"/>
                  <w:szCs w:val="20"/>
                  <w:rPrChange w:id="4280" w:author="Song, Xuehang" w:date="2026-01-08T04:17:00Z" w16du:dateUtc="2026-01-08T12:17:00Z">
                    <w:rPr>
                      <w:rFonts w:ascii="Aptos Narrow" w:hAnsi="Aptos Narrow"/>
                      <w:color w:val="000000"/>
                    </w:rPr>
                  </w:rPrChange>
                </w:rPr>
                <w:t xml:space="preserve"> storage / geoenergy</w:t>
              </w:r>
            </w:ins>
          </w:p>
        </w:tc>
        <w:tc>
          <w:tcPr>
            <w:tcW w:w="2689" w:type="dxa"/>
            <w:vAlign w:val="center"/>
          </w:tcPr>
          <w:p w14:paraId="09571B02" w14:textId="4E800F50" w:rsidR="001C6992" w:rsidRPr="00C14DA2" w:rsidRDefault="00201DDD">
            <w:pPr>
              <w:pStyle w:val="BodyText"/>
              <w:spacing w:before="0"/>
              <w:rPr>
                <w:ins w:id="4281" w:author="Cao, Ross" w:date="2025-12-24T14:02:00Z" w16du:dateUtc="2025-12-24T22:02:00Z"/>
                <w:sz w:val="20"/>
                <w:szCs w:val="20"/>
                <w:rPrChange w:id="4282" w:author="Song, Xuehang" w:date="2026-01-08T04:17:00Z" w16du:dateUtc="2026-01-08T12:17:00Z">
                  <w:rPr>
                    <w:ins w:id="4283" w:author="Cao, Ross" w:date="2025-12-24T14:02:00Z" w16du:dateUtc="2025-12-24T22:02:00Z"/>
                  </w:rPr>
                </w:rPrChange>
              </w:rPr>
              <w:pPrChange w:id="4284" w:author="Song, Xuehang" w:date="2026-01-08T04:17:00Z" w16du:dateUtc="2026-01-08T12:17:00Z">
                <w:pPr/>
              </w:pPrChange>
            </w:pPr>
            <w:r w:rsidRPr="00C14DA2">
              <w:rPr>
                <w:sz w:val="20"/>
                <w:szCs w:val="20"/>
                <w:rPrChange w:id="4285" w:author="Song, Xuehang" w:date="2026-01-08T04:17:00Z" w16du:dateUtc="2026-01-08T12:17:00Z">
                  <w:rPr/>
                </w:rPrChange>
              </w:rPr>
              <w:fldChar w:fldCharType="begin"/>
            </w:r>
            <w:r w:rsidRPr="00C14DA2">
              <w:rPr>
                <w:sz w:val="20"/>
                <w:szCs w:val="20"/>
                <w:rPrChange w:id="4286" w:author="Song, Xuehang" w:date="2026-01-08T04:17:00Z" w16du:dateUtc="2026-01-08T12:17:00Z">
                  <w:rPr/>
                </w:rPrChange>
              </w:rPr>
              <w:instrText xml:space="preserve"> ADDIN EN.CITE &lt;EndNote&gt;&lt;Cite&gt;&lt;Author&gt;Mo&lt;/Author&gt;&lt;Year&gt;2019&lt;/Year&gt;&lt;RecNum&gt;593&lt;/RecNum&gt;&lt;DisplayText&gt;(Mo et al., 2019)&lt;/DisplayText&gt;&lt;record&gt;&lt;rec-number&gt;593&lt;/rec-number&gt;&lt;foreign-keys&gt;&lt;key app="EN" db-id="avewzwavpffw96ewpdx505tfdawpfpatfzve" timestamp="1764194788"&gt;593&lt;/key&gt;&lt;/foreign-keys&gt;&lt;ref-type name="Journal Article"&gt;17&lt;/ref-type&gt;&lt;contributors&gt;&lt;authors&gt;&lt;author&gt;Mo, Shaoxing&lt;/author&gt;&lt;author&gt;Zhu, Yinhao&lt;/author&gt;&lt;author&gt;Zabaras, Nicholas&lt;/author&gt;&lt;author&gt;Shi, Xiaoqing&lt;/author&gt;&lt;author&gt;Wu, Jichun&lt;/author&gt;&lt;/authors&gt;&lt;/contributors&gt;&lt;titles&gt;&lt;title&gt;Deep Convolutional Encoder-Decoder Networks for Uncertainty Quantification of Dynamic Multiphase Flow in Heterogeneous Media&lt;/title&gt;&lt;secondary-title&gt;Water Resources Research&lt;/secondary-title&gt;&lt;/titles&gt;&lt;periodical&gt;&lt;full-title&gt;Water Resources Research&lt;/full-title&gt;&lt;/periodical&gt;&lt;pages&gt;703-728&lt;/pages&gt;&lt;volume&gt;55&lt;/volume&gt;&lt;number&gt;1&lt;/number&gt;&lt;dates&gt;&lt;year&gt;2019&lt;/year&gt;&lt;/dates&gt;&lt;isbn&gt;0043-1397&lt;/isbn&gt;&lt;label&gt;Conv encoder</w:instrText>
            </w:r>
            <w:r w:rsidRPr="00C14DA2">
              <w:rPr>
                <w:rFonts w:hint="eastAsia"/>
                <w:sz w:val="20"/>
                <w:szCs w:val="20"/>
                <w:rPrChange w:id="4287" w:author="Song, Xuehang" w:date="2026-01-08T04:17:00Z" w16du:dateUtc="2026-01-08T12:17:00Z">
                  <w:rPr>
                    <w:rFonts w:hint="eastAsia"/>
                  </w:rPr>
                </w:rPrChange>
              </w:rPr>
              <w:instrText>–</w:instrText>
            </w:r>
            <w:r w:rsidRPr="00C14DA2">
              <w:rPr>
                <w:sz w:val="20"/>
                <w:szCs w:val="20"/>
                <w:rPrChange w:id="4288" w:author="Song, Xuehang" w:date="2026-01-08T04:17:00Z" w16du:dateUtc="2026-01-08T12:17:00Z">
                  <w:rPr/>
                </w:rPrChange>
              </w:rPr>
              <w:instrText>decoder&lt;/label&gt;&lt;urls&gt;&lt;related-urls&gt;&lt;url&gt;https://agupubs.onlinelibrary.wiley.com/doi/abs/10.1029/2018WR023528&lt;/url&gt;&lt;/related-urls&gt;&lt;/urls&gt;&lt;electronic-resource-num&gt;https://doi.org/10.1029/2018WR023528&lt;/electronic-resource-num&gt;&lt;research-notes&gt;UQ &amp;amp; ensemble generation&lt;/research-notes&gt;&lt;/record&gt;&lt;/Cite&gt;&lt;/EndNote&gt;</w:instrText>
            </w:r>
            <w:r w:rsidRPr="00C14DA2">
              <w:rPr>
                <w:sz w:val="20"/>
                <w:szCs w:val="20"/>
                <w:rPrChange w:id="4289" w:author="Song, Xuehang" w:date="2026-01-08T04:17:00Z" w16du:dateUtc="2026-01-08T12:17:00Z">
                  <w:rPr/>
                </w:rPrChange>
              </w:rPr>
              <w:fldChar w:fldCharType="separate"/>
            </w:r>
            <w:r w:rsidRPr="00C14DA2">
              <w:rPr>
                <w:noProof/>
                <w:sz w:val="20"/>
                <w:szCs w:val="20"/>
                <w:rPrChange w:id="4290" w:author="Song, Xuehang" w:date="2026-01-08T04:17:00Z" w16du:dateUtc="2026-01-08T12:17:00Z">
                  <w:rPr>
                    <w:noProof/>
                  </w:rPr>
                </w:rPrChange>
              </w:rPr>
              <w:t>(Mo et al., 2019)</w:t>
            </w:r>
            <w:r w:rsidRPr="00C14DA2">
              <w:rPr>
                <w:sz w:val="20"/>
                <w:szCs w:val="20"/>
                <w:rPrChange w:id="4291" w:author="Song, Xuehang" w:date="2026-01-08T04:17:00Z" w16du:dateUtc="2026-01-08T12:17:00Z">
                  <w:rPr/>
                </w:rPrChange>
              </w:rPr>
              <w:fldChar w:fldCharType="end"/>
            </w:r>
          </w:p>
        </w:tc>
      </w:tr>
      <w:tr w:rsidR="00C14DA2" w:rsidRPr="00C14DA2" w14:paraId="07F9724A" w14:textId="77777777" w:rsidTr="00C14DA2">
        <w:trPr>
          <w:trHeight w:val="244"/>
          <w:ins w:id="4292" w:author="Cao, Ross" w:date="2025-12-24T14:02:00Z"/>
        </w:trPr>
        <w:tc>
          <w:tcPr>
            <w:tcW w:w="1215" w:type="dxa"/>
            <w:vAlign w:val="center"/>
          </w:tcPr>
          <w:p w14:paraId="0E9A6870" w14:textId="34518088" w:rsidR="001C6992" w:rsidRPr="00C14DA2" w:rsidRDefault="001C6992">
            <w:pPr>
              <w:pStyle w:val="BodyText"/>
              <w:spacing w:before="0"/>
              <w:rPr>
                <w:ins w:id="4293" w:author="Cao, Ross" w:date="2025-12-24T14:02:00Z" w16du:dateUtc="2025-12-24T22:02:00Z"/>
                <w:sz w:val="20"/>
                <w:szCs w:val="20"/>
                <w:rPrChange w:id="4294" w:author="Song, Xuehang" w:date="2026-01-08T04:17:00Z" w16du:dateUtc="2026-01-08T12:17:00Z">
                  <w:rPr>
                    <w:ins w:id="4295" w:author="Cao, Ross" w:date="2025-12-24T14:02:00Z" w16du:dateUtc="2025-12-24T22:02:00Z"/>
                  </w:rPr>
                </w:rPrChange>
              </w:rPr>
              <w:pPrChange w:id="4296" w:author="Song, Xuehang" w:date="2026-01-08T04:17:00Z" w16du:dateUtc="2026-01-08T12:17:00Z">
                <w:pPr/>
              </w:pPrChange>
            </w:pPr>
            <w:ins w:id="4297" w:author="Cao, Ross" w:date="2025-12-24T14:03:00Z" w16du:dateUtc="2025-12-24T22:03:00Z">
              <w:r w:rsidRPr="00C14DA2">
                <w:rPr>
                  <w:color w:val="000000"/>
                  <w:sz w:val="20"/>
                  <w:szCs w:val="20"/>
                  <w:rPrChange w:id="4298" w:author="Song, Xuehang" w:date="2026-01-08T04:17:00Z" w16du:dateUtc="2026-01-08T12:17:00Z">
                    <w:rPr>
                      <w:rFonts w:ascii="Aptos Narrow" w:hAnsi="Aptos Narrow"/>
                      <w:color w:val="000000"/>
                    </w:rPr>
                  </w:rPrChange>
                </w:rPr>
                <w:t>2020</w:t>
              </w:r>
            </w:ins>
          </w:p>
        </w:tc>
        <w:tc>
          <w:tcPr>
            <w:tcW w:w="2897" w:type="dxa"/>
            <w:vAlign w:val="center"/>
          </w:tcPr>
          <w:p w14:paraId="54A5564C" w14:textId="35BC9F5F" w:rsidR="001C6992" w:rsidRPr="00C14DA2" w:rsidRDefault="001C6992">
            <w:pPr>
              <w:pStyle w:val="BodyText"/>
              <w:spacing w:before="0"/>
              <w:rPr>
                <w:ins w:id="4299" w:author="Cao, Ross" w:date="2025-12-24T14:02:00Z" w16du:dateUtc="2025-12-24T22:02:00Z"/>
                <w:sz w:val="20"/>
                <w:szCs w:val="20"/>
                <w:rPrChange w:id="4300" w:author="Song, Xuehang" w:date="2026-01-08T04:17:00Z" w16du:dateUtc="2026-01-08T12:17:00Z">
                  <w:rPr>
                    <w:ins w:id="4301" w:author="Cao, Ross" w:date="2025-12-24T14:02:00Z" w16du:dateUtc="2025-12-24T22:02:00Z"/>
                  </w:rPr>
                </w:rPrChange>
              </w:rPr>
              <w:pPrChange w:id="4302" w:author="Song, Xuehang" w:date="2026-01-08T04:17:00Z" w16du:dateUtc="2026-01-08T12:17:00Z">
                <w:pPr/>
              </w:pPrChange>
            </w:pPr>
            <w:ins w:id="4303" w:author="Cao, Ross" w:date="2025-12-24T14:03:00Z" w16du:dateUtc="2025-12-24T22:03:00Z">
              <w:r w:rsidRPr="00C14DA2">
                <w:rPr>
                  <w:color w:val="000000"/>
                  <w:sz w:val="20"/>
                  <w:szCs w:val="20"/>
                  <w:rPrChange w:id="4304" w:author="Song, Xuehang" w:date="2026-01-08T04:17:00Z" w16du:dateUtc="2026-01-08T12:17:00Z">
                    <w:rPr>
                      <w:rFonts w:ascii="Aptos Narrow" w:hAnsi="Aptos Narrow"/>
                      <w:color w:val="000000"/>
                    </w:rPr>
                  </w:rPrChange>
                </w:rPr>
                <w:t>Operator-learning</w:t>
              </w:r>
            </w:ins>
          </w:p>
        </w:tc>
        <w:tc>
          <w:tcPr>
            <w:tcW w:w="3551" w:type="dxa"/>
            <w:vAlign w:val="center"/>
          </w:tcPr>
          <w:p w14:paraId="65EC71A1" w14:textId="203AE1AC" w:rsidR="001C6992" w:rsidRPr="00C14DA2" w:rsidRDefault="001C6992">
            <w:pPr>
              <w:pStyle w:val="BodyText"/>
              <w:spacing w:before="0"/>
              <w:rPr>
                <w:ins w:id="4305" w:author="Cao, Ross" w:date="2025-12-24T14:02:00Z" w16du:dateUtc="2025-12-24T22:02:00Z"/>
                <w:sz w:val="20"/>
                <w:szCs w:val="20"/>
                <w:rPrChange w:id="4306" w:author="Song, Xuehang" w:date="2026-01-08T04:17:00Z" w16du:dateUtc="2026-01-08T12:17:00Z">
                  <w:rPr>
                    <w:ins w:id="4307" w:author="Cao, Ross" w:date="2025-12-24T14:02:00Z" w16du:dateUtc="2025-12-24T22:02:00Z"/>
                  </w:rPr>
                </w:rPrChange>
              </w:rPr>
              <w:pPrChange w:id="4308" w:author="Song, Xuehang" w:date="2026-01-08T04:17:00Z" w16du:dateUtc="2026-01-08T12:17:00Z">
                <w:pPr/>
              </w:pPrChange>
            </w:pPr>
            <w:ins w:id="4309" w:author="Cao, Ross" w:date="2025-12-24T14:03:00Z" w16du:dateUtc="2025-12-24T22:03:00Z">
              <w:r w:rsidRPr="00C14DA2">
                <w:rPr>
                  <w:color w:val="000000"/>
                  <w:sz w:val="20"/>
                  <w:szCs w:val="20"/>
                  <w:rPrChange w:id="4310" w:author="Song, Xuehang" w:date="2026-01-08T04:17:00Z" w16du:dateUtc="2026-01-08T12:17:00Z">
                    <w:rPr>
                      <w:rFonts w:ascii="Aptos Narrow" w:hAnsi="Aptos Narrow"/>
                      <w:color w:val="000000"/>
                    </w:rPr>
                  </w:rPrChange>
                </w:rPr>
                <w:t>Forward emulation</w:t>
              </w:r>
            </w:ins>
          </w:p>
        </w:tc>
        <w:tc>
          <w:tcPr>
            <w:tcW w:w="3094" w:type="dxa"/>
            <w:vAlign w:val="center"/>
          </w:tcPr>
          <w:p w14:paraId="3AD02D64" w14:textId="0DF03504" w:rsidR="001C6992" w:rsidRPr="00C14DA2" w:rsidRDefault="001C6992">
            <w:pPr>
              <w:pStyle w:val="BodyText"/>
              <w:spacing w:before="0"/>
              <w:rPr>
                <w:ins w:id="4311" w:author="Cao, Ross" w:date="2025-12-24T14:02:00Z" w16du:dateUtc="2025-12-24T22:02:00Z"/>
                <w:sz w:val="20"/>
                <w:szCs w:val="20"/>
                <w:rPrChange w:id="4312" w:author="Song, Xuehang" w:date="2026-01-08T04:17:00Z" w16du:dateUtc="2026-01-08T12:17:00Z">
                  <w:rPr>
                    <w:ins w:id="4313" w:author="Cao, Ross" w:date="2025-12-24T14:02:00Z" w16du:dateUtc="2025-12-24T22:02:00Z"/>
                  </w:rPr>
                </w:rPrChange>
              </w:rPr>
              <w:pPrChange w:id="4314" w:author="Song, Xuehang" w:date="2026-01-08T04:17:00Z" w16du:dateUtc="2026-01-08T12:17:00Z">
                <w:pPr/>
              </w:pPrChange>
            </w:pPr>
            <w:ins w:id="4315" w:author="Cao, Ross" w:date="2025-12-24T14:03:00Z" w16du:dateUtc="2025-12-24T22:03:00Z">
              <w:r w:rsidRPr="00C14DA2">
                <w:rPr>
                  <w:color w:val="000000"/>
                  <w:sz w:val="20"/>
                  <w:szCs w:val="20"/>
                  <w:rPrChange w:id="4316" w:author="Song, Xuehang" w:date="2026-01-08T04:17:00Z" w16du:dateUtc="2026-01-08T12:17:00Z">
                    <w:rPr>
                      <w:rFonts w:ascii="Aptos Narrow" w:hAnsi="Aptos Narrow"/>
                      <w:color w:val="000000"/>
                    </w:rPr>
                  </w:rPrChange>
                </w:rPr>
                <w:t>General scientific computing</w:t>
              </w:r>
            </w:ins>
          </w:p>
        </w:tc>
        <w:tc>
          <w:tcPr>
            <w:tcW w:w="2689" w:type="dxa"/>
            <w:vAlign w:val="center"/>
          </w:tcPr>
          <w:p w14:paraId="5F6A317D" w14:textId="567992ED" w:rsidR="001C6992" w:rsidRPr="00C14DA2" w:rsidRDefault="00201DDD">
            <w:pPr>
              <w:pStyle w:val="BodyText"/>
              <w:spacing w:before="0"/>
              <w:rPr>
                <w:ins w:id="4317" w:author="Cao, Ross" w:date="2025-12-24T14:02:00Z" w16du:dateUtc="2025-12-24T22:02:00Z"/>
                <w:sz w:val="20"/>
                <w:szCs w:val="20"/>
                <w:rPrChange w:id="4318" w:author="Song, Xuehang" w:date="2026-01-08T04:17:00Z" w16du:dateUtc="2026-01-08T12:17:00Z">
                  <w:rPr>
                    <w:ins w:id="4319" w:author="Cao, Ross" w:date="2025-12-24T14:02:00Z" w16du:dateUtc="2025-12-24T22:02:00Z"/>
                  </w:rPr>
                </w:rPrChange>
              </w:rPr>
              <w:pPrChange w:id="4320" w:author="Song, Xuehang" w:date="2026-01-08T04:17:00Z" w16du:dateUtc="2026-01-08T12:17:00Z">
                <w:pPr/>
              </w:pPrChange>
            </w:pPr>
            <w:r w:rsidRPr="00C14DA2">
              <w:rPr>
                <w:sz w:val="20"/>
                <w:szCs w:val="20"/>
                <w:rPrChange w:id="4321" w:author="Song, Xuehang" w:date="2026-01-08T04:17:00Z" w16du:dateUtc="2026-01-08T12:17:00Z">
                  <w:rPr/>
                </w:rPrChange>
              </w:rPr>
              <w:fldChar w:fldCharType="begin"/>
            </w:r>
            <w:r w:rsidRPr="00C14DA2">
              <w:rPr>
                <w:sz w:val="20"/>
                <w:szCs w:val="20"/>
                <w:rPrChange w:id="4322" w:author="Song, Xuehang" w:date="2026-01-08T04:17:00Z" w16du:dateUtc="2026-01-08T12:17:00Z">
                  <w:rPr/>
                </w:rPrChange>
              </w:rPr>
              <w:instrText xml:space="preserve"> ADDIN EN.CITE &lt;EndNote&gt;&lt;Cite&gt;&lt;Author&gt;Li&lt;/Author&gt;&lt;Year&gt;2020&lt;/Year&gt;&lt;RecNum&gt;589&lt;/RecNum&gt;&lt;DisplayText&gt;(Li et al., 2020)&lt;/DisplayText&gt;&lt;record&gt;&lt;rec-number&gt;589&lt;/rec-number&gt;&lt;foreign-keys&gt;&lt;key app="EN" db-id="avewzwavpffw96ewpdx505tfdawpfpatfzve" timestamp="1764109407"&gt;589&lt;/key&gt;&lt;/foreign-keys&gt;&lt;ref-type name="Journal Article"&gt;17&lt;/ref-type&gt;&lt;contributors&gt;&lt;authors&gt;&lt;author&gt;Li, Zongyi&lt;/author&gt;&lt;author&gt;Kovachki, Nikola&lt;/author&gt;&lt;author&gt;Azizzadenesheli, Kamyar&lt;/author&gt;&lt;author&gt;Liu, Burigede&lt;/author&gt;&lt;author&gt;Bhattacharya, Kaushik&lt;/author&gt;&lt;author&gt;Stuart, Andrew&lt;/author&gt;&lt;author&gt;Anandkumar, Anima&lt;/author&gt;&lt;/authors&gt;&lt;/contributors&gt;&lt;titles&gt;&lt;title&gt;Fourier neural operator for parametric partial differential equations&lt;/title&gt;&lt;secondary-title&gt;arXiv preprint arXiv:2010.08895&lt;/secondary-title&gt;&lt;/titles&gt;&lt;periodical&gt;&lt;full-title&gt;arXiv preprint arXiv:2010.08895&lt;/full-title&gt;&lt;/periodical&gt;&lt;dates&gt;&lt;year&gt;2020&lt;/year&gt;&lt;/dates&gt;&lt;label&gt;Operator-learning&lt;/label&gt;&lt;urls&gt;&lt;/urls&gt;&lt;research-notes&gt;Forward emulation&lt;/research-notes&gt;&lt;/record&gt;&lt;/Cite&gt;&lt;/EndNote&gt;</w:instrText>
            </w:r>
            <w:r w:rsidRPr="00C14DA2">
              <w:rPr>
                <w:sz w:val="20"/>
                <w:szCs w:val="20"/>
                <w:rPrChange w:id="4323" w:author="Song, Xuehang" w:date="2026-01-08T04:17:00Z" w16du:dateUtc="2026-01-08T12:17:00Z">
                  <w:rPr/>
                </w:rPrChange>
              </w:rPr>
              <w:fldChar w:fldCharType="separate"/>
            </w:r>
            <w:r w:rsidRPr="00C14DA2">
              <w:rPr>
                <w:noProof/>
                <w:sz w:val="20"/>
                <w:szCs w:val="20"/>
                <w:rPrChange w:id="4324" w:author="Song, Xuehang" w:date="2026-01-08T04:17:00Z" w16du:dateUtc="2026-01-08T12:17:00Z">
                  <w:rPr>
                    <w:noProof/>
                  </w:rPr>
                </w:rPrChange>
              </w:rPr>
              <w:t>(Li et al., 2020)</w:t>
            </w:r>
            <w:r w:rsidRPr="00C14DA2">
              <w:rPr>
                <w:sz w:val="20"/>
                <w:szCs w:val="20"/>
                <w:rPrChange w:id="4325" w:author="Song, Xuehang" w:date="2026-01-08T04:17:00Z" w16du:dateUtc="2026-01-08T12:17:00Z">
                  <w:rPr/>
                </w:rPrChange>
              </w:rPr>
              <w:fldChar w:fldCharType="end"/>
            </w:r>
          </w:p>
        </w:tc>
      </w:tr>
      <w:tr w:rsidR="00C14DA2" w:rsidRPr="00C14DA2" w14:paraId="2B599F5F" w14:textId="77777777" w:rsidTr="00C14DA2">
        <w:trPr>
          <w:trHeight w:val="481"/>
          <w:ins w:id="4326" w:author="Cao, Ross" w:date="2025-12-24T14:02:00Z"/>
        </w:trPr>
        <w:tc>
          <w:tcPr>
            <w:tcW w:w="1215" w:type="dxa"/>
            <w:vAlign w:val="center"/>
          </w:tcPr>
          <w:p w14:paraId="615F2CC9" w14:textId="532E9067" w:rsidR="001C6992" w:rsidRPr="00C14DA2" w:rsidRDefault="001C6992">
            <w:pPr>
              <w:pStyle w:val="BodyText"/>
              <w:spacing w:before="0"/>
              <w:rPr>
                <w:ins w:id="4327" w:author="Cao, Ross" w:date="2025-12-24T14:02:00Z" w16du:dateUtc="2025-12-24T22:02:00Z"/>
                <w:sz w:val="20"/>
                <w:szCs w:val="20"/>
                <w:rPrChange w:id="4328" w:author="Song, Xuehang" w:date="2026-01-08T04:17:00Z" w16du:dateUtc="2026-01-08T12:17:00Z">
                  <w:rPr>
                    <w:ins w:id="4329" w:author="Cao, Ross" w:date="2025-12-24T14:02:00Z" w16du:dateUtc="2025-12-24T22:02:00Z"/>
                  </w:rPr>
                </w:rPrChange>
              </w:rPr>
              <w:pPrChange w:id="4330" w:author="Song, Xuehang" w:date="2026-01-08T04:17:00Z" w16du:dateUtc="2026-01-08T12:17:00Z">
                <w:pPr/>
              </w:pPrChange>
            </w:pPr>
            <w:ins w:id="4331" w:author="Cao, Ross" w:date="2025-12-24T14:03:00Z" w16du:dateUtc="2025-12-24T22:03:00Z">
              <w:r w:rsidRPr="00C14DA2">
                <w:rPr>
                  <w:color w:val="000000"/>
                  <w:sz w:val="20"/>
                  <w:szCs w:val="20"/>
                  <w:rPrChange w:id="4332" w:author="Song, Xuehang" w:date="2026-01-08T04:17:00Z" w16du:dateUtc="2026-01-08T12:17:00Z">
                    <w:rPr>
                      <w:rFonts w:ascii="Aptos Narrow" w:hAnsi="Aptos Narrow"/>
                      <w:color w:val="000000"/>
                    </w:rPr>
                  </w:rPrChange>
                </w:rPr>
                <w:t>2020</w:t>
              </w:r>
            </w:ins>
          </w:p>
        </w:tc>
        <w:tc>
          <w:tcPr>
            <w:tcW w:w="2897" w:type="dxa"/>
            <w:vAlign w:val="center"/>
          </w:tcPr>
          <w:p w14:paraId="1B4611B5" w14:textId="3C6690DE" w:rsidR="001C6992" w:rsidRPr="00C14DA2" w:rsidRDefault="001C6992">
            <w:pPr>
              <w:pStyle w:val="BodyText"/>
              <w:spacing w:before="0"/>
              <w:rPr>
                <w:ins w:id="4333" w:author="Cao, Ross" w:date="2025-12-24T14:02:00Z" w16du:dateUtc="2025-12-24T22:02:00Z"/>
                <w:sz w:val="20"/>
                <w:szCs w:val="20"/>
                <w:rPrChange w:id="4334" w:author="Song, Xuehang" w:date="2026-01-08T04:17:00Z" w16du:dateUtc="2026-01-08T12:17:00Z">
                  <w:rPr>
                    <w:ins w:id="4335" w:author="Cao, Ross" w:date="2025-12-24T14:02:00Z" w16du:dateUtc="2025-12-24T22:02:00Z"/>
                  </w:rPr>
                </w:rPrChange>
              </w:rPr>
              <w:pPrChange w:id="4336" w:author="Song, Xuehang" w:date="2026-01-08T04:17:00Z" w16du:dateUtc="2026-01-08T12:17:00Z">
                <w:pPr/>
              </w:pPrChange>
            </w:pPr>
            <w:ins w:id="4337" w:author="Cao, Ross" w:date="2025-12-24T14:03:00Z" w16du:dateUtc="2025-12-24T22:03:00Z">
              <w:r w:rsidRPr="00C14DA2">
                <w:rPr>
                  <w:color w:val="000000"/>
                  <w:sz w:val="20"/>
                  <w:szCs w:val="20"/>
                  <w:rPrChange w:id="4338" w:author="Song, Xuehang" w:date="2026-01-08T04:17:00Z" w16du:dateUtc="2026-01-08T12:17:00Z">
                    <w:rPr>
                      <w:rFonts w:ascii="Aptos Narrow" w:hAnsi="Aptos Narrow"/>
                      <w:color w:val="000000"/>
                    </w:rPr>
                  </w:rPrChange>
                </w:rPr>
                <w:t>Regression &amp; classical surrogates</w:t>
              </w:r>
            </w:ins>
          </w:p>
        </w:tc>
        <w:tc>
          <w:tcPr>
            <w:tcW w:w="3551" w:type="dxa"/>
            <w:vAlign w:val="center"/>
          </w:tcPr>
          <w:p w14:paraId="6A221BCD" w14:textId="45D05922" w:rsidR="001C6992" w:rsidRPr="00C14DA2" w:rsidRDefault="001C6992">
            <w:pPr>
              <w:pStyle w:val="BodyText"/>
              <w:spacing w:before="0"/>
              <w:rPr>
                <w:ins w:id="4339" w:author="Cao, Ross" w:date="2025-12-24T14:02:00Z" w16du:dateUtc="2025-12-24T22:02:00Z"/>
                <w:sz w:val="20"/>
                <w:szCs w:val="20"/>
                <w:rPrChange w:id="4340" w:author="Song, Xuehang" w:date="2026-01-08T04:17:00Z" w16du:dateUtc="2026-01-08T12:17:00Z">
                  <w:rPr>
                    <w:ins w:id="4341" w:author="Cao, Ross" w:date="2025-12-24T14:02:00Z" w16du:dateUtc="2025-12-24T22:02:00Z"/>
                  </w:rPr>
                </w:rPrChange>
              </w:rPr>
              <w:pPrChange w:id="4342" w:author="Song, Xuehang" w:date="2026-01-08T04:17:00Z" w16du:dateUtc="2026-01-08T12:17:00Z">
                <w:pPr/>
              </w:pPrChange>
            </w:pPr>
            <w:ins w:id="4343" w:author="Cao, Ross" w:date="2025-12-24T14:03:00Z" w16du:dateUtc="2025-12-24T22:03:00Z">
              <w:r w:rsidRPr="00C14DA2">
                <w:rPr>
                  <w:color w:val="000000"/>
                  <w:sz w:val="20"/>
                  <w:szCs w:val="20"/>
                  <w:rPrChange w:id="4344" w:author="Song, Xuehang" w:date="2026-01-08T04:17:00Z" w16du:dateUtc="2026-01-08T12:17:00Z">
                    <w:rPr>
                      <w:rFonts w:ascii="Aptos Narrow" w:hAnsi="Aptos Narrow"/>
                      <w:color w:val="000000"/>
                    </w:rPr>
                  </w:rPrChange>
                </w:rPr>
                <w:t>Design &amp; optimization</w:t>
              </w:r>
            </w:ins>
          </w:p>
        </w:tc>
        <w:tc>
          <w:tcPr>
            <w:tcW w:w="3094" w:type="dxa"/>
            <w:vAlign w:val="center"/>
          </w:tcPr>
          <w:p w14:paraId="39917984" w14:textId="64F847F0" w:rsidR="001C6992" w:rsidRPr="00C14DA2" w:rsidRDefault="001C6992">
            <w:pPr>
              <w:pStyle w:val="BodyText"/>
              <w:spacing w:before="0"/>
              <w:rPr>
                <w:ins w:id="4345" w:author="Cao, Ross" w:date="2025-12-24T14:02:00Z" w16du:dateUtc="2025-12-24T22:02:00Z"/>
                <w:sz w:val="20"/>
                <w:szCs w:val="20"/>
                <w:rPrChange w:id="4346" w:author="Song, Xuehang" w:date="2026-01-08T04:17:00Z" w16du:dateUtc="2026-01-08T12:17:00Z">
                  <w:rPr>
                    <w:ins w:id="4347" w:author="Cao, Ross" w:date="2025-12-24T14:02:00Z" w16du:dateUtc="2025-12-24T22:02:00Z"/>
                  </w:rPr>
                </w:rPrChange>
              </w:rPr>
              <w:pPrChange w:id="4348" w:author="Song, Xuehang" w:date="2026-01-08T04:17:00Z" w16du:dateUtc="2026-01-08T12:17:00Z">
                <w:pPr/>
              </w:pPrChange>
            </w:pPr>
            <w:ins w:id="4349" w:author="Cao, Ross" w:date="2025-12-24T14:03:00Z" w16du:dateUtc="2025-12-24T22:03:00Z">
              <w:r w:rsidRPr="00C14DA2">
                <w:rPr>
                  <w:color w:val="000000"/>
                  <w:sz w:val="20"/>
                  <w:szCs w:val="20"/>
                  <w:rPrChange w:id="4350" w:author="Song, Xuehang" w:date="2026-01-08T04:17:00Z" w16du:dateUtc="2026-01-08T12:17:00Z">
                    <w:rPr>
                      <w:rFonts w:ascii="Aptos Narrow" w:hAnsi="Aptos Narrow"/>
                      <w:color w:val="000000"/>
                    </w:rPr>
                  </w:rPrChange>
                </w:rPr>
                <w:t>Groundwater flow / fluid mechanics</w:t>
              </w:r>
            </w:ins>
          </w:p>
        </w:tc>
        <w:tc>
          <w:tcPr>
            <w:tcW w:w="2689" w:type="dxa"/>
            <w:vAlign w:val="center"/>
          </w:tcPr>
          <w:p w14:paraId="1CEF81F7" w14:textId="2238BD52" w:rsidR="001C6992" w:rsidRPr="00C14DA2" w:rsidRDefault="00201DDD">
            <w:pPr>
              <w:pStyle w:val="BodyText"/>
              <w:spacing w:before="0"/>
              <w:rPr>
                <w:ins w:id="4351" w:author="Cao, Ross" w:date="2025-12-24T14:02:00Z" w16du:dateUtc="2025-12-24T22:02:00Z"/>
                <w:sz w:val="20"/>
                <w:szCs w:val="20"/>
                <w:rPrChange w:id="4352" w:author="Song, Xuehang" w:date="2026-01-08T04:17:00Z" w16du:dateUtc="2026-01-08T12:17:00Z">
                  <w:rPr>
                    <w:ins w:id="4353" w:author="Cao, Ross" w:date="2025-12-24T14:02:00Z" w16du:dateUtc="2025-12-24T22:02:00Z"/>
                  </w:rPr>
                </w:rPrChange>
              </w:rPr>
              <w:pPrChange w:id="4354" w:author="Song, Xuehang" w:date="2026-01-08T04:17:00Z" w16du:dateUtc="2026-01-08T12:17:00Z">
                <w:pPr/>
              </w:pPrChange>
            </w:pPr>
            <w:r w:rsidRPr="00C14DA2">
              <w:rPr>
                <w:sz w:val="20"/>
                <w:szCs w:val="20"/>
                <w:rPrChange w:id="4355" w:author="Song, Xuehang" w:date="2026-01-08T04:17:00Z" w16du:dateUtc="2026-01-08T12:17:00Z">
                  <w:rPr/>
                </w:rPrChange>
              </w:rPr>
              <w:fldChar w:fldCharType="begin"/>
            </w:r>
            <w:r w:rsidRPr="00C14DA2">
              <w:rPr>
                <w:sz w:val="20"/>
                <w:szCs w:val="20"/>
                <w:rPrChange w:id="4356" w:author="Song, Xuehang" w:date="2026-01-08T04:17:00Z" w16du:dateUtc="2026-01-08T12:17:00Z">
                  <w:rPr/>
                </w:rPrChange>
              </w:rPr>
              <w:instrText xml:space="preserve"> ADDIN EN.CITE &lt;EndNote&gt;&lt;Cite&gt;&lt;Author&gt;Siade&lt;/Author&gt;&lt;Year&gt;2020&lt;/Year&gt;&lt;RecNum&gt;608&lt;/RecNum&gt;&lt;DisplayText&gt;(Siade et al., 2020)&lt;/DisplayText&gt;&lt;record&gt;&lt;rec-number&gt;608&lt;/rec-number&gt;&lt;foreign-keys&gt;&lt;key app="EN" db-id="avewzwavpffw96ewpdx505tfdawpfpatfzve" timestamp="1764211458"&gt;608&lt;/key&gt;&lt;/foreign-keys&gt;&lt;ref-type name="Journal Article"&gt;17&lt;/ref-type&gt;&lt;contributors&gt;&lt;authors&gt;&lt;author&gt;Siade, Adam J&lt;/author&gt;&lt;author&gt;Cui, Tao&lt;/author&gt;&lt;author&gt;Karelse, Robert N&lt;/author&gt;&lt;author&gt;Hampton, Clive&lt;/author&gt;&lt;/authors&gt;&lt;/contributors&gt;&lt;titles&gt;&lt;title&gt;Reduced</w:instrText>
            </w:r>
            <w:r w:rsidRPr="00C14DA2">
              <w:rPr>
                <w:rFonts w:ascii="Cambria Math" w:hAnsi="Cambria Math" w:cs="Cambria Math"/>
                <w:sz w:val="20"/>
                <w:szCs w:val="20"/>
                <w:rPrChange w:id="4357" w:author="Song, Xuehang" w:date="2026-01-08T04:17:00Z" w16du:dateUtc="2026-01-08T12:17:00Z">
                  <w:rPr>
                    <w:rFonts w:ascii="Cambria Math" w:hAnsi="Cambria Math" w:cs="Cambria Math"/>
                  </w:rPr>
                </w:rPrChange>
              </w:rPr>
              <w:instrText>‐</w:instrText>
            </w:r>
            <w:r w:rsidRPr="00C14DA2">
              <w:rPr>
                <w:sz w:val="20"/>
                <w:szCs w:val="20"/>
                <w:rPrChange w:id="4358" w:author="Song, Xuehang" w:date="2026-01-08T04:17:00Z" w16du:dateUtc="2026-01-08T12:17:00Z">
                  <w:rPr/>
                </w:rPrChange>
              </w:rPr>
              <w:instrText>dimensional Gaussian process machine learning for groundwater allocation planning using swarm theory&lt;/title&gt;&lt;secondary-title&gt;Water Resources Research&lt;/secondary-title&gt;&lt;/titles&gt;&lt;periodical&gt;&lt;full-title&gt;Water Resources Research&lt;/full-title&gt;&lt;/periodical&gt;&lt;pages&gt;e2019WR026061&lt;/pages&gt;&lt;volume&gt;56&lt;/volume&gt;&lt;number&gt;3&lt;/number&gt;&lt;dates&gt;&lt;year&gt;2020&lt;/year&gt;&lt;/dates&gt;&lt;isbn&gt;0043-1397&lt;/isbn&gt;&lt;label&gt;Regression &amp;amp; classical surrogates&lt;/label&gt;&lt;urls&gt;&lt;/urls&gt;&lt;/record&gt;&lt;/Cite&gt;&lt;/EndNote&gt;</w:instrText>
            </w:r>
            <w:r w:rsidRPr="00C14DA2">
              <w:rPr>
                <w:sz w:val="20"/>
                <w:szCs w:val="20"/>
                <w:rPrChange w:id="4359" w:author="Song, Xuehang" w:date="2026-01-08T04:17:00Z" w16du:dateUtc="2026-01-08T12:17:00Z">
                  <w:rPr/>
                </w:rPrChange>
              </w:rPr>
              <w:fldChar w:fldCharType="separate"/>
            </w:r>
            <w:r w:rsidRPr="00C14DA2">
              <w:rPr>
                <w:noProof/>
                <w:sz w:val="20"/>
                <w:szCs w:val="20"/>
                <w:rPrChange w:id="4360" w:author="Song, Xuehang" w:date="2026-01-08T04:17:00Z" w16du:dateUtc="2026-01-08T12:17:00Z">
                  <w:rPr>
                    <w:noProof/>
                  </w:rPr>
                </w:rPrChange>
              </w:rPr>
              <w:t>(Siade et al., 2020)</w:t>
            </w:r>
            <w:r w:rsidRPr="00C14DA2">
              <w:rPr>
                <w:sz w:val="20"/>
                <w:szCs w:val="20"/>
                <w:rPrChange w:id="4361" w:author="Song, Xuehang" w:date="2026-01-08T04:17:00Z" w16du:dateUtc="2026-01-08T12:17:00Z">
                  <w:rPr/>
                </w:rPrChange>
              </w:rPr>
              <w:fldChar w:fldCharType="end"/>
            </w:r>
          </w:p>
        </w:tc>
      </w:tr>
      <w:tr w:rsidR="00C14DA2" w:rsidRPr="00C14DA2" w14:paraId="3E01957D" w14:textId="77777777" w:rsidTr="00C14DA2">
        <w:trPr>
          <w:trHeight w:val="481"/>
          <w:ins w:id="4362" w:author="Cao, Ross" w:date="2025-12-24T14:02:00Z"/>
        </w:trPr>
        <w:tc>
          <w:tcPr>
            <w:tcW w:w="1215" w:type="dxa"/>
            <w:vAlign w:val="center"/>
          </w:tcPr>
          <w:p w14:paraId="30E1F6BA" w14:textId="23ECB32E" w:rsidR="001C6992" w:rsidRPr="00C14DA2" w:rsidRDefault="001C6992">
            <w:pPr>
              <w:pStyle w:val="BodyText"/>
              <w:spacing w:before="0"/>
              <w:rPr>
                <w:ins w:id="4363" w:author="Cao, Ross" w:date="2025-12-24T14:02:00Z" w16du:dateUtc="2025-12-24T22:02:00Z"/>
                <w:sz w:val="20"/>
                <w:szCs w:val="20"/>
                <w:rPrChange w:id="4364" w:author="Song, Xuehang" w:date="2026-01-08T04:17:00Z" w16du:dateUtc="2026-01-08T12:17:00Z">
                  <w:rPr>
                    <w:ins w:id="4365" w:author="Cao, Ross" w:date="2025-12-24T14:02:00Z" w16du:dateUtc="2025-12-24T22:02:00Z"/>
                  </w:rPr>
                </w:rPrChange>
              </w:rPr>
              <w:pPrChange w:id="4366" w:author="Song, Xuehang" w:date="2026-01-08T04:17:00Z" w16du:dateUtc="2026-01-08T12:17:00Z">
                <w:pPr/>
              </w:pPrChange>
            </w:pPr>
            <w:ins w:id="4367" w:author="Cao, Ross" w:date="2025-12-24T14:03:00Z" w16du:dateUtc="2025-12-24T22:03:00Z">
              <w:r w:rsidRPr="00C14DA2">
                <w:rPr>
                  <w:color w:val="000000"/>
                  <w:sz w:val="20"/>
                  <w:szCs w:val="20"/>
                  <w:rPrChange w:id="4368" w:author="Song, Xuehang" w:date="2026-01-08T04:17:00Z" w16du:dateUtc="2026-01-08T12:17:00Z">
                    <w:rPr>
                      <w:rFonts w:ascii="Aptos Narrow" w:hAnsi="Aptos Narrow"/>
                      <w:color w:val="000000"/>
                    </w:rPr>
                  </w:rPrChange>
                </w:rPr>
                <w:t>2020</w:t>
              </w:r>
            </w:ins>
          </w:p>
        </w:tc>
        <w:tc>
          <w:tcPr>
            <w:tcW w:w="2897" w:type="dxa"/>
            <w:vAlign w:val="center"/>
          </w:tcPr>
          <w:p w14:paraId="67C30BA5" w14:textId="4AA2C241" w:rsidR="001C6992" w:rsidRPr="00C14DA2" w:rsidRDefault="001C6992">
            <w:pPr>
              <w:pStyle w:val="BodyText"/>
              <w:spacing w:before="0"/>
              <w:rPr>
                <w:ins w:id="4369" w:author="Cao, Ross" w:date="2025-12-24T14:02:00Z" w16du:dateUtc="2025-12-24T22:02:00Z"/>
                <w:sz w:val="20"/>
                <w:szCs w:val="20"/>
                <w:rPrChange w:id="4370" w:author="Song, Xuehang" w:date="2026-01-08T04:17:00Z" w16du:dateUtc="2026-01-08T12:17:00Z">
                  <w:rPr>
                    <w:ins w:id="4371" w:author="Cao, Ross" w:date="2025-12-24T14:02:00Z" w16du:dateUtc="2025-12-24T22:02:00Z"/>
                  </w:rPr>
                </w:rPrChange>
              </w:rPr>
              <w:pPrChange w:id="4372" w:author="Song, Xuehang" w:date="2026-01-08T04:17:00Z" w16du:dateUtc="2026-01-08T12:17:00Z">
                <w:pPr/>
              </w:pPrChange>
            </w:pPr>
            <w:ins w:id="4373" w:author="Cao, Ross" w:date="2025-12-24T14:03:00Z" w16du:dateUtc="2025-12-24T22:03:00Z">
              <w:r w:rsidRPr="00C14DA2">
                <w:rPr>
                  <w:color w:val="000000"/>
                  <w:sz w:val="20"/>
                  <w:szCs w:val="20"/>
                  <w:rPrChange w:id="4374" w:author="Song, Xuehang" w:date="2026-01-08T04:17:00Z" w16du:dateUtc="2026-01-08T12:17:00Z">
                    <w:rPr>
                      <w:rFonts w:ascii="Aptos Narrow" w:hAnsi="Aptos Narrow"/>
                      <w:color w:val="000000"/>
                    </w:rPr>
                  </w:rPrChange>
                </w:rPr>
                <w:t>Regression &amp; classical surrogates</w:t>
              </w:r>
            </w:ins>
          </w:p>
        </w:tc>
        <w:tc>
          <w:tcPr>
            <w:tcW w:w="3551" w:type="dxa"/>
            <w:vAlign w:val="center"/>
          </w:tcPr>
          <w:p w14:paraId="40A29D1F" w14:textId="61030995" w:rsidR="001C6992" w:rsidRPr="00C14DA2" w:rsidRDefault="001C6992">
            <w:pPr>
              <w:pStyle w:val="BodyText"/>
              <w:spacing w:before="0"/>
              <w:rPr>
                <w:ins w:id="4375" w:author="Cao, Ross" w:date="2025-12-24T14:02:00Z" w16du:dateUtc="2025-12-24T22:02:00Z"/>
                <w:sz w:val="20"/>
                <w:szCs w:val="20"/>
                <w:rPrChange w:id="4376" w:author="Song, Xuehang" w:date="2026-01-08T04:17:00Z" w16du:dateUtc="2026-01-08T12:17:00Z">
                  <w:rPr>
                    <w:ins w:id="4377" w:author="Cao, Ross" w:date="2025-12-24T14:02:00Z" w16du:dateUtc="2025-12-24T22:02:00Z"/>
                  </w:rPr>
                </w:rPrChange>
              </w:rPr>
              <w:pPrChange w:id="4378" w:author="Song, Xuehang" w:date="2026-01-08T04:17:00Z" w16du:dateUtc="2026-01-08T12:17:00Z">
                <w:pPr/>
              </w:pPrChange>
            </w:pPr>
            <w:ins w:id="4379" w:author="Cao, Ross" w:date="2025-12-24T14:03:00Z" w16du:dateUtc="2025-12-24T22:03:00Z">
              <w:r w:rsidRPr="00C14DA2">
                <w:rPr>
                  <w:color w:val="000000"/>
                  <w:sz w:val="20"/>
                  <w:szCs w:val="20"/>
                  <w:rPrChange w:id="4380" w:author="Song, Xuehang" w:date="2026-01-08T04:17:00Z" w16du:dateUtc="2026-01-08T12:17:00Z">
                    <w:rPr>
                      <w:rFonts w:ascii="Aptos Narrow" w:hAnsi="Aptos Narrow"/>
                      <w:color w:val="000000"/>
                    </w:rPr>
                  </w:rPrChange>
                </w:rPr>
                <w:t>Design &amp; optimization</w:t>
              </w:r>
            </w:ins>
          </w:p>
        </w:tc>
        <w:tc>
          <w:tcPr>
            <w:tcW w:w="3094" w:type="dxa"/>
            <w:vAlign w:val="center"/>
          </w:tcPr>
          <w:p w14:paraId="3972827B" w14:textId="4C938E64" w:rsidR="001C6992" w:rsidRPr="00C14DA2" w:rsidRDefault="001C6992">
            <w:pPr>
              <w:pStyle w:val="BodyText"/>
              <w:spacing w:before="0"/>
              <w:rPr>
                <w:ins w:id="4381" w:author="Cao, Ross" w:date="2025-12-24T14:02:00Z" w16du:dateUtc="2025-12-24T22:02:00Z"/>
                <w:sz w:val="20"/>
                <w:szCs w:val="20"/>
                <w:rPrChange w:id="4382" w:author="Song, Xuehang" w:date="2026-01-08T04:17:00Z" w16du:dateUtc="2026-01-08T12:17:00Z">
                  <w:rPr>
                    <w:ins w:id="4383" w:author="Cao, Ross" w:date="2025-12-24T14:02:00Z" w16du:dateUtc="2025-12-24T22:02:00Z"/>
                  </w:rPr>
                </w:rPrChange>
              </w:rPr>
              <w:pPrChange w:id="4384" w:author="Song, Xuehang" w:date="2026-01-08T04:17:00Z" w16du:dateUtc="2026-01-08T12:17:00Z">
                <w:pPr/>
              </w:pPrChange>
            </w:pPr>
            <w:ins w:id="4385" w:author="Cao, Ross" w:date="2025-12-24T14:03:00Z" w16du:dateUtc="2025-12-24T22:03:00Z">
              <w:r w:rsidRPr="00C14DA2">
                <w:rPr>
                  <w:color w:val="000000"/>
                  <w:sz w:val="20"/>
                  <w:szCs w:val="20"/>
                  <w:rPrChange w:id="4386" w:author="Song, Xuehang" w:date="2026-01-08T04:17:00Z" w16du:dateUtc="2026-01-08T12:17:00Z">
                    <w:rPr>
                      <w:rFonts w:ascii="Aptos Narrow" w:hAnsi="Aptos Narrow"/>
                      <w:color w:val="000000"/>
                    </w:rPr>
                  </w:rPrChange>
                </w:rPr>
                <w:t>Contaminant hydrogeology / remediation</w:t>
              </w:r>
            </w:ins>
          </w:p>
        </w:tc>
        <w:tc>
          <w:tcPr>
            <w:tcW w:w="2689" w:type="dxa"/>
            <w:vAlign w:val="center"/>
          </w:tcPr>
          <w:p w14:paraId="790488D0" w14:textId="7C1D0D48" w:rsidR="001C6992" w:rsidRPr="00C14DA2" w:rsidRDefault="00D375BE">
            <w:pPr>
              <w:pStyle w:val="BodyText"/>
              <w:spacing w:before="0"/>
              <w:rPr>
                <w:ins w:id="4387" w:author="Cao, Ross" w:date="2025-12-24T14:02:00Z" w16du:dateUtc="2025-12-24T22:02:00Z"/>
                <w:sz w:val="20"/>
                <w:szCs w:val="20"/>
                <w:rPrChange w:id="4388" w:author="Song, Xuehang" w:date="2026-01-08T04:17:00Z" w16du:dateUtc="2026-01-08T12:17:00Z">
                  <w:rPr>
                    <w:ins w:id="4389" w:author="Cao, Ross" w:date="2025-12-24T14:02:00Z" w16du:dateUtc="2025-12-24T22:02:00Z"/>
                  </w:rPr>
                </w:rPrChange>
              </w:rPr>
              <w:pPrChange w:id="4390" w:author="Song, Xuehang" w:date="2026-01-08T04:17:00Z" w16du:dateUtc="2026-01-08T12:17:00Z">
                <w:pPr/>
              </w:pPrChange>
            </w:pPr>
            <w:r w:rsidRPr="00C14DA2">
              <w:rPr>
                <w:sz w:val="20"/>
                <w:szCs w:val="20"/>
                <w:rPrChange w:id="4391" w:author="Song, Xuehang" w:date="2026-01-08T04:17:00Z" w16du:dateUtc="2026-01-08T12:17:00Z">
                  <w:rPr/>
                </w:rPrChange>
              </w:rPr>
              <w:fldChar w:fldCharType="begin"/>
            </w:r>
            <w:r w:rsidR="004C5489" w:rsidRPr="00C14DA2">
              <w:rPr>
                <w:sz w:val="20"/>
                <w:szCs w:val="20"/>
                <w:rPrChange w:id="4392" w:author="Song, Xuehang" w:date="2026-01-08T04:17:00Z" w16du:dateUtc="2026-01-08T12:17:00Z">
                  <w:rPr/>
                </w:rPrChange>
              </w:rPr>
              <w:instrText xml:space="preserve"> ADDIN EN.CITE </w:instrText>
            </w:r>
            <w:r w:rsidR="004C5489" w:rsidRPr="00C14DA2">
              <w:rPr>
                <w:sz w:val="20"/>
                <w:szCs w:val="20"/>
                <w:rPrChange w:id="4393" w:author="Song, Xuehang" w:date="2026-01-08T04:17:00Z" w16du:dateUtc="2026-01-08T12:17:00Z">
                  <w:rPr/>
                </w:rPrChange>
              </w:rPr>
              <w:fldChar w:fldCharType="begin"/>
            </w:r>
            <w:r w:rsidR="004C5489" w:rsidRPr="00C14DA2">
              <w:rPr>
                <w:sz w:val="20"/>
                <w:szCs w:val="20"/>
                <w:rPrChange w:id="4394" w:author="Song, Xuehang" w:date="2026-01-08T04:17:00Z" w16du:dateUtc="2026-01-08T12:17:00Z">
                  <w:rPr/>
                </w:rPrChange>
              </w:rPr>
              <w:instrText xml:space="preserve"> ADDIN EN.CITE.DATA </w:instrText>
            </w:r>
            <w:r w:rsidR="004C5489" w:rsidRPr="00C14DA2">
              <w:rPr>
                <w:sz w:val="20"/>
                <w:szCs w:val="20"/>
                <w:rPrChange w:id="4395" w:author="Song, Xuehang" w:date="2026-01-08T04:17:00Z" w16du:dateUtc="2026-01-08T12:17:00Z">
                  <w:rPr/>
                </w:rPrChange>
              </w:rPr>
              <w:fldChar w:fldCharType="end"/>
            </w:r>
            <w:r w:rsidRPr="00C14DA2">
              <w:rPr>
                <w:sz w:val="20"/>
                <w:szCs w:val="20"/>
                <w:rPrChange w:id="4396" w:author="Song, Xuehang" w:date="2026-01-08T04:17:00Z" w16du:dateUtc="2026-01-08T12:17:00Z">
                  <w:rPr/>
                </w:rPrChange>
              </w:rPr>
              <w:fldChar w:fldCharType="separate"/>
            </w:r>
            <w:r w:rsidR="004C5489" w:rsidRPr="00C14DA2">
              <w:rPr>
                <w:noProof/>
                <w:sz w:val="20"/>
                <w:szCs w:val="20"/>
                <w:rPrChange w:id="4397" w:author="Song, Xuehang" w:date="2026-01-08T04:17:00Z" w16du:dateUtc="2026-01-08T12:17:00Z">
                  <w:rPr>
                    <w:noProof/>
                  </w:rPr>
                </w:rPrChange>
              </w:rPr>
              <w:t>(Majumder and Eldho, 2020; Tang et al., 2020)</w:t>
            </w:r>
            <w:r w:rsidRPr="00C14DA2">
              <w:rPr>
                <w:sz w:val="20"/>
                <w:szCs w:val="20"/>
                <w:rPrChange w:id="4398" w:author="Song, Xuehang" w:date="2026-01-08T04:17:00Z" w16du:dateUtc="2026-01-08T12:17:00Z">
                  <w:rPr/>
                </w:rPrChange>
              </w:rPr>
              <w:fldChar w:fldCharType="end"/>
            </w:r>
          </w:p>
        </w:tc>
      </w:tr>
      <w:tr w:rsidR="00C14DA2" w:rsidRPr="00C14DA2" w14:paraId="4C3DEB0C" w14:textId="77777777" w:rsidTr="00C14DA2">
        <w:trPr>
          <w:trHeight w:val="236"/>
          <w:ins w:id="4399" w:author="Cao, Ross" w:date="2025-12-24T14:02:00Z"/>
        </w:trPr>
        <w:tc>
          <w:tcPr>
            <w:tcW w:w="1215" w:type="dxa"/>
            <w:vAlign w:val="center"/>
          </w:tcPr>
          <w:p w14:paraId="3A80E7D6" w14:textId="53CA766E" w:rsidR="001C6992" w:rsidRPr="00C14DA2" w:rsidRDefault="001C6992">
            <w:pPr>
              <w:pStyle w:val="BodyText"/>
              <w:spacing w:before="0"/>
              <w:rPr>
                <w:ins w:id="4400" w:author="Cao, Ross" w:date="2025-12-24T14:02:00Z" w16du:dateUtc="2025-12-24T22:02:00Z"/>
                <w:sz w:val="20"/>
                <w:szCs w:val="20"/>
                <w:rPrChange w:id="4401" w:author="Song, Xuehang" w:date="2026-01-08T04:17:00Z" w16du:dateUtc="2026-01-08T12:17:00Z">
                  <w:rPr>
                    <w:ins w:id="4402" w:author="Cao, Ross" w:date="2025-12-24T14:02:00Z" w16du:dateUtc="2025-12-24T22:02:00Z"/>
                  </w:rPr>
                </w:rPrChange>
              </w:rPr>
              <w:pPrChange w:id="4403" w:author="Song, Xuehang" w:date="2026-01-08T04:17:00Z" w16du:dateUtc="2026-01-08T12:17:00Z">
                <w:pPr/>
              </w:pPrChange>
            </w:pPr>
            <w:ins w:id="4404" w:author="Cao, Ross" w:date="2025-12-24T14:03:00Z" w16du:dateUtc="2025-12-24T22:03:00Z">
              <w:r w:rsidRPr="00C14DA2">
                <w:rPr>
                  <w:color w:val="000000"/>
                  <w:sz w:val="20"/>
                  <w:szCs w:val="20"/>
                  <w:rPrChange w:id="4405" w:author="Song, Xuehang" w:date="2026-01-08T04:17:00Z" w16du:dateUtc="2026-01-08T12:17:00Z">
                    <w:rPr>
                      <w:rFonts w:ascii="Aptos Narrow" w:hAnsi="Aptos Narrow"/>
                      <w:color w:val="000000"/>
                    </w:rPr>
                  </w:rPrChange>
                </w:rPr>
                <w:t>2020</w:t>
              </w:r>
            </w:ins>
          </w:p>
        </w:tc>
        <w:tc>
          <w:tcPr>
            <w:tcW w:w="2897" w:type="dxa"/>
            <w:vAlign w:val="center"/>
          </w:tcPr>
          <w:p w14:paraId="7E4AC6B1" w14:textId="192E4D94" w:rsidR="001C6992" w:rsidRPr="00C14DA2" w:rsidRDefault="001C6992">
            <w:pPr>
              <w:pStyle w:val="BodyText"/>
              <w:spacing w:before="0"/>
              <w:rPr>
                <w:ins w:id="4406" w:author="Cao, Ross" w:date="2025-12-24T14:02:00Z" w16du:dateUtc="2025-12-24T22:02:00Z"/>
                <w:sz w:val="20"/>
                <w:szCs w:val="20"/>
                <w:rPrChange w:id="4407" w:author="Song, Xuehang" w:date="2026-01-08T04:17:00Z" w16du:dateUtc="2026-01-08T12:17:00Z">
                  <w:rPr>
                    <w:ins w:id="4408" w:author="Cao, Ross" w:date="2025-12-24T14:02:00Z" w16du:dateUtc="2025-12-24T22:02:00Z"/>
                  </w:rPr>
                </w:rPrChange>
              </w:rPr>
              <w:pPrChange w:id="4409" w:author="Song, Xuehang" w:date="2026-01-08T04:17:00Z" w16du:dateUtc="2026-01-08T12:17:00Z">
                <w:pPr/>
              </w:pPrChange>
            </w:pPr>
            <w:ins w:id="4410" w:author="Cao, Ross" w:date="2025-12-24T14:03:00Z" w16du:dateUtc="2025-12-24T22:03:00Z">
              <w:r w:rsidRPr="00C14DA2">
                <w:rPr>
                  <w:color w:val="000000"/>
                  <w:sz w:val="20"/>
                  <w:szCs w:val="20"/>
                  <w:rPrChange w:id="4411" w:author="Song, Xuehang" w:date="2026-01-08T04:17:00Z" w16du:dateUtc="2026-01-08T12:17:00Z">
                    <w:rPr>
                      <w:rFonts w:ascii="Aptos Narrow" w:hAnsi="Aptos Narrow"/>
                      <w:color w:val="000000"/>
                    </w:rPr>
                  </w:rPrChange>
                </w:rPr>
                <w:t>Conv encoder-decoder</w:t>
              </w:r>
            </w:ins>
          </w:p>
        </w:tc>
        <w:tc>
          <w:tcPr>
            <w:tcW w:w="3551" w:type="dxa"/>
            <w:vAlign w:val="center"/>
          </w:tcPr>
          <w:p w14:paraId="15B57F39" w14:textId="2062E4A9" w:rsidR="001C6992" w:rsidRPr="00C14DA2" w:rsidRDefault="001C6992">
            <w:pPr>
              <w:pStyle w:val="BodyText"/>
              <w:spacing w:before="0"/>
              <w:rPr>
                <w:ins w:id="4412" w:author="Cao, Ross" w:date="2025-12-24T14:02:00Z" w16du:dateUtc="2025-12-24T22:02:00Z"/>
                <w:sz w:val="20"/>
                <w:szCs w:val="20"/>
                <w:rPrChange w:id="4413" w:author="Song, Xuehang" w:date="2026-01-08T04:17:00Z" w16du:dateUtc="2026-01-08T12:17:00Z">
                  <w:rPr>
                    <w:ins w:id="4414" w:author="Cao, Ross" w:date="2025-12-24T14:02:00Z" w16du:dateUtc="2025-12-24T22:02:00Z"/>
                  </w:rPr>
                </w:rPrChange>
              </w:rPr>
              <w:pPrChange w:id="4415" w:author="Song, Xuehang" w:date="2026-01-08T04:17:00Z" w16du:dateUtc="2026-01-08T12:17:00Z">
                <w:pPr/>
              </w:pPrChange>
            </w:pPr>
            <w:ins w:id="4416" w:author="Cao, Ross" w:date="2025-12-24T14:03:00Z" w16du:dateUtc="2025-12-24T22:03:00Z">
              <w:r w:rsidRPr="00C14DA2">
                <w:rPr>
                  <w:color w:val="000000"/>
                  <w:sz w:val="20"/>
                  <w:szCs w:val="20"/>
                  <w:rPrChange w:id="4417" w:author="Song, Xuehang" w:date="2026-01-08T04:17:00Z" w16du:dateUtc="2026-01-08T12:17:00Z">
                    <w:rPr>
                      <w:rFonts w:ascii="Aptos Narrow" w:hAnsi="Aptos Narrow"/>
                      <w:color w:val="000000"/>
                    </w:rPr>
                  </w:rPrChange>
                </w:rPr>
                <w:t>Inverse &amp; calibration</w:t>
              </w:r>
            </w:ins>
          </w:p>
        </w:tc>
        <w:tc>
          <w:tcPr>
            <w:tcW w:w="3094" w:type="dxa"/>
            <w:vAlign w:val="center"/>
          </w:tcPr>
          <w:p w14:paraId="6EDE5830" w14:textId="0CEADC39" w:rsidR="001C6992" w:rsidRPr="00C14DA2" w:rsidRDefault="001C6992">
            <w:pPr>
              <w:pStyle w:val="BodyText"/>
              <w:spacing w:before="0"/>
              <w:rPr>
                <w:ins w:id="4418" w:author="Cao, Ross" w:date="2025-12-24T14:02:00Z" w16du:dateUtc="2025-12-24T22:02:00Z"/>
                <w:sz w:val="20"/>
                <w:szCs w:val="20"/>
                <w:rPrChange w:id="4419" w:author="Song, Xuehang" w:date="2026-01-08T04:17:00Z" w16du:dateUtc="2026-01-08T12:17:00Z">
                  <w:rPr>
                    <w:ins w:id="4420" w:author="Cao, Ross" w:date="2025-12-24T14:02:00Z" w16du:dateUtc="2025-12-24T22:02:00Z"/>
                  </w:rPr>
                </w:rPrChange>
              </w:rPr>
              <w:pPrChange w:id="4421" w:author="Song, Xuehang" w:date="2026-01-08T04:17:00Z" w16du:dateUtc="2026-01-08T12:17:00Z">
                <w:pPr/>
              </w:pPrChange>
            </w:pPr>
            <w:ins w:id="4422" w:author="Cao, Ross" w:date="2025-12-24T14:03:00Z" w16du:dateUtc="2025-12-24T22:03:00Z">
              <w:r w:rsidRPr="00C14DA2">
                <w:rPr>
                  <w:color w:val="000000"/>
                  <w:sz w:val="20"/>
                  <w:szCs w:val="20"/>
                  <w:rPrChange w:id="4423" w:author="Song, Xuehang" w:date="2026-01-08T04:17:00Z" w16du:dateUtc="2026-01-08T12:17:00Z">
                    <w:rPr>
                      <w:rFonts w:ascii="Aptos Narrow" w:hAnsi="Aptos Narrow"/>
                      <w:color w:val="000000"/>
                    </w:rPr>
                  </w:rPrChange>
                </w:rPr>
                <w:t>General scientific computing</w:t>
              </w:r>
            </w:ins>
          </w:p>
        </w:tc>
        <w:tc>
          <w:tcPr>
            <w:tcW w:w="2689" w:type="dxa"/>
            <w:vAlign w:val="center"/>
          </w:tcPr>
          <w:p w14:paraId="62EA2943" w14:textId="7D4C5072" w:rsidR="001C6992" w:rsidRPr="00C14DA2" w:rsidRDefault="00B470DA">
            <w:pPr>
              <w:pStyle w:val="BodyText"/>
              <w:spacing w:before="0"/>
              <w:rPr>
                <w:ins w:id="4424" w:author="Cao, Ross" w:date="2025-12-24T14:02:00Z" w16du:dateUtc="2025-12-24T22:02:00Z"/>
                <w:sz w:val="20"/>
                <w:szCs w:val="20"/>
                <w:rPrChange w:id="4425" w:author="Song, Xuehang" w:date="2026-01-08T04:17:00Z" w16du:dateUtc="2026-01-08T12:17:00Z">
                  <w:rPr>
                    <w:ins w:id="4426" w:author="Cao, Ross" w:date="2025-12-24T14:02:00Z" w16du:dateUtc="2025-12-24T22:02:00Z"/>
                  </w:rPr>
                </w:rPrChange>
              </w:rPr>
              <w:pPrChange w:id="4427" w:author="Song, Xuehang" w:date="2026-01-08T04:17:00Z" w16du:dateUtc="2026-01-08T12:17:00Z">
                <w:pPr/>
              </w:pPrChange>
            </w:pPr>
            <w:ins w:id="4428" w:author="Cao, Ross" w:date="2025-12-24T14:24:00Z" w16du:dateUtc="2025-12-24T22:24:00Z">
              <w:r w:rsidRPr="00C14DA2">
                <w:rPr>
                  <w:sz w:val="20"/>
                  <w:szCs w:val="20"/>
                  <w:rPrChange w:id="4429" w:author="Song, Xuehang" w:date="2026-01-08T04:17:00Z" w16du:dateUtc="2026-01-08T12:17:00Z">
                    <w:rPr/>
                  </w:rPrChange>
                </w:rPr>
                <w:fldChar w:fldCharType="begin"/>
              </w:r>
              <w:r w:rsidRPr="00C14DA2">
                <w:rPr>
                  <w:sz w:val="20"/>
                  <w:szCs w:val="20"/>
                  <w:rPrChange w:id="4430" w:author="Song, Xuehang" w:date="2026-01-08T04:17:00Z" w16du:dateUtc="2026-01-08T12:17:00Z">
                    <w:rPr/>
                  </w:rPrChange>
                </w:rPr>
                <w:instrText xml:space="preserve"> ADDIN EN.CITE &lt;EndNote&gt;&lt;Cite&gt;&lt;Author&gt;Tang&lt;/Author&gt;&lt;Year&gt;2020&lt;/Year&gt;&lt;RecNum&gt;612&lt;/RecNum&gt;&lt;DisplayText&gt;(Tang et al., 2020)&lt;/DisplayText&gt;&lt;record&gt;&lt;rec-number&gt;612&lt;/rec-number&gt;&lt;foreign-keys&gt;&lt;key app="EN" db-id="avewzwavpffw96ewpdx505tfdawpfpatfzve" timestamp="1766164685"&gt;612&lt;/key&gt;&lt;/foreign-keys&gt;&lt;ref-type name="Journal Article"&gt;17&lt;/ref-type&gt;&lt;contributors&gt;&lt;authors&gt;&lt;author&gt;Tang, Meng&lt;/author&gt;&lt;author&gt;Liu, Yimin&lt;/author&gt;&lt;author&gt;Durlofsky, Louis J.&lt;/author&gt;&lt;/authors&gt;&lt;/contributors&gt;&lt;titles&gt;&lt;title&gt;A deep-learning-based surrogate model for data assimilation in dynamic subsurface flow problems&lt;/title&gt;&lt;secondary-title&gt;Journal of Computational Physics&lt;/secondary-title&gt;&lt;/titles&gt;&lt;periodical&gt;&lt;full-title&gt;Journal of Computational Physics&lt;/full-title&gt;&lt;/periodical&gt;&lt;pages&gt;109456&lt;/pages&gt;&lt;volume&gt;413&lt;/volume&gt;&lt;keywords&gt;&lt;keyword&gt;Surrogate model&lt;/keyword&gt;&lt;keyword&gt;Deep-learning&lt;/keyword&gt;&lt;keyword&gt;Reservoir simulation&lt;/keyword&gt;&lt;keyword&gt;History matching&lt;/keyword&gt;&lt;keyword&gt;Inverse modeling&lt;/keyword&gt;&lt;/keywords&gt;&lt;dates&gt;&lt;year&gt;2020&lt;/year&gt;&lt;pub-dates&gt;&lt;date&gt;2020/07/15/&lt;/date&gt;&lt;/pub-dates&gt;&lt;/dates&gt;&lt;isbn&gt;0021-9991&lt;/isbn&gt;&lt;label&gt;Conv encoder</w:instrText>
              </w:r>
              <w:r w:rsidRPr="00C14DA2">
                <w:rPr>
                  <w:rFonts w:hint="eastAsia"/>
                  <w:sz w:val="20"/>
                  <w:szCs w:val="20"/>
                  <w:rPrChange w:id="4431" w:author="Song, Xuehang" w:date="2026-01-08T04:17:00Z" w16du:dateUtc="2026-01-08T12:17:00Z">
                    <w:rPr>
                      <w:rFonts w:hint="eastAsia"/>
                    </w:rPr>
                  </w:rPrChange>
                </w:rPr>
                <w:instrText>–</w:instrText>
              </w:r>
              <w:r w:rsidRPr="00C14DA2">
                <w:rPr>
                  <w:sz w:val="20"/>
                  <w:szCs w:val="20"/>
                  <w:rPrChange w:id="4432" w:author="Song, Xuehang" w:date="2026-01-08T04:17:00Z" w16du:dateUtc="2026-01-08T12:17:00Z">
                    <w:rPr/>
                  </w:rPrChange>
                </w:rPr>
                <w:instrText>decoder&lt;/label&gt;&lt;urls&gt;&lt;related-urls&gt;&lt;url&gt;https://www.sciencedirect.com/science/article/pii/S0021999120302308&lt;/url&gt;&lt;/related-urls&gt;&lt;/urls&gt;&lt;electronic-resource-num&gt;https://doi.org/10.1016/j.jcp.2020.109456&lt;/electronic-resource-num&gt;&lt;research-notes&gt;Inverse &amp;amp; calibration&lt;/research-notes&gt;&lt;/record&gt;&lt;/Cite&gt;&lt;/EndNote&gt;</w:instrText>
              </w:r>
              <w:r w:rsidRPr="00C14DA2">
                <w:rPr>
                  <w:sz w:val="20"/>
                  <w:szCs w:val="20"/>
                  <w:rPrChange w:id="4433" w:author="Song, Xuehang" w:date="2026-01-08T04:17:00Z" w16du:dateUtc="2026-01-08T12:17:00Z">
                    <w:rPr/>
                  </w:rPrChange>
                </w:rPr>
                <w:fldChar w:fldCharType="separate"/>
              </w:r>
              <w:r w:rsidRPr="00C14DA2">
                <w:rPr>
                  <w:noProof/>
                  <w:sz w:val="20"/>
                  <w:szCs w:val="20"/>
                  <w:rPrChange w:id="4434" w:author="Song, Xuehang" w:date="2026-01-08T04:17:00Z" w16du:dateUtc="2026-01-08T12:17:00Z">
                    <w:rPr>
                      <w:noProof/>
                    </w:rPr>
                  </w:rPrChange>
                </w:rPr>
                <w:t>(Tang et al., 2020)</w:t>
              </w:r>
              <w:r w:rsidRPr="00C14DA2">
                <w:rPr>
                  <w:sz w:val="20"/>
                  <w:szCs w:val="20"/>
                  <w:rPrChange w:id="4435" w:author="Song, Xuehang" w:date="2026-01-08T04:17:00Z" w16du:dateUtc="2026-01-08T12:17:00Z">
                    <w:rPr/>
                  </w:rPrChange>
                </w:rPr>
                <w:fldChar w:fldCharType="end"/>
              </w:r>
            </w:ins>
          </w:p>
        </w:tc>
      </w:tr>
      <w:tr w:rsidR="00C14DA2" w:rsidRPr="00C14DA2" w14:paraId="7DE8EDC5" w14:textId="77777777" w:rsidTr="00C14DA2">
        <w:trPr>
          <w:trHeight w:val="244"/>
          <w:ins w:id="4436" w:author="Cao, Ross" w:date="2025-12-24T14:02:00Z"/>
        </w:trPr>
        <w:tc>
          <w:tcPr>
            <w:tcW w:w="1215" w:type="dxa"/>
            <w:vAlign w:val="center"/>
          </w:tcPr>
          <w:p w14:paraId="6AD42ADA" w14:textId="290F2C5B" w:rsidR="001C6992" w:rsidRPr="00C14DA2" w:rsidRDefault="001C6992">
            <w:pPr>
              <w:pStyle w:val="BodyText"/>
              <w:spacing w:before="0"/>
              <w:rPr>
                <w:ins w:id="4437" w:author="Cao, Ross" w:date="2025-12-24T14:02:00Z" w16du:dateUtc="2025-12-24T22:02:00Z"/>
                <w:sz w:val="20"/>
                <w:szCs w:val="20"/>
                <w:rPrChange w:id="4438" w:author="Song, Xuehang" w:date="2026-01-08T04:17:00Z" w16du:dateUtc="2026-01-08T12:17:00Z">
                  <w:rPr>
                    <w:ins w:id="4439" w:author="Cao, Ross" w:date="2025-12-24T14:02:00Z" w16du:dateUtc="2025-12-24T22:02:00Z"/>
                  </w:rPr>
                </w:rPrChange>
              </w:rPr>
              <w:pPrChange w:id="4440" w:author="Song, Xuehang" w:date="2026-01-08T04:17:00Z" w16du:dateUtc="2026-01-08T12:17:00Z">
                <w:pPr/>
              </w:pPrChange>
            </w:pPr>
            <w:ins w:id="4441" w:author="Cao, Ross" w:date="2025-12-24T14:03:00Z" w16du:dateUtc="2025-12-24T22:03:00Z">
              <w:r w:rsidRPr="00C14DA2">
                <w:rPr>
                  <w:color w:val="000000"/>
                  <w:sz w:val="20"/>
                  <w:szCs w:val="20"/>
                  <w:rPrChange w:id="4442" w:author="Song, Xuehang" w:date="2026-01-08T04:17:00Z" w16du:dateUtc="2026-01-08T12:17:00Z">
                    <w:rPr>
                      <w:rFonts w:ascii="Aptos Narrow" w:hAnsi="Aptos Narrow"/>
                      <w:color w:val="000000"/>
                    </w:rPr>
                  </w:rPrChange>
                </w:rPr>
                <w:t>2020</w:t>
              </w:r>
            </w:ins>
          </w:p>
        </w:tc>
        <w:tc>
          <w:tcPr>
            <w:tcW w:w="2897" w:type="dxa"/>
            <w:vAlign w:val="center"/>
          </w:tcPr>
          <w:p w14:paraId="687CEA06" w14:textId="46257AFF" w:rsidR="001C6992" w:rsidRPr="00C14DA2" w:rsidRDefault="001C6992">
            <w:pPr>
              <w:pStyle w:val="BodyText"/>
              <w:spacing w:before="0"/>
              <w:rPr>
                <w:ins w:id="4443" w:author="Cao, Ross" w:date="2025-12-24T14:02:00Z" w16du:dateUtc="2025-12-24T22:02:00Z"/>
                <w:sz w:val="20"/>
                <w:szCs w:val="20"/>
                <w:rPrChange w:id="4444" w:author="Song, Xuehang" w:date="2026-01-08T04:17:00Z" w16du:dateUtc="2026-01-08T12:17:00Z">
                  <w:rPr>
                    <w:ins w:id="4445" w:author="Cao, Ross" w:date="2025-12-24T14:02:00Z" w16du:dateUtc="2025-12-24T22:02:00Z"/>
                  </w:rPr>
                </w:rPrChange>
              </w:rPr>
              <w:pPrChange w:id="4446" w:author="Song, Xuehang" w:date="2026-01-08T04:17:00Z" w16du:dateUtc="2026-01-08T12:17:00Z">
                <w:pPr/>
              </w:pPrChange>
            </w:pPr>
            <w:ins w:id="4447" w:author="Cao, Ross" w:date="2025-12-24T14:03:00Z" w16du:dateUtc="2025-12-24T22:03:00Z">
              <w:r w:rsidRPr="00C14DA2">
                <w:rPr>
                  <w:color w:val="000000"/>
                  <w:sz w:val="20"/>
                  <w:szCs w:val="20"/>
                  <w:rPrChange w:id="4448" w:author="Song, Xuehang" w:date="2026-01-08T04:17:00Z" w16du:dateUtc="2026-01-08T12:17:00Z">
                    <w:rPr>
                      <w:rFonts w:ascii="Aptos Narrow" w:hAnsi="Aptos Narrow"/>
                      <w:color w:val="000000"/>
                    </w:rPr>
                  </w:rPrChange>
                </w:rPr>
                <w:t>Generative models</w:t>
              </w:r>
            </w:ins>
          </w:p>
        </w:tc>
        <w:tc>
          <w:tcPr>
            <w:tcW w:w="3551" w:type="dxa"/>
            <w:vAlign w:val="center"/>
          </w:tcPr>
          <w:p w14:paraId="1B2AD9B3" w14:textId="26EC5D9B" w:rsidR="001C6992" w:rsidRPr="00C14DA2" w:rsidRDefault="001C6992">
            <w:pPr>
              <w:pStyle w:val="BodyText"/>
              <w:spacing w:before="0"/>
              <w:rPr>
                <w:ins w:id="4449" w:author="Cao, Ross" w:date="2025-12-24T14:02:00Z" w16du:dateUtc="2025-12-24T22:02:00Z"/>
                <w:sz w:val="20"/>
                <w:szCs w:val="20"/>
                <w:rPrChange w:id="4450" w:author="Song, Xuehang" w:date="2026-01-08T04:17:00Z" w16du:dateUtc="2026-01-08T12:17:00Z">
                  <w:rPr>
                    <w:ins w:id="4451" w:author="Cao, Ross" w:date="2025-12-24T14:02:00Z" w16du:dateUtc="2025-12-24T22:02:00Z"/>
                  </w:rPr>
                </w:rPrChange>
              </w:rPr>
              <w:pPrChange w:id="4452" w:author="Song, Xuehang" w:date="2026-01-08T04:17:00Z" w16du:dateUtc="2026-01-08T12:17:00Z">
                <w:pPr/>
              </w:pPrChange>
            </w:pPr>
            <w:ins w:id="4453" w:author="Cao, Ross" w:date="2025-12-24T14:03:00Z" w16du:dateUtc="2025-12-24T22:03:00Z">
              <w:r w:rsidRPr="00C14DA2">
                <w:rPr>
                  <w:color w:val="000000"/>
                  <w:sz w:val="20"/>
                  <w:szCs w:val="20"/>
                  <w:rPrChange w:id="4454" w:author="Song, Xuehang" w:date="2026-01-08T04:17:00Z" w16du:dateUtc="2026-01-08T12:17:00Z">
                    <w:rPr>
                      <w:rFonts w:ascii="Aptos Narrow" w:hAnsi="Aptos Narrow"/>
                      <w:color w:val="000000"/>
                    </w:rPr>
                  </w:rPrChange>
                </w:rPr>
                <w:t>Inverse &amp; calibration</w:t>
              </w:r>
            </w:ins>
          </w:p>
        </w:tc>
        <w:tc>
          <w:tcPr>
            <w:tcW w:w="3094" w:type="dxa"/>
            <w:vAlign w:val="center"/>
          </w:tcPr>
          <w:p w14:paraId="55EE629F" w14:textId="54CFDC66" w:rsidR="001C6992" w:rsidRPr="00C14DA2" w:rsidRDefault="001C6992">
            <w:pPr>
              <w:pStyle w:val="BodyText"/>
              <w:spacing w:before="0"/>
              <w:rPr>
                <w:ins w:id="4455" w:author="Cao, Ross" w:date="2025-12-24T14:02:00Z" w16du:dateUtc="2025-12-24T22:02:00Z"/>
                <w:sz w:val="20"/>
                <w:szCs w:val="20"/>
                <w:rPrChange w:id="4456" w:author="Song, Xuehang" w:date="2026-01-08T04:17:00Z" w16du:dateUtc="2026-01-08T12:17:00Z">
                  <w:rPr>
                    <w:ins w:id="4457" w:author="Cao, Ross" w:date="2025-12-24T14:02:00Z" w16du:dateUtc="2025-12-24T22:02:00Z"/>
                  </w:rPr>
                </w:rPrChange>
              </w:rPr>
              <w:pPrChange w:id="4458" w:author="Song, Xuehang" w:date="2026-01-08T04:17:00Z" w16du:dateUtc="2026-01-08T12:17:00Z">
                <w:pPr/>
              </w:pPrChange>
            </w:pPr>
            <w:ins w:id="4459" w:author="Cao, Ross" w:date="2025-12-24T14:03:00Z" w16du:dateUtc="2025-12-24T22:03:00Z">
              <w:r w:rsidRPr="00C14DA2">
                <w:rPr>
                  <w:color w:val="000000"/>
                  <w:sz w:val="20"/>
                  <w:szCs w:val="20"/>
                  <w:rPrChange w:id="4460" w:author="Song, Xuehang" w:date="2026-01-08T04:17:00Z" w16du:dateUtc="2026-01-08T12:17:00Z">
                    <w:rPr>
                      <w:rFonts w:ascii="Aptos Narrow" w:hAnsi="Aptos Narrow"/>
                      <w:color w:val="000000"/>
                    </w:rPr>
                  </w:rPrChange>
                </w:rPr>
                <w:t>CO2 storage / geoenergy</w:t>
              </w:r>
            </w:ins>
          </w:p>
        </w:tc>
        <w:tc>
          <w:tcPr>
            <w:tcW w:w="2689" w:type="dxa"/>
            <w:vAlign w:val="center"/>
          </w:tcPr>
          <w:p w14:paraId="354A4940" w14:textId="002AB56D" w:rsidR="001C6992" w:rsidRPr="00C14DA2" w:rsidRDefault="00D375BE">
            <w:pPr>
              <w:pStyle w:val="BodyText"/>
              <w:spacing w:before="0"/>
              <w:rPr>
                <w:ins w:id="4461" w:author="Cao, Ross" w:date="2025-12-24T14:02:00Z" w16du:dateUtc="2025-12-24T22:02:00Z"/>
                <w:sz w:val="20"/>
                <w:szCs w:val="20"/>
                <w:rPrChange w:id="4462" w:author="Song, Xuehang" w:date="2026-01-08T04:17:00Z" w16du:dateUtc="2026-01-08T12:17:00Z">
                  <w:rPr>
                    <w:ins w:id="4463" w:author="Cao, Ross" w:date="2025-12-24T14:02:00Z" w16du:dateUtc="2025-12-24T22:02:00Z"/>
                  </w:rPr>
                </w:rPrChange>
              </w:rPr>
              <w:pPrChange w:id="4464" w:author="Song, Xuehang" w:date="2026-01-08T04:17:00Z" w16du:dateUtc="2026-01-08T12:17:00Z">
                <w:pPr/>
              </w:pPrChange>
            </w:pPr>
            <w:r w:rsidRPr="00C14DA2">
              <w:rPr>
                <w:sz w:val="20"/>
                <w:szCs w:val="20"/>
                <w:rPrChange w:id="4465" w:author="Song, Xuehang" w:date="2026-01-08T04:17:00Z" w16du:dateUtc="2026-01-08T12:17:00Z">
                  <w:rPr/>
                </w:rPrChange>
              </w:rPr>
              <w:fldChar w:fldCharType="begin"/>
            </w:r>
            <w:r w:rsidRPr="00C14DA2">
              <w:rPr>
                <w:sz w:val="20"/>
                <w:szCs w:val="20"/>
                <w:rPrChange w:id="4466" w:author="Song, Xuehang" w:date="2026-01-08T04:17:00Z" w16du:dateUtc="2026-01-08T12:17:00Z">
                  <w:rPr/>
                </w:rPrChange>
              </w:rPr>
              <w:instrText xml:space="preserve"> ADDIN EN.CITE &lt;EndNote&gt;&lt;Cite&gt;&lt;Author&gt;Graham&lt;/Author&gt;&lt;Year&gt;2020&lt;/Year&gt;&lt;RecNum&gt;603&lt;/RecNum&gt;&lt;DisplayText&gt;(Graham and Chen, 2020)&lt;/DisplayText&gt;&lt;record&gt;&lt;rec-number&gt;603&lt;/rec-number&gt;&lt;foreign-keys&gt;&lt;key app="EN" db-id="avewzwavpffw96ewpdx505tfdawpfpatfzve" timestamp="1764210024"&gt;603&lt;/key&gt;&lt;/foreign-keys&gt;&lt;ref-type name="Journal Article"&gt;17&lt;/ref-type&gt;&lt;contributors&gt;&lt;authors&gt;&lt;author&gt;Graham, Gavin H&lt;/author&gt;&lt;author&gt;Chen, Yan&lt;/author&gt;&lt;/authors&gt;&lt;/contributors&gt;&lt;titles&gt;&lt;title&gt;Bayesian inversion of generative models for geologic storage of carbon dioxide&lt;/title&gt;&lt;secondary-title&gt;arXiv preprint arXiv:2001.04829&lt;/secondary-title&gt;&lt;/titles&gt;&lt;periodical&gt;&lt;full-title&gt;arXiv preprint arXiv:2001.04829&lt;/full-title&gt;&lt;/periodical&gt;&lt;dates&gt;&lt;year&gt;2020&lt;/year&gt;&lt;/dates&gt;&lt;label&gt;Generative models&lt;/label&gt;&lt;urls&gt;&lt;/urls&gt;&lt;research-notes&gt;Inverse &amp;amp; calibration&lt;/research-notes&gt;&lt;/record&gt;&lt;/Cite&gt;&lt;/EndNote&gt;</w:instrText>
            </w:r>
            <w:r w:rsidRPr="00C14DA2">
              <w:rPr>
                <w:sz w:val="20"/>
                <w:szCs w:val="20"/>
                <w:rPrChange w:id="4467" w:author="Song, Xuehang" w:date="2026-01-08T04:17:00Z" w16du:dateUtc="2026-01-08T12:17:00Z">
                  <w:rPr/>
                </w:rPrChange>
              </w:rPr>
              <w:fldChar w:fldCharType="separate"/>
            </w:r>
            <w:r w:rsidRPr="00C14DA2">
              <w:rPr>
                <w:noProof/>
                <w:sz w:val="20"/>
                <w:szCs w:val="20"/>
                <w:rPrChange w:id="4468" w:author="Song, Xuehang" w:date="2026-01-08T04:17:00Z" w16du:dateUtc="2026-01-08T12:17:00Z">
                  <w:rPr>
                    <w:noProof/>
                  </w:rPr>
                </w:rPrChange>
              </w:rPr>
              <w:t>(Graham and Chen, 2020)</w:t>
            </w:r>
            <w:r w:rsidRPr="00C14DA2">
              <w:rPr>
                <w:sz w:val="20"/>
                <w:szCs w:val="20"/>
                <w:rPrChange w:id="4469" w:author="Song, Xuehang" w:date="2026-01-08T04:17:00Z" w16du:dateUtc="2026-01-08T12:17:00Z">
                  <w:rPr/>
                </w:rPrChange>
              </w:rPr>
              <w:fldChar w:fldCharType="end"/>
            </w:r>
          </w:p>
        </w:tc>
      </w:tr>
      <w:tr w:rsidR="00C14DA2" w:rsidRPr="00C14DA2" w14:paraId="404FA119" w14:textId="77777777" w:rsidTr="00C14DA2">
        <w:trPr>
          <w:trHeight w:val="481"/>
          <w:ins w:id="4470" w:author="Cao, Ross" w:date="2025-12-24T14:02:00Z"/>
        </w:trPr>
        <w:tc>
          <w:tcPr>
            <w:tcW w:w="1215" w:type="dxa"/>
            <w:vAlign w:val="center"/>
          </w:tcPr>
          <w:p w14:paraId="46312DC8" w14:textId="45470DC5" w:rsidR="001C6992" w:rsidRPr="00C14DA2" w:rsidRDefault="001C6992">
            <w:pPr>
              <w:pStyle w:val="BodyText"/>
              <w:spacing w:before="0"/>
              <w:rPr>
                <w:ins w:id="4471" w:author="Cao, Ross" w:date="2025-12-24T14:02:00Z" w16du:dateUtc="2025-12-24T22:02:00Z"/>
                <w:sz w:val="20"/>
                <w:szCs w:val="20"/>
                <w:rPrChange w:id="4472" w:author="Song, Xuehang" w:date="2026-01-08T04:17:00Z" w16du:dateUtc="2026-01-08T12:17:00Z">
                  <w:rPr>
                    <w:ins w:id="4473" w:author="Cao, Ross" w:date="2025-12-24T14:02:00Z" w16du:dateUtc="2025-12-24T22:02:00Z"/>
                  </w:rPr>
                </w:rPrChange>
              </w:rPr>
              <w:pPrChange w:id="4474" w:author="Song, Xuehang" w:date="2026-01-08T04:17:00Z" w16du:dateUtc="2026-01-08T12:17:00Z">
                <w:pPr/>
              </w:pPrChange>
            </w:pPr>
            <w:ins w:id="4475" w:author="Cao, Ross" w:date="2025-12-24T14:03:00Z" w16du:dateUtc="2025-12-24T22:03:00Z">
              <w:r w:rsidRPr="00C14DA2">
                <w:rPr>
                  <w:color w:val="000000"/>
                  <w:sz w:val="20"/>
                  <w:szCs w:val="20"/>
                  <w:rPrChange w:id="4476" w:author="Song, Xuehang" w:date="2026-01-08T04:17:00Z" w16du:dateUtc="2026-01-08T12:17:00Z">
                    <w:rPr>
                      <w:rFonts w:ascii="Aptos Narrow" w:hAnsi="Aptos Narrow"/>
                      <w:color w:val="000000"/>
                    </w:rPr>
                  </w:rPrChange>
                </w:rPr>
                <w:t>2021</w:t>
              </w:r>
            </w:ins>
          </w:p>
        </w:tc>
        <w:tc>
          <w:tcPr>
            <w:tcW w:w="2897" w:type="dxa"/>
            <w:vAlign w:val="center"/>
          </w:tcPr>
          <w:p w14:paraId="67B628CC" w14:textId="51E81ACD" w:rsidR="001C6992" w:rsidRPr="00C14DA2" w:rsidRDefault="001C6992">
            <w:pPr>
              <w:pStyle w:val="BodyText"/>
              <w:spacing w:before="0"/>
              <w:rPr>
                <w:ins w:id="4477" w:author="Cao, Ross" w:date="2025-12-24T14:02:00Z" w16du:dateUtc="2025-12-24T22:02:00Z"/>
                <w:sz w:val="20"/>
                <w:szCs w:val="20"/>
                <w:rPrChange w:id="4478" w:author="Song, Xuehang" w:date="2026-01-08T04:17:00Z" w16du:dateUtc="2026-01-08T12:17:00Z">
                  <w:rPr>
                    <w:ins w:id="4479" w:author="Cao, Ross" w:date="2025-12-24T14:02:00Z" w16du:dateUtc="2025-12-24T22:02:00Z"/>
                  </w:rPr>
                </w:rPrChange>
              </w:rPr>
              <w:pPrChange w:id="4480" w:author="Song, Xuehang" w:date="2026-01-08T04:17:00Z" w16du:dateUtc="2026-01-08T12:17:00Z">
                <w:pPr/>
              </w:pPrChange>
            </w:pPr>
            <w:ins w:id="4481" w:author="Cao, Ross" w:date="2025-12-24T14:03:00Z" w16du:dateUtc="2025-12-24T22:03:00Z">
              <w:r w:rsidRPr="00C14DA2">
                <w:rPr>
                  <w:color w:val="000000"/>
                  <w:sz w:val="20"/>
                  <w:szCs w:val="20"/>
                  <w:rPrChange w:id="4482" w:author="Song, Xuehang" w:date="2026-01-08T04:17:00Z" w16du:dateUtc="2026-01-08T12:17:00Z">
                    <w:rPr>
                      <w:rFonts w:ascii="Aptos Narrow" w:hAnsi="Aptos Narrow"/>
                      <w:color w:val="000000"/>
                    </w:rPr>
                  </w:rPrChange>
                </w:rPr>
                <w:t>Regression &amp; classical surrogates</w:t>
              </w:r>
            </w:ins>
          </w:p>
        </w:tc>
        <w:tc>
          <w:tcPr>
            <w:tcW w:w="3551" w:type="dxa"/>
            <w:vAlign w:val="center"/>
          </w:tcPr>
          <w:p w14:paraId="5247FD77" w14:textId="50591B50" w:rsidR="001C6992" w:rsidRPr="00C14DA2" w:rsidRDefault="001C6992">
            <w:pPr>
              <w:pStyle w:val="BodyText"/>
              <w:spacing w:before="0"/>
              <w:rPr>
                <w:ins w:id="4483" w:author="Cao, Ross" w:date="2025-12-24T14:02:00Z" w16du:dateUtc="2025-12-24T22:02:00Z"/>
                <w:sz w:val="20"/>
                <w:szCs w:val="20"/>
                <w:rPrChange w:id="4484" w:author="Song, Xuehang" w:date="2026-01-08T04:17:00Z" w16du:dateUtc="2026-01-08T12:17:00Z">
                  <w:rPr>
                    <w:ins w:id="4485" w:author="Cao, Ross" w:date="2025-12-24T14:02:00Z" w16du:dateUtc="2025-12-24T22:02:00Z"/>
                  </w:rPr>
                </w:rPrChange>
              </w:rPr>
              <w:pPrChange w:id="4486" w:author="Song, Xuehang" w:date="2026-01-08T04:17:00Z" w16du:dateUtc="2026-01-08T12:17:00Z">
                <w:pPr/>
              </w:pPrChange>
            </w:pPr>
            <w:ins w:id="4487" w:author="Cao, Ross" w:date="2025-12-24T14:03:00Z" w16du:dateUtc="2025-12-24T22:03:00Z">
              <w:r w:rsidRPr="00C14DA2">
                <w:rPr>
                  <w:color w:val="000000"/>
                  <w:sz w:val="20"/>
                  <w:szCs w:val="20"/>
                  <w:rPrChange w:id="4488" w:author="Song, Xuehang" w:date="2026-01-08T04:17:00Z" w16du:dateUtc="2026-01-08T12:17:00Z">
                    <w:rPr>
                      <w:rFonts w:ascii="Aptos Narrow" w:hAnsi="Aptos Narrow"/>
                      <w:color w:val="000000"/>
                    </w:rPr>
                  </w:rPrChange>
                </w:rPr>
                <w:t>Design &amp; optimization</w:t>
              </w:r>
            </w:ins>
          </w:p>
        </w:tc>
        <w:tc>
          <w:tcPr>
            <w:tcW w:w="3094" w:type="dxa"/>
            <w:vAlign w:val="center"/>
          </w:tcPr>
          <w:p w14:paraId="2ED39287" w14:textId="0579BB09" w:rsidR="001C6992" w:rsidRPr="00C14DA2" w:rsidRDefault="001C6992">
            <w:pPr>
              <w:pStyle w:val="BodyText"/>
              <w:spacing w:before="0"/>
              <w:rPr>
                <w:ins w:id="4489" w:author="Cao, Ross" w:date="2025-12-24T14:02:00Z" w16du:dateUtc="2025-12-24T22:02:00Z"/>
                <w:sz w:val="20"/>
                <w:szCs w:val="20"/>
                <w:rPrChange w:id="4490" w:author="Song, Xuehang" w:date="2026-01-08T04:17:00Z" w16du:dateUtc="2026-01-08T12:17:00Z">
                  <w:rPr>
                    <w:ins w:id="4491" w:author="Cao, Ross" w:date="2025-12-24T14:02:00Z" w16du:dateUtc="2025-12-24T22:02:00Z"/>
                  </w:rPr>
                </w:rPrChange>
              </w:rPr>
              <w:pPrChange w:id="4492" w:author="Song, Xuehang" w:date="2026-01-08T04:17:00Z" w16du:dateUtc="2026-01-08T12:17:00Z">
                <w:pPr/>
              </w:pPrChange>
            </w:pPr>
            <w:ins w:id="4493" w:author="Cao, Ross" w:date="2025-12-24T14:03:00Z" w16du:dateUtc="2025-12-24T22:03:00Z">
              <w:r w:rsidRPr="00C14DA2">
                <w:rPr>
                  <w:color w:val="000000"/>
                  <w:sz w:val="20"/>
                  <w:szCs w:val="20"/>
                  <w:rPrChange w:id="4494" w:author="Song, Xuehang" w:date="2026-01-08T04:17:00Z" w16du:dateUtc="2026-01-08T12:17:00Z">
                    <w:rPr>
                      <w:rFonts w:ascii="Aptos Narrow" w:hAnsi="Aptos Narrow"/>
                      <w:color w:val="000000"/>
                    </w:rPr>
                  </w:rPrChange>
                </w:rPr>
                <w:t>Contaminant hydrogeology / remediation</w:t>
              </w:r>
            </w:ins>
          </w:p>
        </w:tc>
        <w:tc>
          <w:tcPr>
            <w:tcW w:w="2689" w:type="dxa"/>
            <w:vAlign w:val="center"/>
          </w:tcPr>
          <w:p w14:paraId="05A905C9" w14:textId="5CC40AF5" w:rsidR="001C6992" w:rsidRPr="00C14DA2" w:rsidRDefault="00D375BE">
            <w:pPr>
              <w:pStyle w:val="BodyText"/>
              <w:spacing w:before="0"/>
              <w:rPr>
                <w:ins w:id="4495" w:author="Cao, Ross" w:date="2025-12-24T14:02:00Z" w16du:dateUtc="2025-12-24T22:02:00Z"/>
                <w:sz w:val="20"/>
                <w:szCs w:val="20"/>
                <w:rPrChange w:id="4496" w:author="Song, Xuehang" w:date="2026-01-08T04:17:00Z" w16du:dateUtc="2026-01-08T12:17:00Z">
                  <w:rPr>
                    <w:ins w:id="4497" w:author="Cao, Ross" w:date="2025-12-24T14:02:00Z" w16du:dateUtc="2025-12-24T22:02:00Z"/>
                  </w:rPr>
                </w:rPrChange>
              </w:rPr>
              <w:pPrChange w:id="4498" w:author="Song, Xuehang" w:date="2026-01-08T04:17:00Z" w16du:dateUtc="2026-01-08T12:17:00Z">
                <w:pPr/>
              </w:pPrChange>
            </w:pPr>
            <w:r w:rsidRPr="00C14DA2">
              <w:rPr>
                <w:sz w:val="20"/>
                <w:szCs w:val="20"/>
                <w:rPrChange w:id="4499" w:author="Song, Xuehang" w:date="2026-01-08T04:17:00Z" w16du:dateUtc="2026-01-08T12:17:00Z">
                  <w:rPr/>
                </w:rPrChange>
              </w:rPr>
              <w:fldChar w:fldCharType="begin"/>
            </w:r>
            <w:r w:rsidRPr="00C14DA2">
              <w:rPr>
                <w:sz w:val="20"/>
                <w:szCs w:val="20"/>
                <w:rPrChange w:id="4500" w:author="Song, Xuehang" w:date="2026-01-08T04:17:00Z" w16du:dateUtc="2026-01-08T12:17:00Z">
                  <w:rPr/>
                </w:rPrChange>
              </w:rPr>
              <w:instrText xml:space="preserve"> ADDIN EN.CITE &lt;EndNote&gt;&lt;Cite&gt;&lt;Author&gt;Shams&lt;/Author&gt;&lt;Year&gt;2021&lt;/Year&gt;&lt;RecNum&gt;609&lt;/RecNum&gt;&lt;DisplayText&gt;(Shams et al., 2021)&lt;/DisplayText&gt;&lt;record&gt;&lt;rec-number&gt;609&lt;/rec-number&gt;&lt;foreign-keys&gt;&lt;key app="EN" db-id="avewzwavpffw96ewpdx505tfdawpfpatfzve" timestamp="1764211666"&gt;609&lt;/key&gt;&lt;/foreign-keys&gt;&lt;ref-type name="Journal Article"&gt;17&lt;/ref-type&gt;&lt;contributors&gt;&lt;authors&gt;&lt;author&gt;Shams, Reza&lt;/author&gt;&lt;author&gt;Alimohammadi, Saeed&lt;/author&gt;&lt;author&gt;Yazdi, Jafar&lt;/author&gt;&lt;/authors&gt;&lt;/contributors&gt;&lt;titles&gt;&lt;title&gt;Optimizing surfactant-enhanced aquifer remediation based on Gaussian process surrogate model in DNAPL-contaminated sites considering different wells patterns&lt;/title&gt;&lt;secondary-title&gt;Groundwater for Sustainable Development&lt;/secondary-title&gt;&lt;/titles&gt;&lt;periodical&gt;&lt;full-title&gt;Groundwater for Sustainable Development&lt;/full-title&gt;&lt;/periodical&gt;&lt;pages&gt;100675&lt;/pages&gt;&lt;volume&gt;15&lt;/volume&gt;&lt;keywords&gt;&lt;keyword&gt;Surfactant-enhanced aquifer remediation (SEAR)&lt;/keyword&gt;&lt;keyword&gt;Dense non-aqueous phase liquid (DNAPL)&lt;/keyword&gt;&lt;keyword&gt;Wells patterns&lt;/keyword&gt;&lt;keyword&gt;Multi-kernel Gaussian process regression&lt;/keyword&gt;&lt;keyword&gt;Bayesian hyperparameter optimization&lt;/keyword&gt;&lt;/keywords&gt;&lt;dates&gt;&lt;year&gt;2021&lt;/year&gt;&lt;pub-dates&gt;&lt;date&gt;2021/11/01/&lt;/date&gt;&lt;/pub-dates&gt;&lt;/dates&gt;&lt;isbn&gt;2352-801X&lt;/isbn&gt;&lt;label&gt;Regression &amp;amp; classical surrogates&lt;/label&gt;&lt;urls&gt;&lt;related-urls&gt;&lt;url&gt;https://www.sciencedirect.com/science/article/pii/S2352801X21001326&lt;/url&gt;&lt;/related-urls&gt;&lt;/urls&gt;&lt;electronic-resource-num&gt;https://doi.org/10.1016/j.gsd.2021.100675&lt;/electronic-resource-num&gt;&lt;research-notes&gt;Design &amp;amp; optimization&lt;/research-notes&gt;&lt;/record&gt;&lt;/Cite&gt;&lt;/EndNote&gt;</w:instrText>
            </w:r>
            <w:r w:rsidRPr="00C14DA2">
              <w:rPr>
                <w:sz w:val="20"/>
                <w:szCs w:val="20"/>
                <w:rPrChange w:id="4501" w:author="Song, Xuehang" w:date="2026-01-08T04:17:00Z" w16du:dateUtc="2026-01-08T12:17:00Z">
                  <w:rPr/>
                </w:rPrChange>
              </w:rPr>
              <w:fldChar w:fldCharType="separate"/>
            </w:r>
            <w:r w:rsidRPr="00C14DA2">
              <w:rPr>
                <w:noProof/>
                <w:sz w:val="20"/>
                <w:szCs w:val="20"/>
                <w:rPrChange w:id="4502" w:author="Song, Xuehang" w:date="2026-01-08T04:17:00Z" w16du:dateUtc="2026-01-08T12:17:00Z">
                  <w:rPr>
                    <w:noProof/>
                  </w:rPr>
                </w:rPrChange>
              </w:rPr>
              <w:t>(Shams et al., 2021)</w:t>
            </w:r>
            <w:r w:rsidRPr="00C14DA2">
              <w:rPr>
                <w:sz w:val="20"/>
                <w:szCs w:val="20"/>
                <w:rPrChange w:id="4503" w:author="Song, Xuehang" w:date="2026-01-08T04:17:00Z" w16du:dateUtc="2026-01-08T12:17:00Z">
                  <w:rPr/>
                </w:rPrChange>
              </w:rPr>
              <w:fldChar w:fldCharType="end"/>
            </w:r>
          </w:p>
        </w:tc>
      </w:tr>
      <w:tr w:rsidR="00C14DA2" w:rsidRPr="00C14DA2" w14:paraId="17F49C40" w14:textId="77777777" w:rsidTr="00C14DA2">
        <w:trPr>
          <w:trHeight w:val="473"/>
          <w:ins w:id="4504" w:author="Cao, Ross" w:date="2025-12-24T14:02:00Z"/>
        </w:trPr>
        <w:tc>
          <w:tcPr>
            <w:tcW w:w="1215" w:type="dxa"/>
            <w:vAlign w:val="center"/>
          </w:tcPr>
          <w:p w14:paraId="6D8DE4EC" w14:textId="2A08FC1F" w:rsidR="001C6992" w:rsidRPr="00C14DA2" w:rsidRDefault="001C6992">
            <w:pPr>
              <w:pStyle w:val="BodyText"/>
              <w:spacing w:before="0"/>
              <w:rPr>
                <w:ins w:id="4505" w:author="Cao, Ross" w:date="2025-12-24T14:02:00Z" w16du:dateUtc="2025-12-24T22:02:00Z"/>
                <w:sz w:val="20"/>
                <w:szCs w:val="20"/>
                <w:rPrChange w:id="4506" w:author="Song, Xuehang" w:date="2026-01-08T04:17:00Z" w16du:dateUtc="2026-01-08T12:17:00Z">
                  <w:rPr>
                    <w:ins w:id="4507" w:author="Cao, Ross" w:date="2025-12-24T14:02:00Z" w16du:dateUtc="2025-12-24T22:02:00Z"/>
                  </w:rPr>
                </w:rPrChange>
              </w:rPr>
              <w:pPrChange w:id="4508" w:author="Song, Xuehang" w:date="2026-01-08T04:17:00Z" w16du:dateUtc="2026-01-08T12:17:00Z">
                <w:pPr/>
              </w:pPrChange>
            </w:pPr>
            <w:ins w:id="4509" w:author="Cao, Ross" w:date="2025-12-24T14:03:00Z" w16du:dateUtc="2025-12-24T22:03:00Z">
              <w:r w:rsidRPr="00C14DA2">
                <w:rPr>
                  <w:color w:val="000000"/>
                  <w:sz w:val="20"/>
                  <w:szCs w:val="20"/>
                  <w:rPrChange w:id="4510" w:author="Song, Xuehang" w:date="2026-01-08T04:17:00Z" w16du:dateUtc="2026-01-08T12:17:00Z">
                    <w:rPr>
                      <w:rFonts w:ascii="Aptos Narrow" w:hAnsi="Aptos Narrow"/>
                      <w:color w:val="000000"/>
                    </w:rPr>
                  </w:rPrChange>
                </w:rPr>
                <w:t>2021</w:t>
              </w:r>
            </w:ins>
          </w:p>
        </w:tc>
        <w:tc>
          <w:tcPr>
            <w:tcW w:w="2897" w:type="dxa"/>
            <w:vAlign w:val="center"/>
          </w:tcPr>
          <w:p w14:paraId="77941696" w14:textId="35BCFF6A" w:rsidR="001C6992" w:rsidRPr="00C14DA2" w:rsidRDefault="001C6992">
            <w:pPr>
              <w:pStyle w:val="BodyText"/>
              <w:spacing w:before="0"/>
              <w:rPr>
                <w:ins w:id="4511" w:author="Cao, Ross" w:date="2025-12-24T14:02:00Z" w16du:dateUtc="2025-12-24T22:02:00Z"/>
                <w:sz w:val="20"/>
                <w:szCs w:val="20"/>
                <w:rPrChange w:id="4512" w:author="Song, Xuehang" w:date="2026-01-08T04:17:00Z" w16du:dateUtc="2026-01-08T12:17:00Z">
                  <w:rPr>
                    <w:ins w:id="4513" w:author="Cao, Ross" w:date="2025-12-24T14:02:00Z" w16du:dateUtc="2025-12-24T22:02:00Z"/>
                  </w:rPr>
                </w:rPrChange>
              </w:rPr>
              <w:pPrChange w:id="4514" w:author="Song, Xuehang" w:date="2026-01-08T04:17:00Z" w16du:dateUtc="2026-01-08T12:17:00Z">
                <w:pPr/>
              </w:pPrChange>
            </w:pPr>
            <w:ins w:id="4515" w:author="Cao, Ross" w:date="2025-12-24T14:03:00Z" w16du:dateUtc="2025-12-24T22:03:00Z">
              <w:r w:rsidRPr="00C14DA2">
                <w:rPr>
                  <w:color w:val="000000"/>
                  <w:sz w:val="20"/>
                  <w:szCs w:val="20"/>
                  <w:rPrChange w:id="4516" w:author="Song, Xuehang" w:date="2026-01-08T04:17:00Z" w16du:dateUtc="2026-01-08T12:17:00Z">
                    <w:rPr>
                      <w:rFonts w:ascii="Aptos Narrow" w:hAnsi="Aptos Narrow"/>
                      <w:color w:val="000000"/>
                    </w:rPr>
                  </w:rPrChange>
                </w:rPr>
                <w:t>Regression &amp; classical surrogates</w:t>
              </w:r>
            </w:ins>
          </w:p>
        </w:tc>
        <w:tc>
          <w:tcPr>
            <w:tcW w:w="3551" w:type="dxa"/>
            <w:vAlign w:val="center"/>
          </w:tcPr>
          <w:p w14:paraId="07336538" w14:textId="2E9F4A4B" w:rsidR="001C6992" w:rsidRPr="00C14DA2" w:rsidRDefault="001C6992">
            <w:pPr>
              <w:pStyle w:val="BodyText"/>
              <w:spacing w:before="0"/>
              <w:rPr>
                <w:ins w:id="4517" w:author="Cao, Ross" w:date="2025-12-24T14:02:00Z" w16du:dateUtc="2025-12-24T22:02:00Z"/>
                <w:sz w:val="20"/>
                <w:szCs w:val="20"/>
                <w:rPrChange w:id="4518" w:author="Song, Xuehang" w:date="2026-01-08T04:17:00Z" w16du:dateUtc="2026-01-08T12:17:00Z">
                  <w:rPr>
                    <w:ins w:id="4519" w:author="Cao, Ross" w:date="2025-12-24T14:02:00Z" w16du:dateUtc="2025-12-24T22:02:00Z"/>
                  </w:rPr>
                </w:rPrChange>
              </w:rPr>
              <w:pPrChange w:id="4520" w:author="Song, Xuehang" w:date="2026-01-08T04:17:00Z" w16du:dateUtc="2026-01-08T12:17:00Z">
                <w:pPr/>
              </w:pPrChange>
            </w:pPr>
            <w:ins w:id="4521" w:author="Cao, Ross" w:date="2025-12-24T14:03:00Z" w16du:dateUtc="2025-12-24T22:03:00Z">
              <w:r w:rsidRPr="00C14DA2">
                <w:rPr>
                  <w:color w:val="000000"/>
                  <w:sz w:val="20"/>
                  <w:szCs w:val="20"/>
                  <w:rPrChange w:id="4522" w:author="Song, Xuehang" w:date="2026-01-08T04:17:00Z" w16du:dateUtc="2026-01-08T12:17:00Z">
                    <w:rPr>
                      <w:rFonts w:ascii="Aptos Narrow" w:hAnsi="Aptos Narrow"/>
                      <w:color w:val="000000"/>
                    </w:rPr>
                  </w:rPrChange>
                </w:rPr>
                <w:t>Design &amp; optimization</w:t>
              </w:r>
            </w:ins>
          </w:p>
        </w:tc>
        <w:tc>
          <w:tcPr>
            <w:tcW w:w="3094" w:type="dxa"/>
            <w:vAlign w:val="center"/>
          </w:tcPr>
          <w:p w14:paraId="59BEB809" w14:textId="2FF1EF59" w:rsidR="001C6992" w:rsidRPr="00C14DA2" w:rsidRDefault="001C6992">
            <w:pPr>
              <w:pStyle w:val="BodyText"/>
              <w:spacing w:before="0"/>
              <w:rPr>
                <w:ins w:id="4523" w:author="Cao, Ross" w:date="2025-12-24T14:02:00Z" w16du:dateUtc="2025-12-24T22:02:00Z"/>
                <w:sz w:val="20"/>
                <w:szCs w:val="20"/>
                <w:rPrChange w:id="4524" w:author="Song, Xuehang" w:date="2026-01-08T04:17:00Z" w16du:dateUtc="2026-01-08T12:17:00Z">
                  <w:rPr>
                    <w:ins w:id="4525" w:author="Cao, Ross" w:date="2025-12-24T14:02:00Z" w16du:dateUtc="2025-12-24T22:02:00Z"/>
                  </w:rPr>
                </w:rPrChange>
              </w:rPr>
              <w:pPrChange w:id="4526" w:author="Song, Xuehang" w:date="2026-01-08T04:17:00Z" w16du:dateUtc="2026-01-08T12:17:00Z">
                <w:pPr/>
              </w:pPrChange>
            </w:pPr>
            <w:ins w:id="4527" w:author="Cao, Ross" w:date="2025-12-24T14:03:00Z" w16du:dateUtc="2025-12-24T22:03:00Z">
              <w:r w:rsidRPr="00C14DA2">
                <w:rPr>
                  <w:color w:val="000000"/>
                  <w:sz w:val="20"/>
                  <w:szCs w:val="20"/>
                  <w:rPrChange w:id="4528" w:author="Song, Xuehang" w:date="2026-01-08T04:17:00Z" w16du:dateUtc="2026-01-08T12:17:00Z">
                    <w:rPr>
                      <w:rFonts w:ascii="Aptos Narrow" w:hAnsi="Aptos Narrow"/>
                      <w:color w:val="000000"/>
                    </w:rPr>
                  </w:rPrChange>
                </w:rPr>
                <w:t>Contaminant hydrogeology / remediation</w:t>
              </w:r>
            </w:ins>
          </w:p>
        </w:tc>
        <w:tc>
          <w:tcPr>
            <w:tcW w:w="2689" w:type="dxa"/>
            <w:vAlign w:val="center"/>
          </w:tcPr>
          <w:p w14:paraId="04A70EEF" w14:textId="3F3EC59C" w:rsidR="001C6992" w:rsidRPr="00C14DA2" w:rsidRDefault="00EA3711">
            <w:pPr>
              <w:pStyle w:val="BodyText"/>
              <w:spacing w:before="0"/>
              <w:rPr>
                <w:ins w:id="4529" w:author="Cao, Ross" w:date="2025-12-24T14:02:00Z" w16du:dateUtc="2025-12-24T22:02:00Z"/>
                <w:sz w:val="20"/>
                <w:szCs w:val="20"/>
                <w:rPrChange w:id="4530" w:author="Song, Xuehang" w:date="2026-01-08T04:17:00Z" w16du:dateUtc="2026-01-08T12:17:00Z">
                  <w:rPr>
                    <w:ins w:id="4531" w:author="Cao, Ross" w:date="2025-12-24T14:02:00Z" w16du:dateUtc="2025-12-24T22:02:00Z"/>
                  </w:rPr>
                </w:rPrChange>
              </w:rPr>
              <w:pPrChange w:id="4532" w:author="Song, Xuehang" w:date="2026-01-08T04:17:00Z" w16du:dateUtc="2026-01-08T12:17:00Z">
                <w:pPr/>
              </w:pPrChange>
            </w:pPr>
            <w:r w:rsidRPr="00C14DA2">
              <w:rPr>
                <w:sz w:val="20"/>
                <w:szCs w:val="20"/>
                <w:rPrChange w:id="4533" w:author="Song, Xuehang" w:date="2026-01-08T04:17:00Z" w16du:dateUtc="2026-01-08T12:17:00Z">
                  <w:rPr/>
                </w:rPrChange>
              </w:rPr>
              <w:fldChar w:fldCharType="begin"/>
            </w:r>
            <w:r w:rsidRPr="00C14DA2">
              <w:rPr>
                <w:sz w:val="20"/>
                <w:szCs w:val="20"/>
                <w:rPrChange w:id="4534" w:author="Song, Xuehang" w:date="2026-01-08T04:17:00Z" w16du:dateUtc="2026-01-08T12:17:00Z">
                  <w:rPr/>
                </w:rPrChange>
              </w:rPr>
              <w:instrText xml:space="preserve"> ADDIN EN.CITE &lt;EndNote&gt;&lt;Cite&gt;&lt;Author&gt;Vali&lt;/Author&gt;&lt;Year&gt;2021&lt;/Year&gt;&lt;RecNum&gt;527&lt;/RecNum&gt;&lt;DisplayText&gt;(Vali et al., 2021)&lt;/DisplayText&gt;&lt;record&gt;&lt;rec-number&gt;527&lt;/rec-number&gt;&lt;foreign-keys&gt;&lt;key app="EN" db-id="avewzwavpffw96ewpdx505tfdawpfpatfzve" timestamp="1760631381"&gt;527&lt;/key&gt;&lt;/foreign-keys&gt;&lt;ref-type name="Journal Article"&gt;17&lt;/ref-type&gt;&lt;contributors&gt;&lt;authors&gt;&lt;author&gt;Vali, Majid&lt;/author&gt;&lt;author&gt;Zare, Mohammad&lt;/author&gt;&lt;author&gt;Razavi, Saman&lt;/author&gt;&lt;/authors&gt;&lt;/contributors&gt;&lt;titles&gt;&lt;title&gt;Automatic clustering-based surrogate-assisted genetic algorithm for groundwater remediation system design&lt;/title&gt;&lt;secondary-title&gt;Journal of Hydrology&lt;/secondary-title&gt;&lt;/titles&gt;&lt;periodical&gt;&lt;full-title&gt;Journal of Hydrology&lt;/full-title&gt;&lt;/periodical&gt;&lt;pages&gt;125752&lt;/pages&gt;&lt;volume&gt;598&lt;/volume&gt;&lt;dates&gt;&lt;year&gt;2021&lt;/year&gt;&lt;/dates&gt;&lt;isbn&gt;0022-1694&lt;/isbn&gt;&lt;label&gt;Regression &amp;amp; classical surrogates&lt;/label&gt;&lt;urls&gt;&lt;/urls&gt;&lt;research-notes&gt;Forward emulation&lt;/research-notes&gt;&lt;/record&gt;&lt;/Cite&gt;&lt;/EndNote&gt;</w:instrText>
            </w:r>
            <w:r w:rsidRPr="00C14DA2">
              <w:rPr>
                <w:sz w:val="20"/>
                <w:szCs w:val="20"/>
                <w:rPrChange w:id="4535" w:author="Song, Xuehang" w:date="2026-01-08T04:17:00Z" w16du:dateUtc="2026-01-08T12:17:00Z">
                  <w:rPr/>
                </w:rPrChange>
              </w:rPr>
              <w:fldChar w:fldCharType="separate"/>
            </w:r>
            <w:r w:rsidRPr="00C14DA2">
              <w:rPr>
                <w:noProof/>
                <w:sz w:val="20"/>
                <w:szCs w:val="20"/>
                <w:rPrChange w:id="4536" w:author="Song, Xuehang" w:date="2026-01-08T04:17:00Z" w16du:dateUtc="2026-01-08T12:17:00Z">
                  <w:rPr>
                    <w:noProof/>
                  </w:rPr>
                </w:rPrChange>
              </w:rPr>
              <w:t>(Vali et al., 2021)</w:t>
            </w:r>
            <w:r w:rsidRPr="00C14DA2">
              <w:rPr>
                <w:sz w:val="20"/>
                <w:szCs w:val="20"/>
                <w:rPrChange w:id="4537" w:author="Song, Xuehang" w:date="2026-01-08T04:17:00Z" w16du:dateUtc="2026-01-08T12:17:00Z">
                  <w:rPr/>
                </w:rPrChange>
              </w:rPr>
              <w:fldChar w:fldCharType="end"/>
            </w:r>
          </w:p>
        </w:tc>
      </w:tr>
      <w:tr w:rsidR="00C14DA2" w:rsidRPr="00C14DA2" w14:paraId="62BE5065" w14:textId="77777777" w:rsidTr="00C14DA2">
        <w:trPr>
          <w:trHeight w:val="481"/>
          <w:ins w:id="4538" w:author="Cao, Ross" w:date="2025-12-24T14:02:00Z"/>
        </w:trPr>
        <w:tc>
          <w:tcPr>
            <w:tcW w:w="1215" w:type="dxa"/>
            <w:vAlign w:val="center"/>
          </w:tcPr>
          <w:p w14:paraId="297B2AC0" w14:textId="6F77E379" w:rsidR="001C6992" w:rsidRPr="00C14DA2" w:rsidRDefault="001C6992">
            <w:pPr>
              <w:pStyle w:val="BodyText"/>
              <w:spacing w:before="0"/>
              <w:rPr>
                <w:ins w:id="4539" w:author="Cao, Ross" w:date="2025-12-24T14:02:00Z" w16du:dateUtc="2025-12-24T22:02:00Z"/>
                <w:sz w:val="20"/>
                <w:szCs w:val="20"/>
                <w:rPrChange w:id="4540" w:author="Song, Xuehang" w:date="2026-01-08T04:17:00Z" w16du:dateUtc="2026-01-08T12:17:00Z">
                  <w:rPr>
                    <w:ins w:id="4541" w:author="Cao, Ross" w:date="2025-12-24T14:02:00Z" w16du:dateUtc="2025-12-24T22:02:00Z"/>
                  </w:rPr>
                </w:rPrChange>
              </w:rPr>
              <w:pPrChange w:id="4542" w:author="Song, Xuehang" w:date="2026-01-08T04:17:00Z" w16du:dateUtc="2026-01-08T12:17:00Z">
                <w:pPr/>
              </w:pPrChange>
            </w:pPr>
            <w:ins w:id="4543" w:author="Cao, Ross" w:date="2025-12-24T14:03:00Z" w16du:dateUtc="2025-12-24T22:03:00Z">
              <w:r w:rsidRPr="00C14DA2">
                <w:rPr>
                  <w:color w:val="000000"/>
                  <w:sz w:val="20"/>
                  <w:szCs w:val="20"/>
                  <w:rPrChange w:id="4544" w:author="Song, Xuehang" w:date="2026-01-08T04:17:00Z" w16du:dateUtc="2026-01-08T12:17:00Z">
                    <w:rPr>
                      <w:rFonts w:ascii="Aptos Narrow" w:hAnsi="Aptos Narrow"/>
                      <w:color w:val="000000"/>
                    </w:rPr>
                  </w:rPrChange>
                </w:rPr>
                <w:t>2021</w:t>
              </w:r>
            </w:ins>
          </w:p>
        </w:tc>
        <w:tc>
          <w:tcPr>
            <w:tcW w:w="2897" w:type="dxa"/>
            <w:vAlign w:val="center"/>
          </w:tcPr>
          <w:p w14:paraId="7523D7C5" w14:textId="655E975C" w:rsidR="001C6992" w:rsidRPr="00C14DA2" w:rsidRDefault="001C6992">
            <w:pPr>
              <w:pStyle w:val="BodyText"/>
              <w:spacing w:before="0"/>
              <w:rPr>
                <w:ins w:id="4545" w:author="Cao, Ross" w:date="2025-12-24T14:02:00Z" w16du:dateUtc="2025-12-24T22:02:00Z"/>
                <w:sz w:val="20"/>
                <w:szCs w:val="20"/>
                <w:rPrChange w:id="4546" w:author="Song, Xuehang" w:date="2026-01-08T04:17:00Z" w16du:dateUtc="2026-01-08T12:17:00Z">
                  <w:rPr>
                    <w:ins w:id="4547" w:author="Cao, Ross" w:date="2025-12-24T14:02:00Z" w16du:dateUtc="2025-12-24T22:02:00Z"/>
                  </w:rPr>
                </w:rPrChange>
              </w:rPr>
              <w:pPrChange w:id="4548" w:author="Song, Xuehang" w:date="2026-01-08T04:17:00Z" w16du:dateUtc="2026-01-08T12:17:00Z">
                <w:pPr/>
              </w:pPrChange>
            </w:pPr>
            <w:ins w:id="4549" w:author="Cao, Ross" w:date="2025-12-24T14:03:00Z" w16du:dateUtc="2025-12-24T22:03:00Z">
              <w:r w:rsidRPr="00C14DA2">
                <w:rPr>
                  <w:color w:val="000000"/>
                  <w:sz w:val="20"/>
                  <w:szCs w:val="20"/>
                  <w:rPrChange w:id="4550" w:author="Song, Xuehang" w:date="2026-01-08T04:17:00Z" w16du:dateUtc="2026-01-08T12:17:00Z">
                    <w:rPr>
                      <w:rFonts w:ascii="Aptos Narrow" w:hAnsi="Aptos Narrow"/>
                      <w:color w:val="000000"/>
                    </w:rPr>
                  </w:rPrChange>
                </w:rPr>
                <w:t>Conv encoder-decoder</w:t>
              </w:r>
            </w:ins>
          </w:p>
        </w:tc>
        <w:tc>
          <w:tcPr>
            <w:tcW w:w="3551" w:type="dxa"/>
            <w:vAlign w:val="center"/>
          </w:tcPr>
          <w:p w14:paraId="7B19A077" w14:textId="78E18EBE" w:rsidR="001C6992" w:rsidRPr="00C14DA2" w:rsidRDefault="001C6992">
            <w:pPr>
              <w:pStyle w:val="BodyText"/>
              <w:spacing w:before="0"/>
              <w:rPr>
                <w:ins w:id="4551" w:author="Cao, Ross" w:date="2025-12-24T14:02:00Z" w16du:dateUtc="2025-12-24T22:02:00Z"/>
                <w:sz w:val="20"/>
                <w:szCs w:val="20"/>
                <w:rPrChange w:id="4552" w:author="Song, Xuehang" w:date="2026-01-08T04:17:00Z" w16du:dateUtc="2026-01-08T12:17:00Z">
                  <w:rPr>
                    <w:ins w:id="4553" w:author="Cao, Ross" w:date="2025-12-24T14:02:00Z" w16du:dateUtc="2025-12-24T22:02:00Z"/>
                  </w:rPr>
                </w:rPrChange>
              </w:rPr>
              <w:pPrChange w:id="4554" w:author="Song, Xuehang" w:date="2026-01-08T04:17:00Z" w16du:dateUtc="2026-01-08T12:17:00Z">
                <w:pPr/>
              </w:pPrChange>
            </w:pPr>
            <w:ins w:id="4555" w:author="Cao, Ross" w:date="2025-12-24T14:03:00Z" w16du:dateUtc="2025-12-24T22:03:00Z">
              <w:r w:rsidRPr="00C14DA2">
                <w:rPr>
                  <w:color w:val="000000"/>
                  <w:sz w:val="20"/>
                  <w:szCs w:val="20"/>
                  <w:rPrChange w:id="4556" w:author="Song, Xuehang" w:date="2026-01-08T04:17:00Z" w16du:dateUtc="2026-01-08T12:17:00Z">
                    <w:rPr>
                      <w:rFonts w:ascii="Aptos Narrow" w:hAnsi="Aptos Narrow"/>
                      <w:color w:val="000000"/>
                    </w:rPr>
                  </w:rPrChange>
                </w:rPr>
                <w:t>Forward emulation</w:t>
              </w:r>
            </w:ins>
          </w:p>
        </w:tc>
        <w:tc>
          <w:tcPr>
            <w:tcW w:w="3094" w:type="dxa"/>
            <w:vAlign w:val="center"/>
          </w:tcPr>
          <w:p w14:paraId="212DF7D5" w14:textId="002E0590" w:rsidR="001C6992" w:rsidRPr="00C14DA2" w:rsidRDefault="001C6992">
            <w:pPr>
              <w:pStyle w:val="BodyText"/>
              <w:spacing w:before="0"/>
              <w:rPr>
                <w:ins w:id="4557" w:author="Cao, Ross" w:date="2025-12-24T14:02:00Z" w16du:dateUtc="2025-12-24T22:02:00Z"/>
                <w:sz w:val="20"/>
                <w:szCs w:val="20"/>
                <w:rPrChange w:id="4558" w:author="Song, Xuehang" w:date="2026-01-08T04:17:00Z" w16du:dateUtc="2026-01-08T12:17:00Z">
                  <w:rPr>
                    <w:ins w:id="4559" w:author="Cao, Ross" w:date="2025-12-24T14:02:00Z" w16du:dateUtc="2025-12-24T22:02:00Z"/>
                  </w:rPr>
                </w:rPrChange>
              </w:rPr>
              <w:pPrChange w:id="4560" w:author="Song, Xuehang" w:date="2026-01-08T04:17:00Z" w16du:dateUtc="2026-01-08T12:17:00Z">
                <w:pPr/>
              </w:pPrChange>
            </w:pPr>
            <w:ins w:id="4561" w:author="Cao, Ross" w:date="2025-12-24T14:03:00Z" w16du:dateUtc="2025-12-24T22:03:00Z">
              <w:r w:rsidRPr="00C14DA2">
                <w:rPr>
                  <w:color w:val="000000"/>
                  <w:sz w:val="20"/>
                  <w:szCs w:val="20"/>
                  <w:rPrChange w:id="4562" w:author="Song, Xuehang" w:date="2026-01-08T04:17:00Z" w16du:dateUtc="2026-01-08T12:17:00Z">
                    <w:rPr>
                      <w:rFonts w:ascii="Aptos Narrow" w:hAnsi="Aptos Narrow"/>
                      <w:color w:val="000000"/>
                    </w:rPr>
                  </w:rPrChange>
                </w:rPr>
                <w:t>Contaminant hydrogeology / remediation</w:t>
              </w:r>
            </w:ins>
          </w:p>
        </w:tc>
        <w:tc>
          <w:tcPr>
            <w:tcW w:w="2689" w:type="dxa"/>
            <w:vAlign w:val="center"/>
          </w:tcPr>
          <w:p w14:paraId="7B8970EE" w14:textId="0DD39583" w:rsidR="001C6992" w:rsidRPr="00C14DA2" w:rsidRDefault="0027559D">
            <w:pPr>
              <w:pStyle w:val="BodyText"/>
              <w:spacing w:before="0"/>
              <w:rPr>
                <w:ins w:id="4563" w:author="Cao, Ross" w:date="2025-12-24T14:02:00Z" w16du:dateUtc="2025-12-24T22:02:00Z"/>
                <w:sz w:val="20"/>
                <w:szCs w:val="20"/>
                <w:rPrChange w:id="4564" w:author="Song, Xuehang" w:date="2026-01-08T04:17:00Z" w16du:dateUtc="2026-01-08T12:17:00Z">
                  <w:rPr>
                    <w:ins w:id="4565" w:author="Cao, Ross" w:date="2025-12-24T14:02:00Z" w16du:dateUtc="2025-12-24T22:02:00Z"/>
                  </w:rPr>
                </w:rPrChange>
              </w:rPr>
              <w:pPrChange w:id="4566" w:author="Song, Xuehang" w:date="2026-01-08T04:17:00Z" w16du:dateUtc="2026-01-08T12:17:00Z">
                <w:pPr/>
              </w:pPrChange>
            </w:pPr>
            <w:r w:rsidRPr="00C14DA2">
              <w:rPr>
                <w:sz w:val="20"/>
                <w:szCs w:val="20"/>
                <w:rPrChange w:id="4567" w:author="Song, Xuehang" w:date="2026-01-08T04:17:00Z" w16du:dateUtc="2026-01-08T12:17:00Z">
                  <w:rPr/>
                </w:rPrChange>
              </w:rPr>
              <w:fldChar w:fldCharType="begin"/>
            </w:r>
            <w:r w:rsidRPr="00C14DA2">
              <w:rPr>
                <w:sz w:val="20"/>
                <w:szCs w:val="20"/>
                <w:rPrChange w:id="4568" w:author="Song, Xuehang" w:date="2026-01-08T04:17:00Z" w16du:dateUtc="2026-01-08T12:17:00Z">
                  <w:rPr/>
                </w:rPrChange>
              </w:rPr>
              <w:instrText xml:space="preserve"> ADDIN EN.CITE &lt;EndNote&gt;&lt;Cite&gt;&lt;Author&gt;Jiang&lt;/Author&gt;&lt;Year&gt;2021&lt;/Year&gt;&lt;RecNum&gt;591&lt;/RecNum&gt;&lt;DisplayText&gt;(Jiang et al., 2021)&lt;/DisplayText&gt;&lt;record&gt;&lt;rec-number&gt;591&lt;/rec-number&gt;&lt;foreign-keys&gt;&lt;key app="EN" db-id="avewzwavpffw96ewpdx505tfdawpfpatfzve" timestamp="1764193227"&gt;591&lt;/key&gt;&lt;/foreign-keys&gt;&lt;ref-type name="Journal Article"&gt;17&lt;/ref-type&gt;&lt;contributors&gt;&lt;authors&gt;&lt;author&gt;Jiang, Zhihao&lt;/author&gt;&lt;author&gt;Tahmasebi, Pejman&lt;/author&gt;&lt;author&gt;Mao, Zhiqiang&lt;/author&gt;&lt;/authors&gt;&lt;/contributors&gt;&lt;titles&gt;&lt;title&gt;Deep residual U-net convolution neural networks with autoregressive strategy for fluid flow predictions in large-scale geosystems&lt;/title&gt;&lt;secondary-title&gt;Advances in Water Resources&lt;/secondary-title&gt;&lt;/titles&gt;&lt;periodical&gt;&lt;full-title&gt;Advances in Water Resources&lt;/full-title&gt;&lt;/periodical&gt;&lt;pages&gt;103878&lt;/pages&gt;&lt;volume&gt;150&lt;/volume&gt;&lt;keywords&gt;&lt;keyword&gt;Conv enc</w:instrText>
            </w:r>
            <w:r w:rsidRPr="00C14DA2">
              <w:rPr>
                <w:rFonts w:hint="eastAsia"/>
                <w:sz w:val="20"/>
                <w:szCs w:val="20"/>
                <w:rPrChange w:id="4569" w:author="Song, Xuehang" w:date="2026-01-08T04:17:00Z" w16du:dateUtc="2026-01-08T12:17:00Z">
                  <w:rPr>
                    <w:rFonts w:hint="eastAsia"/>
                  </w:rPr>
                </w:rPrChange>
              </w:rPr>
              <w:instrText>–</w:instrText>
            </w:r>
            <w:r w:rsidRPr="00C14DA2">
              <w:rPr>
                <w:sz w:val="20"/>
                <w:szCs w:val="20"/>
                <w:rPrChange w:id="4570" w:author="Song, Xuehang" w:date="2026-01-08T04:17:00Z" w16du:dateUtc="2026-01-08T12:17:00Z">
                  <w:rPr/>
                </w:rPrChange>
              </w:rPr>
              <w:instrText>dec&lt;/keyword&gt;&lt;/keywords&gt;&lt;dates&gt;&lt;year&gt;2021&lt;/year&gt;&lt;pub-dates&gt;&lt;date&gt;2021/04/01/&lt;/date&gt;&lt;/pub-dates&gt;&lt;/dates&gt;&lt;isbn&gt;0309-1708&lt;/isbn&gt;&lt;label&gt;Conv encoder</w:instrText>
            </w:r>
            <w:r w:rsidRPr="00C14DA2">
              <w:rPr>
                <w:rFonts w:hint="eastAsia"/>
                <w:sz w:val="20"/>
                <w:szCs w:val="20"/>
                <w:rPrChange w:id="4571" w:author="Song, Xuehang" w:date="2026-01-08T04:17:00Z" w16du:dateUtc="2026-01-08T12:17:00Z">
                  <w:rPr>
                    <w:rFonts w:hint="eastAsia"/>
                  </w:rPr>
                </w:rPrChange>
              </w:rPr>
              <w:instrText>–</w:instrText>
            </w:r>
            <w:r w:rsidRPr="00C14DA2">
              <w:rPr>
                <w:sz w:val="20"/>
                <w:szCs w:val="20"/>
                <w:rPrChange w:id="4572" w:author="Song, Xuehang" w:date="2026-01-08T04:17:00Z" w16du:dateUtc="2026-01-08T12:17:00Z">
                  <w:rPr/>
                </w:rPrChange>
              </w:rPr>
              <w:instrText>decoder&lt;/label&gt;&lt;urls&gt;&lt;related-urls&gt;&lt;url&gt;https://www.sciencedirect.com/science/article/pii/S0309170821000336&lt;/url&gt;&lt;/related-urls&gt;&lt;/urls&gt;&lt;electronic-resource-num&gt;https://doi.org/10.1016/j.advwatres.2021.103878&lt;/electronic-resource-num&gt;&lt;research-notes&gt;Forward emulation&lt;/research-notes&gt;&lt;/record&gt;&lt;/Cite&gt;&lt;/EndNote&gt;</w:instrText>
            </w:r>
            <w:r w:rsidRPr="00C14DA2">
              <w:rPr>
                <w:sz w:val="20"/>
                <w:szCs w:val="20"/>
                <w:rPrChange w:id="4573" w:author="Song, Xuehang" w:date="2026-01-08T04:17:00Z" w16du:dateUtc="2026-01-08T12:17:00Z">
                  <w:rPr/>
                </w:rPrChange>
              </w:rPr>
              <w:fldChar w:fldCharType="separate"/>
            </w:r>
            <w:r w:rsidRPr="00C14DA2">
              <w:rPr>
                <w:noProof/>
                <w:sz w:val="20"/>
                <w:szCs w:val="20"/>
                <w:rPrChange w:id="4574" w:author="Song, Xuehang" w:date="2026-01-08T04:17:00Z" w16du:dateUtc="2026-01-08T12:17:00Z">
                  <w:rPr>
                    <w:noProof/>
                  </w:rPr>
                </w:rPrChange>
              </w:rPr>
              <w:t>(Jiang et al., 2021)</w:t>
            </w:r>
            <w:r w:rsidRPr="00C14DA2">
              <w:rPr>
                <w:sz w:val="20"/>
                <w:szCs w:val="20"/>
                <w:rPrChange w:id="4575" w:author="Song, Xuehang" w:date="2026-01-08T04:17:00Z" w16du:dateUtc="2026-01-08T12:17:00Z">
                  <w:rPr/>
                </w:rPrChange>
              </w:rPr>
              <w:fldChar w:fldCharType="end"/>
            </w:r>
          </w:p>
        </w:tc>
      </w:tr>
      <w:tr w:rsidR="00C14DA2" w:rsidRPr="00C14DA2" w14:paraId="1F781FBC" w14:textId="77777777" w:rsidTr="00C14DA2">
        <w:trPr>
          <w:trHeight w:val="481"/>
          <w:ins w:id="4576" w:author="Cao, Ross" w:date="2025-12-24T14:02:00Z"/>
        </w:trPr>
        <w:tc>
          <w:tcPr>
            <w:tcW w:w="1215" w:type="dxa"/>
            <w:vAlign w:val="center"/>
          </w:tcPr>
          <w:p w14:paraId="1C1A1AB3" w14:textId="00982694" w:rsidR="001C6992" w:rsidRPr="00C14DA2" w:rsidRDefault="001C6992">
            <w:pPr>
              <w:pStyle w:val="BodyText"/>
              <w:spacing w:before="0"/>
              <w:rPr>
                <w:ins w:id="4577" w:author="Cao, Ross" w:date="2025-12-24T14:02:00Z" w16du:dateUtc="2025-12-24T22:02:00Z"/>
                <w:sz w:val="20"/>
                <w:szCs w:val="20"/>
                <w:rPrChange w:id="4578" w:author="Song, Xuehang" w:date="2026-01-08T04:17:00Z" w16du:dateUtc="2026-01-08T12:17:00Z">
                  <w:rPr>
                    <w:ins w:id="4579" w:author="Cao, Ross" w:date="2025-12-24T14:02:00Z" w16du:dateUtc="2025-12-24T22:02:00Z"/>
                  </w:rPr>
                </w:rPrChange>
              </w:rPr>
              <w:pPrChange w:id="4580" w:author="Song, Xuehang" w:date="2026-01-08T04:17:00Z" w16du:dateUtc="2026-01-08T12:17:00Z">
                <w:pPr/>
              </w:pPrChange>
            </w:pPr>
            <w:ins w:id="4581" w:author="Cao, Ross" w:date="2025-12-24T14:03:00Z" w16du:dateUtc="2025-12-24T22:03:00Z">
              <w:r w:rsidRPr="00C14DA2">
                <w:rPr>
                  <w:color w:val="000000"/>
                  <w:sz w:val="20"/>
                  <w:szCs w:val="20"/>
                  <w:rPrChange w:id="4582" w:author="Song, Xuehang" w:date="2026-01-08T04:17:00Z" w16du:dateUtc="2026-01-08T12:17:00Z">
                    <w:rPr>
                      <w:rFonts w:ascii="Aptos Narrow" w:hAnsi="Aptos Narrow"/>
                      <w:color w:val="000000"/>
                    </w:rPr>
                  </w:rPrChange>
                </w:rPr>
                <w:t>2021</w:t>
              </w:r>
            </w:ins>
          </w:p>
        </w:tc>
        <w:tc>
          <w:tcPr>
            <w:tcW w:w="2897" w:type="dxa"/>
            <w:vAlign w:val="center"/>
          </w:tcPr>
          <w:p w14:paraId="307F03D2" w14:textId="680CB742" w:rsidR="001C6992" w:rsidRPr="00C14DA2" w:rsidRDefault="001C6992">
            <w:pPr>
              <w:pStyle w:val="BodyText"/>
              <w:spacing w:before="0"/>
              <w:rPr>
                <w:ins w:id="4583" w:author="Cao, Ross" w:date="2025-12-24T14:02:00Z" w16du:dateUtc="2025-12-24T22:02:00Z"/>
                <w:sz w:val="20"/>
                <w:szCs w:val="20"/>
                <w:rPrChange w:id="4584" w:author="Song, Xuehang" w:date="2026-01-08T04:17:00Z" w16du:dateUtc="2026-01-08T12:17:00Z">
                  <w:rPr>
                    <w:ins w:id="4585" w:author="Cao, Ross" w:date="2025-12-24T14:02:00Z" w16du:dateUtc="2025-12-24T22:02:00Z"/>
                  </w:rPr>
                </w:rPrChange>
              </w:rPr>
              <w:pPrChange w:id="4586" w:author="Song, Xuehang" w:date="2026-01-08T04:17:00Z" w16du:dateUtc="2026-01-08T12:17:00Z">
                <w:pPr/>
              </w:pPrChange>
            </w:pPr>
            <w:ins w:id="4587" w:author="Cao, Ross" w:date="2025-12-24T14:03:00Z" w16du:dateUtc="2025-12-24T22:03:00Z">
              <w:r w:rsidRPr="00C14DA2">
                <w:rPr>
                  <w:color w:val="000000"/>
                  <w:sz w:val="20"/>
                  <w:szCs w:val="20"/>
                  <w:rPrChange w:id="4588" w:author="Song, Xuehang" w:date="2026-01-08T04:17:00Z" w16du:dateUtc="2026-01-08T12:17:00Z">
                    <w:rPr>
                      <w:rFonts w:ascii="Aptos Narrow" w:hAnsi="Aptos Narrow"/>
                      <w:color w:val="000000"/>
                    </w:rPr>
                  </w:rPrChange>
                </w:rPr>
                <w:t>Sequence models</w:t>
              </w:r>
            </w:ins>
          </w:p>
        </w:tc>
        <w:tc>
          <w:tcPr>
            <w:tcW w:w="3551" w:type="dxa"/>
            <w:vAlign w:val="center"/>
          </w:tcPr>
          <w:p w14:paraId="13C24B03" w14:textId="4ADF4FBB" w:rsidR="001C6992" w:rsidRPr="00C14DA2" w:rsidRDefault="001C6992">
            <w:pPr>
              <w:pStyle w:val="BodyText"/>
              <w:spacing w:before="0"/>
              <w:rPr>
                <w:ins w:id="4589" w:author="Cao, Ross" w:date="2025-12-24T14:02:00Z" w16du:dateUtc="2025-12-24T22:02:00Z"/>
                <w:sz w:val="20"/>
                <w:szCs w:val="20"/>
                <w:rPrChange w:id="4590" w:author="Song, Xuehang" w:date="2026-01-08T04:17:00Z" w16du:dateUtc="2026-01-08T12:17:00Z">
                  <w:rPr>
                    <w:ins w:id="4591" w:author="Cao, Ross" w:date="2025-12-24T14:02:00Z" w16du:dateUtc="2025-12-24T22:02:00Z"/>
                  </w:rPr>
                </w:rPrChange>
              </w:rPr>
              <w:pPrChange w:id="4592" w:author="Song, Xuehang" w:date="2026-01-08T04:17:00Z" w16du:dateUtc="2026-01-08T12:17:00Z">
                <w:pPr/>
              </w:pPrChange>
            </w:pPr>
            <w:ins w:id="4593" w:author="Cao, Ross" w:date="2025-12-24T14:03:00Z" w16du:dateUtc="2025-12-24T22:03:00Z">
              <w:r w:rsidRPr="00C14DA2">
                <w:rPr>
                  <w:color w:val="000000"/>
                  <w:sz w:val="20"/>
                  <w:szCs w:val="20"/>
                  <w:rPrChange w:id="4594" w:author="Song, Xuehang" w:date="2026-01-08T04:17:00Z" w16du:dateUtc="2026-01-08T12:17:00Z">
                    <w:rPr>
                      <w:rFonts w:ascii="Aptos Narrow" w:hAnsi="Aptos Narrow"/>
                      <w:color w:val="000000"/>
                    </w:rPr>
                  </w:rPrChange>
                </w:rPr>
                <w:t>Inverse &amp; calibration</w:t>
              </w:r>
            </w:ins>
          </w:p>
        </w:tc>
        <w:tc>
          <w:tcPr>
            <w:tcW w:w="3094" w:type="dxa"/>
            <w:vAlign w:val="center"/>
          </w:tcPr>
          <w:p w14:paraId="1FC45CA7" w14:textId="7402958B" w:rsidR="001C6992" w:rsidRPr="00C14DA2" w:rsidRDefault="001C6992">
            <w:pPr>
              <w:pStyle w:val="BodyText"/>
              <w:spacing w:before="0"/>
              <w:rPr>
                <w:ins w:id="4595" w:author="Cao, Ross" w:date="2025-12-24T14:02:00Z" w16du:dateUtc="2025-12-24T22:02:00Z"/>
                <w:sz w:val="20"/>
                <w:szCs w:val="20"/>
                <w:rPrChange w:id="4596" w:author="Song, Xuehang" w:date="2026-01-08T04:17:00Z" w16du:dateUtc="2026-01-08T12:17:00Z">
                  <w:rPr>
                    <w:ins w:id="4597" w:author="Cao, Ross" w:date="2025-12-24T14:02:00Z" w16du:dateUtc="2025-12-24T22:02:00Z"/>
                  </w:rPr>
                </w:rPrChange>
              </w:rPr>
              <w:pPrChange w:id="4598" w:author="Song, Xuehang" w:date="2026-01-08T04:17:00Z" w16du:dateUtc="2026-01-08T12:17:00Z">
                <w:pPr/>
              </w:pPrChange>
            </w:pPr>
            <w:ins w:id="4599" w:author="Cao, Ross" w:date="2025-12-24T14:03:00Z" w16du:dateUtc="2025-12-24T22:03:00Z">
              <w:r w:rsidRPr="00C14DA2">
                <w:rPr>
                  <w:color w:val="000000"/>
                  <w:sz w:val="20"/>
                  <w:szCs w:val="20"/>
                  <w:rPrChange w:id="4600" w:author="Song, Xuehang" w:date="2026-01-08T04:17:00Z" w16du:dateUtc="2026-01-08T12:17:00Z">
                    <w:rPr>
                      <w:rFonts w:ascii="Aptos Narrow" w:hAnsi="Aptos Narrow"/>
                      <w:color w:val="000000"/>
                    </w:rPr>
                  </w:rPrChange>
                </w:rPr>
                <w:t>Groundwater flow / fluid mechanics</w:t>
              </w:r>
            </w:ins>
          </w:p>
        </w:tc>
        <w:tc>
          <w:tcPr>
            <w:tcW w:w="2689" w:type="dxa"/>
            <w:vAlign w:val="center"/>
          </w:tcPr>
          <w:p w14:paraId="4B232CBD" w14:textId="506CF779" w:rsidR="0027559D" w:rsidRPr="00C14DA2" w:rsidRDefault="0027559D">
            <w:pPr>
              <w:pStyle w:val="BodyText"/>
              <w:spacing w:before="0"/>
              <w:rPr>
                <w:ins w:id="4601" w:author="Cao, Ross" w:date="2025-12-24T14:02:00Z" w16du:dateUtc="2025-12-24T22:02:00Z"/>
                <w:sz w:val="20"/>
                <w:szCs w:val="20"/>
                <w:rPrChange w:id="4602" w:author="Song, Xuehang" w:date="2026-01-08T04:17:00Z" w16du:dateUtc="2026-01-08T12:17:00Z">
                  <w:rPr>
                    <w:ins w:id="4603" w:author="Cao, Ross" w:date="2025-12-24T14:02:00Z" w16du:dateUtc="2025-12-24T22:02:00Z"/>
                  </w:rPr>
                </w:rPrChange>
              </w:rPr>
              <w:pPrChange w:id="4604" w:author="Song, Xuehang" w:date="2026-01-08T04:17:00Z" w16du:dateUtc="2026-01-08T12:17:00Z">
                <w:pPr/>
              </w:pPrChange>
            </w:pPr>
            <w:r w:rsidRPr="00C14DA2">
              <w:rPr>
                <w:sz w:val="20"/>
                <w:szCs w:val="20"/>
                <w:rPrChange w:id="4605" w:author="Song, Xuehang" w:date="2026-01-08T04:17:00Z" w16du:dateUtc="2026-01-08T12:17:00Z">
                  <w:rPr/>
                </w:rPrChange>
              </w:rPr>
              <w:fldChar w:fldCharType="begin"/>
            </w:r>
            <w:r w:rsidRPr="00C14DA2">
              <w:rPr>
                <w:sz w:val="20"/>
                <w:szCs w:val="20"/>
                <w:rPrChange w:id="4606" w:author="Song, Xuehang" w:date="2026-01-08T04:17:00Z" w16du:dateUtc="2026-01-08T12:17:00Z">
                  <w:rPr/>
                </w:rPrChange>
              </w:rPr>
              <w:instrText xml:space="preserve"> ADDIN EN.CITE &lt;EndNote&gt;&lt;Cite&gt;&lt;Author&gt;Chen&lt;/Author&gt;&lt;Year&gt;2021&lt;/Year&gt;&lt;RecNum&gt;598&lt;/RecNum&gt;&lt;DisplayText&gt;(Chen et al., 2021)&lt;/DisplayText&gt;&lt;record&gt;&lt;rec-number&gt;598&lt;/rec-number&gt;&lt;foreign-keys&gt;&lt;key app="EN" db-id="avewzwavpffw96ewpdx505tfdawpfpatfzve" timestamp="1764207426"&gt;598&lt;/key&gt;&lt;/foreign-keys&gt;&lt;ref-type name="Journal Article"&gt;17&lt;/ref-type&gt;&lt;contributors&gt;&lt;authors&gt;&lt;author&gt;Chen, Yu&lt;/author&gt;&lt;author&gt;Liu, Guodong&lt;/author&gt;&lt;author&gt;Huang, Xiaohua&lt;/author&gt;&lt;author&gt;Chen, Ke&lt;/author&gt;&lt;author&gt;Hou, Jie&lt;/author&gt;&lt;author&gt;Zhou, Jing&lt;/author&gt;&lt;/authors&gt;&lt;/contributors&gt;&lt;titles&gt;&lt;title&gt;Development of a surrogate method of groundwater modeling using gated recurrent unit to improve the efficiency of parameter auto-calibration and global sensitivity analysis&lt;/title&gt;&lt;secondary-title&gt;Journal of Hydrology&lt;/secondary-title&gt;&lt;/titles&gt;&lt;periodical&gt;&lt;full-title&gt;Journal of Hydrology&lt;/full-title&gt;&lt;/periodical&gt;&lt;pages&gt;125726&lt;/pages&gt;&lt;volume&gt;598&lt;/volume&gt;&lt;keywords&gt;&lt;keyword&gt;Surrogate model&lt;/keyword&gt;&lt;keyword&gt;Gated Recurrent Unit network&lt;/keyword&gt;&lt;keyword&gt;Groundwater modeling&lt;/keyword&gt;&lt;keyword&gt;Multiple time-series&lt;/keyword&gt;&lt;keyword&gt;Sobol</w:instrText>
            </w:r>
            <w:r w:rsidRPr="00C14DA2">
              <w:rPr>
                <w:rFonts w:hint="eastAsia"/>
                <w:sz w:val="20"/>
                <w:szCs w:val="20"/>
                <w:rPrChange w:id="4607" w:author="Song, Xuehang" w:date="2026-01-08T04:17:00Z" w16du:dateUtc="2026-01-08T12:17:00Z">
                  <w:rPr>
                    <w:rFonts w:hint="eastAsia"/>
                  </w:rPr>
                </w:rPrChange>
              </w:rPr>
              <w:instrText>’</w:instrText>
            </w:r>
            <w:r w:rsidRPr="00C14DA2">
              <w:rPr>
                <w:sz w:val="20"/>
                <w:szCs w:val="20"/>
                <w:rPrChange w:id="4608" w:author="Song, Xuehang" w:date="2026-01-08T04:17:00Z" w16du:dateUtc="2026-01-08T12:17:00Z">
                  <w:rPr/>
                </w:rPrChange>
              </w:rPr>
              <w:instrText xml:space="preserve"> sensitivity analysis&lt;/keyword&gt;&lt;keyword&gt;PSO algorithm&lt;/keyword&gt;&lt;/keywords&gt;&lt;dates&gt;&lt;year&gt;2021&lt;/year&gt;&lt;pub-dates&gt;&lt;date&gt;2021/07/01/&lt;/date&gt;&lt;/pub-dates&gt;&lt;/dates&gt;&lt;isbn&gt;0022-1694&lt;/isbn&gt;&lt;label&gt;Sequence models&lt;/label&gt;&lt;urls&gt;&lt;related-urls&gt;&lt;url&gt;https://www.sciencedirect.com/science/article/pii/S0022169420311872&lt;/url&gt;&lt;/related-urls&gt;&lt;/urls&gt;&lt;electronic-resource-num&gt;https://doi.org/10.1016/j.jhydrol.2020.125726&lt;/electronic-resource-num&gt;&lt;research-notes&gt;Inverse &amp;amp; calibration&lt;/research-notes&gt;&lt;/record&gt;&lt;/Cite&gt;&lt;/EndNote&gt;</w:instrText>
            </w:r>
            <w:r w:rsidRPr="00C14DA2">
              <w:rPr>
                <w:sz w:val="20"/>
                <w:szCs w:val="20"/>
                <w:rPrChange w:id="4609" w:author="Song, Xuehang" w:date="2026-01-08T04:17:00Z" w16du:dateUtc="2026-01-08T12:17:00Z">
                  <w:rPr/>
                </w:rPrChange>
              </w:rPr>
              <w:fldChar w:fldCharType="separate"/>
            </w:r>
            <w:r w:rsidRPr="00C14DA2">
              <w:rPr>
                <w:noProof/>
                <w:sz w:val="20"/>
                <w:szCs w:val="20"/>
                <w:rPrChange w:id="4610" w:author="Song, Xuehang" w:date="2026-01-08T04:17:00Z" w16du:dateUtc="2026-01-08T12:17:00Z">
                  <w:rPr>
                    <w:noProof/>
                  </w:rPr>
                </w:rPrChange>
              </w:rPr>
              <w:t>(Chen et al., 2021)</w:t>
            </w:r>
            <w:r w:rsidRPr="00C14DA2">
              <w:rPr>
                <w:sz w:val="20"/>
                <w:szCs w:val="20"/>
                <w:rPrChange w:id="4611" w:author="Song, Xuehang" w:date="2026-01-08T04:17:00Z" w16du:dateUtc="2026-01-08T12:17:00Z">
                  <w:rPr/>
                </w:rPrChange>
              </w:rPr>
              <w:fldChar w:fldCharType="end"/>
            </w:r>
          </w:p>
        </w:tc>
      </w:tr>
      <w:tr w:rsidR="00C14DA2" w:rsidRPr="00C14DA2" w14:paraId="4B53504E" w14:textId="77777777" w:rsidTr="00C14DA2">
        <w:trPr>
          <w:trHeight w:val="481"/>
          <w:ins w:id="4612" w:author="Cao, Ross" w:date="2025-12-24T14:02:00Z"/>
        </w:trPr>
        <w:tc>
          <w:tcPr>
            <w:tcW w:w="1215" w:type="dxa"/>
            <w:vAlign w:val="center"/>
          </w:tcPr>
          <w:p w14:paraId="730B222A" w14:textId="222FE2D2" w:rsidR="001C6992" w:rsidRPr="00C14DA2" w:rsidRDefault="001C6992">
            <w:pPr>
              <w:pStyle w:val="BodyText"/>
              <w:spacing w:before="0"/>
              <w:rPr>
                <w:ins w:id="4613" w:author="Cao, Ross" w:date="2025-12-24T14:02:00Z" w16du:dateUtc="2025-12-24T22:02:00Z"/>
                <w:sz w:val="20"/>
                <w:szCs w:val="20"/>
                <w:rPrChange w:id="4614" w:author="Song, Xuehang" w:date="2026-01-08T04:17:00Z" w16du:dateUtc="2026-01-08T12:17:00Z">
                  <w:rPr>
                    <w:ins w:id="4615" w:author="Cao, Ross" w:date="2025-12-24T14:02:00Z" w16du:dateUtc="2025-12-24T22:02:00Z"/>
                  </w:rPr>
                </w:rPrChange>
              </w:rPr>
              <w:pPrChange w:id="4616" w:author="Song, Xuehang" w:date="2026-01-08T04:17:00Z" w16du:dateUtc="2026-01-08T12:17:00Z">
                <w:pPr/>
              </w:pPrChange>
            </w:pPr>
            <w:ins w:id="4617" w:author="Cao, Ross" w:date="2025-12-24T14:03:00Z" w16du:dateUtc="2025-12-24T22:03:00Z">
              <w:r w:rsidRPr="00C14DA2">
                <w:rPr>
                  <w:color w:val="000000"/>
                  <w:sz w:val="20"/>
                  <w:szCs w:val="20"/>
                  <w:rPrChange w:id="4618" w:author="Song, Xuehang" w:date="2026-01-08T04:17:00Z" w16du:dateUtc="2026-01-08T12:17:00Z">
                    <w:rPr>
                      <w:rFonts w:ascii="Aptos Narrow" w:hAnsi="Aptos Narrow"/>
                      <w:color w:val="000000"/>
                    </w:rPr>
                  </w:rPrChange>
                </w:rPr>
                <w:t>2022</w:t>
              </w:r>
            </w:ins>
          </w:p>
        </w:tc>
        <w:tc>
          <w:tcPr>
            <w:tcW w:w="2897" w:type="dxa"/>
            <w:vAlign w:val="center"/>
          </w:tcPr>
          <w:p w14:paraId="0D2A97D4" w14:textId="221D465E" w:rsidR="001C6992" w:rsidRPr="00C14DA2" w:rsidRDefault="001C6992">
            <w:pPr>
              <w:pStyle w:val="BodyText"/>
              <w:spacing w:before="0"/>
              <w:rPr>
                <w:ins w:id="4619" w:author="Cao, Ross" w:date="2025-12-24T14:02:00Z" w16du:dateUtc="2025-12-24T22:02:00Z"/>
                <w:sz w:val="20"/>
                <w:szCs w:val="20"/>
                <w:rPrChange w:id="4620" w:author="Song, Xuehang" w:date="2026-01-08T04:17:00Z" w16du:dateUtc="2026-01-08T12:17:00Z">
                  <w:rPr>
                    <w:ins w:id="4621" w:author="Cao, Ross" w:date="2025-12-24T14:02:00Z" w16du:dateUtc="2025-12-24T22:02:00Z"/>
                  </w:rPr>
                </w:rPrChange>
              </w:rPr>
              <w:pPrChange w:id="4622" w:author="Song, Xuehang" w:date="2026-01-08T04:17:00Z" w16du:dateUtc="2026-01-08T12:17:00Z">
                <w:pPr/>
              </w:pPrChange>
            </w:pPr>
            <w:ins w:id="4623" w:author="Cao, Ross" w:date="2025-12-24T14:03:00Z" w16du:dateUtc="2025-12-24T22:03:00Z">
              <w:r w:rsidRPr="00C14DA2">
                <w:rPr>
                  <w:color w:val="000000"/>
                  <w:sz w:val="20"/>
                  <w:szCs w:val="20"/>
                  <w:rPrChange w:id="4624" w:author="Song, Xuehang" w:date="2026-01-08T04:17:00Z" w16du:dateUtc="2026-01-08T12:17:00Z">
                    <w:rPr>
                      <w:rFonts w:ascii="Aptos Narrow" w:hAnsi="Aptos Narrow"/>
                      <w:color w:val="000000"/>
                    </w:rPr>
                  </w:rPrChange>
                </w:rPr>
                <w:t>Conv encoder-decoder</w:t>
              </w:r>
            </w:ins>
          </w:p>
        </w:tc>
        <w:tc>
          <w:tcPr>
            <w:tcW w:w="3551" w:type="dxa"/>
            <w:vAlign w:val="center"/>
          </w:tcPr>
          <w:p w14:paraId="360F54B1" w14:textId="582140D7" w:rsidR="001C6992" w:rsidRPr="00C14DA2" w:rsidRDefault="001C6992">
            <w:pPr>
              <w:pStyle w:val="BodyText"/>
              <w:spacing w:before="0"/>
              <w:rPr>
                <w:ins w:id="4625" w:author="Cao, Ross" w:date="2025-12-24T14:02:00Z" w16du:dateUtc="2025-12-24T22:02:00Z"/>
                <w:sz w:val="20"/>
                <w:szCs w:val="20"/>
                <w:rPrChange w:id="4626" w:author="Song, Xuehang" w:date="2026-01-08T04:17:00Z" w16du:dateUtc="2026-01-08T12:17:00Z">
                  <w:rPr>
                    <w:ins w:id="4627" w:author="Cao, Ross" w:date="2025-12-24T14:02:00Z" w16du:dateUtc="2025-12-24T22:02:00Z"/>
                  </w:rPr>
                </w:rPrChange>
              </w:rPr>
              <w:pPrChange w:id="4628" w:author="Song, Xuehang" w:date="2026-01-08T04:17:00Z" w16du:dateUtc="2026-01-08T12:17:00Z">
                <w:pPr/>
              </w:pPrChange>
            </w:pPr>
            <w:ins w:id="4629" w:author="Cao, Ross" w:date="2025-12-24T14:03:00Z" w16du:dateUtc="2025-12-24T22:03:00Z">
              <w:r w:rsidRPr="00C14DA2">
                <w:rPr>
                  <w:color w:val="000000"/>
                  <w:sz w:val="20"/>
                  <w:szCs w:val="20"/>
                  <w:rPrChange w:id="4630" w:author="Song, Xuehang" w:date="2026-01-08T04:17:00Z" w16du:dateUtc="2026-01-08T12:17:00Z">
                    <w:rPr>
                      <w:rFonts w:ascii="Aptos Narrow" w:hAnsi="Aptos Narrow"/>
                      <w:color w:val="000000"/>
                    </w:rPr>
                  </w:rPrChange>
                </w:rPr>
                <w:t>Design &amp; optimization</w:t>
              </w:r>
            </w:ins>
          </w:p>
        </w:tc>
        <w:tc>
          <w:tcPr>
            <w:tcW w:w="3094" w:type="dxa"/>
            <w:vAlign w:val="center"/>
          </w:tcPr>
          <w:p w14:paraId="0530D861" w14:textId="0EC156E5" w:rsidR="001C6992" w:rsidRPr="00C14DA2" w:rsidRDefault="001C6992">
            <w:pPr>
              <w:pStyle w:val="BodyText"/>
              <w:spacing w:before="0"/>
              <w:rPr>
                <w:ins w:id="4631" w:author="Cao, Ross" w:date="2025-12-24T14:02:00Z" w16du:dateUtc="2025-12-24T22:02:00Z"/>
                <w:sz w:val="20"/>
                <w:szCs w:val="20"/>
                <w:rPrChange w:id="4632" w:author="Song, Xuehang" w:date="2026-01-08T04:17:00Z" w16du:dateUtc="2026-01-08T12:17:00Z">
                  <w:rPr>
                    <w:ins w:id="4633" w:author="Cao, Ross" w:date="2025-12-24T14:02:00Z" w16du:dateUtc="2025-12-24T22:02:00Z"/>
                  </w:rPr>
                </w:rPrChange>
              </w:rPr>
              <w:pPrChange w:id="4634" w:author="Song, Xuehang" w:date="2026-01-08T04:17:00Z" w16du:dateUtc="2026-01-08T12:17:00Z">
                <w:pPr/>
              </w:pPrChange>
            </w:pPr>
            <w:ins w:id="4635" w:author="Cao, Ross" w:date="2025-12-24T14:03:00Z" w16du:dateUtc="2025-12-24T22:03:00Z">
              <w:r w:rsidRPr="00C14DA2">
                <w:rPr>
                  <w:color w:val="000000"/>
                  <w:sz w:val="20"/>
                  <w:szCs w:val="20"/>
                  <w:rPrChange w:id="4636" w:author="Song, Xuehang" w:date="2026-01-08T04:17:00Z" w16du:dateUtc="2026-01-08T12:17:00Z">
                    <w:rPr>
                      <w:rFonts w:ascii="Aptos Narrow" w:hAnsi="Aptos Narrow"/>
                      <w:color w:val="000000"/>
                    </w:rPr>
                  </w:rPrChange>
                </w:rPr>
                <w:t>Contaminant hydrogeology / remediation</w:t>
              </w:r>
            </w:ins>
          </w:p>
        </w:tc>
        <w:tc>
          <w:tcPr>
            <w:tcW w:w="2689" w:type="dxa"/>
            <w:vAlign w:val="center"/>
          </w:tcPr>
          <w:p w14:paraId="3DE9BF0E" w14:textId="71709EBF" w:rsidR="001C6992" w:rsidRPr="00C14DA2" w:rsidRDefault="0027559D">
            <w:pPr>
              <w:pStyle w:val="BodyText"/>
              <w:spacing w:before="0"/>
              <w:rPr>
                <w:ins w:id="4637" w:author="Cao, Ross" w:date="2025-12-24T14:02:00Z" w16du:dateUtc="2025-12-24T22:02:00Z"/>
                <w:sz w:val="20"/>
                <w:szCs w:val="20"/>
                <w:rPrChange w:id="4638" w:author="Song, Xuehang" w:date="2026-01-08T04:17:00Z" w16du:dateUtc="2026-01-08T12:17:00Z">
                  <w:rPr>
                    <w:ins w:id="4639" w:author="Cao, Ross" w:date="2025-12-24T14:02:00Z" w16du:dateUtc="2025-12-24T22:02:00Z"/>
                  </w:rPr>
                </w:rPrChange>
              </w:rPr>
              <w:pPrChange w:id="4640" w:author="Song, Xuehang" w:date="2026-01-08T04:17:00Z" w16du:dateUtc="2026-01-08T12:17:00Z">
                <w:pPr/>
              </w:pPrChange>
            </w:pPr>
            <w:r w:rsidRPr="00C14DA2">
              <w:rPr>
                <w:sz w:val="20"/>
                <w:szCs w:val="20"/>
                <w:rPrChange w:id="4641" w:author="Song, Xuehang" w:date="2026-01-08T04:17:00Z" w16du:dateUtc="2026-01-08T12:17:00Z">
                  <w:rPr/>
                </w:rPrChange>
              </w:rPr>
              <w:fldChar w:fldCharType="begin"/>
            </w:r>
            <w:r w:rsidRPr="00C14DA2">
              <w:rPr>
                <w:sz w:val="20"/>
                <w:szCs w:val="20"/>
                <w:rPrChange w:id="4642" w:author="Song, Xuehang" w:date="2026-01-08T04:17:00Z" w16du:dateUtc="2026-01-08T12:17:00Z">
                  <w:rPr/>
                </w:rPrChange>
              </w:rPr>
              <w:instrText xml:space="preserve"> ADDIN EN.CITE &lt;EndNote&gt;&lt;Cite&gt;&lt;Author&gt;Du&lt;/Author&gt;&lt;Year&gt;2022&lt;/Year&gt;&lt;RecNum&gt;525&lt;/RecNum&gt;&lt;DisplayText&gt;(Du et al., 2022)&lt;/DisplayText&gt;&lt;record&gt;&lt;rec-number&gt;525&lt;/rec-number&gt;&lt;foreign-keys&gt;&lt;key app="EN" db-id="avewzwavpffw96ewpdx505tfdawpfpatfzve" timestamp="1760630842"&gt;525&lt;/key&gt;&lt;/foreign-keys&gt;&lt;ref-type name="Journal Article"&gt;17&lt;/ref-type&gt;&lt;contributors&gt;&lt;authors&gt;&lt;author&gt;Du, Jianwen&lt;/author&gt;&lt;author&gt;Shi, Xiaoqing&lt;/author&gt;&lt;author&gt;Mo, Shaoxing&lt;/author&gt;&lt;author&gt;Kang, Xueyuan&lt;/author&gt;&lt;author&gt;Wu, Jichun&lt;/author&gt;&lt;/authors&gt;&lt;/contributors&gt;&lt;titles&gt;&lt;title&gt;Deep learning based optimization under uncertainty for surfactant-enhanced DNAPL remediation in highly heterogeneous aquifers&lt;/title&gt;&lt;secondary-title&gt;Journal of Hydrology&lt;/secondary-title&gt;&lt;/titles&gt;&lt;periodical&gt;&lt;full-title&gt;Journal of Hydrology&lt;/full-title&gt;&lt;/periodical&gt;&lt;pages&gt;127639&lt;/pages&gt;&lt;volume&gt;608&lt;/volume&gt;&lt;keywords&gt;&lt;keyword&gt;DNAPL&lt;/keyword&gt;&lt;keyword&gt;Remediation strategy design&lt;/keyword&gt;&lt;keyword&gt;Optimization under uncertainty&lt;/keyword&gt;&lt;keyword&gt;Deep learning&lt;/keyword&gt;&lt;keyword&gt;Heterogeneous permeability&lt;/keyword&gt;&lt;keyword&gt;Risk assessment&lt;/keyword&gt;&lt;/keywords&gt;&lt;dates&gt;&lt;year&gt;2022&lt;/year&gt;&lt;pub-dates&gt;&lt;date&gt;2022/05/01/&lt;/date&gt;&lt;/pub-dates&gt;&lt;/dates&gt;&lt;isbn&gt;0022-1694&lt;/isbn&gt;&lt;label&gt;Conv encoder</w:instrText>
            </w:r>
            <w:r w:rsidRPr="00C14DA2">
              <w:rPr>
                <w:rFonts w:hint="eastAsia"/>
                <w:sz w:val="20"/>
                <w:szCs w:val="20"/>
                <w:rPrChange w:id="4643" w:author="Song, Xuehang" w:date="2026-01-08T04:17:00Z" w16du:dateUtc="2026-01-08T12:17:00Z">
                  <w:rPr>
                    <w:rFonts w:hint="eastAsia"/>
                  </w:rPr>
                </w:rPrChange>
              </w:rPr>
              <w:instrText>–</w:instrText>
            </w:r>
            <w:r w:rsidRPr="00C14DA2">
              <w:rPr>
                <w:sz w:val="20"/>
                <w:szCs w:val="20"/>
                <w:rPrChange w:id="4644" w:author="Song, Xuehang" w:date="2026-01-08T04:17:00Z" w16du:dateUtc="2026-01-08T12:17:00Z">
                  <w:rPr/>
                </w:rPrChange>
              </w:rPr>
              <w:instrText>decoder&lt;/label&gt;&lt;urls&gt;&lt;related-urls&gt;&lt;url&gt;https://www.sciencedirect.com/science/article/pii/S0022169422002141&lt;/url&gt;&lt;/related-urls&gt;&lt;/urls&gt;&lt;electronic-resource-num&gt;https://doi.org/10.1016/j.jhydrol.2022.127639&lt;/electronic-resource-num&gt;&lt;research-notes&gt;Design &amp;amp; optimization&lt;/research-notes&gt;&lt;/record&gt;&lt;/Cite&gt;&lt;/EndNote&gt;</w:instrText>
            </w:r>
            <w:r w:rsidRPr="00C14DA2">
              <w:rPr>
                <w:sz w:val="20"/>
                <w:szCs w:val="20"/>
                <w:rPrChange w:id="4645" w:author="Song, Xuehang" w:date="2026-01-08T04:17:00Z" w16du:dateUtc="2026-01-08T12:17:00Z">
                  <w:rPr/>
                </w:rPrChange>
              </w:rPr>
              <w:fldChar w:fldCharType="separate"/>
            </w:r>
            <w:r w:rsidRPr="00C14DA2">
              <w:rPr>
                <w:noProof/>
                <w:sz w:val="20"/>
                <w:szCs w:val="20"/>
                <w:rPrChange w:id="4646" w:author="Song, Xuehang" w:date="2026-01-08T04:17:00Z" w16du:dateUtc="2026-01-08T12:17:00Z">
                  <w:rPr>
                    <w:noProof/>
                  </w:rPr>
                </w:rPrChange>
              </w:rPr>
              <w:t>(Du et al., 2022)</w:t>
            </w:r>
            <w:r w:rsidRPr="00C14DA2">
              <w:rPr>
                <w:sz w:val="20"/>
                <w:szCs w:val="20"/>
                <w:rPrChange w:id="4647" w:author="Song, Xuehang" w:date="2026-01-08T04:17:00Z" w16du:dateUtc="2026-01-08T12:17:00Z">
                  <w:rPr/>
                </w:rPrChange>
              </w:rPr>
              <w:fldChar w:fldCharType="end"/>
            </w:r>
          </w:p>
        </w:tc>
      </w:tr>
      <w:tr w:rsidR="00C14DA2" w:rsidRPr="00C14DA2" w14:paraId="73C077D1" w14:textId="77777777" w:rsidTr="00C14DA2">
        <w:trPr>
          <w:trHeight w:val="481"/>
          <w:ins w:id="4648" w:author="Cao, Ross" w:date="2025-12-24T14:02:00Z"/>
        </w:trPr>
        <w:tc>
          <w:tcPr>
            <w:tcW w:w="1215" w:type="dxa"/>
            <w:vAlign w:val="center"/>
          </w:tcPr>
          <w:p w14:paraId="6CE74039" w14:textId="2A2F3A0D" w:rsidR="001C6992" w:rsidRPr="00C14DA2" w:rsidRDefault="001C6992">
            <w:pPr>
              <w:pStyle w:val="BodyText"/>
              <w:spacing w:before="0"/>
              <w:rPr>
                <w:ins w:id="4649" w:author="Cao, Ross" w:date="2025-12-24T14:02:00Z" w16du:dateUtc="2025-12-24T22:02:00Z"/>
                <w:sz w:val="20"/>
                <w:szCs w:val="20"/>
                <w:rPrChange w:id="4650" w:author="Song, Xuehang" w:date="2026-01-08T04:17:00Z" w16du:dateUtc="2026-01-08T12:17:00Z">
                  <w:rPr>
                    <w:ins w:id="4651" w:author="Cao, Ross" w:date="2025-12-24T14:02:00Z" w16du:dateUtc="2025-12-24T22:02:00Z"/>
                  </w:rPr>
                </w:rPrChange>
              </w:rPr>
              <w:pPrChange w:id="4652" w:author="Song, Xuehang" w:date="2026-01-08T04:17:00Z" w16du:dateUtc="2026-01-08T12:17:00Z">
                <w:pPr/>
              </w:pPrChange>
            </w:pPr>
            <w:ins w:id="4653" w:author="Cao, Ross" w:date="2025-12-24T14:03:00Z" w16du:dateUtc="2025-12-24T22:03:00Z">
              <w:r w:rsidRPr="00C14DA2">
                <w:rPr>
                  <w:color w:val="000000"/>
                  <w:sz w:val="20"/>
                  <w:szCs w:val="20"/>
                  <w:rPrChange w:id="4654" w:author="Song, Xuehang" w:date="2026-01-08T04:17:00Z" w16du:dateUtc="2026-01-08T12:17:00Z">
                    <w:rPr>
                      <w:rFonts w:ascii="Aptos Narrow" w:hAnsi="Aptos Narrow"/>
                      <w:color w:val="000000"/>
                    </w:rPr>
                  </w:rPrChange>
                </w:rPr>
                <w:t>2022</w:t>
              </w:r>
            </w:ins>
          </w:p>
        </w:tc>
        <w:tc>
          <w:tcPr>
            <w:tcW w:w="2897" w:type="dxa"/>
            <w:vAlign w:val="center"/>
          </w:tcPr>
          <w:p w14:paraId="7E97B04E" w14:textId="70D2DAAA" w:rsidR="001C6992" w:rsidRPr="00C14DA2" w:rsidRDefault="001C6992">
            <w:pPr>
              <w:pStyle w:val="BodyText"/>
              <w:spacing w:before="0"/>
              <w:rPr>
                <w:ins w:id="4655" w:author="Cao, Ross" w:date="2025-12-24T14:02:00Z" w16du:dateUtc="2025-12-24T22:02:00Z"/>
                <w:sz w:val="20"/>
                <w:szCs w:val="20"/>
                <w:rPrChange w:id="4656" w:author="Song, Xuehang" w:date="2026-01-08T04:17:00Z" w16du:dateUtc="2026-01-08T12:17:00Z">
                  <w:rPr>
                    <w:ins w:id="4657" w:author="Cao, Ross" w:date="2025-12-24T14:02:00Z" w16du:dateUtc="2025-12-24T22:02:00Z"/>
                  </w:rPr>
                </w:rPrChange>
              </w:rPr>
              <w:pPrChange w:id="4658" w:author="Song, Xuehang" w:date="2026-01-08T04:17:00Z" w16du:dateUtc="2026-01-08T12:17:00Z">
                <w:pPr/>
              </w:pPrChange>
            </w:pPr>
            <w:ins w:id="4659" w:author="Cao, Ross" w:date="2025-12-24T14:03:00Z" w16du:dateUtc="2025-12-24T22:03:00Z">
              <w:r w:rsidRPr="00C14DA2">
                <w:rPr>
                  <w:color w:val="000000"/>
                  <w:sz w:val="20"/>
                  <w:szCs w:val="20"/>
                  <w:rPrChange w:id="4660" w:author="Song, Xuehang" w:date="2026-01-08T04:17:00Z" w16du:dateUtc="2026-01-08T12:17:00Z">
                    <w:rPr>
                      <w:rFonts w:ascii="Aptos Narrow" w:hAnsi="Aptos Narrow"/>
                      <w:color w:val="000000"/>
                    </w:rPr>
                  </w:rPrChange>
                </w:rPr>
                <w:t>Regression &amp; classical surrogates</w:t>
              </w:r>
            </w:ins>
          </w:p>
        </w:tc>
        <w:tc>
          <w:tcPr>
            <w:tcW w:w="3551" w:type="dxa"/>
            <w:vAlign w:val="center"/>
          </w:tcPr>
          <w:p w14:paraId="1C53AC3B" w14:textId="641B92B5" w:rsidR="001C6992" w:rsidRPr="00C14DA2" w:rsidRDefault="001C6992">
            <w:pPr>
              <w:pStyle w:val="BodyText"/>
              <w:spacing w:before="0"/>
              <w:rPr>
                <w:ins w:id="4661" w:author="Cao, Ross" w:date="2025-12-24T14:02:00Z" w16du:dateUtc="2025-12-24T22:02:00Z"/>
                <w:sz w:val="20"/>
                <w:szCs w:val="20"/>
                <w:rPrChange w:id="4662" w:author="Song, Xuehang" w:date="2026-01-08T04:17:00Z" w16du:dateUtc="2026-01-08T12:17:00Z">
                  <w:rPr>
                    <w:ins w:id="4663" w:author="Cao, Ross" w:date="2025-12-24T14:02:00Z" w16du:dateUtc="2025-12-24T22:02:00Z"/>
                  </w:rPr>
                </w:rPrChange>
              </w:rPr>
              <w:pPrChange w:id="4664" w:author="Song, Xuehang" w:date="2026-01-08T04:17:00Z" w16du:dateUtc="2026-01-08T12:17:00Z">
                <w:pPr/>
              </w:pPrChange>
            </w:pPr>
            <w:ins w:id="4665" w:author="Cao, Ross" w:date="2025-12-24T14:03:00Z" w16du:dateUtc="2025-12-24T22:03:00Z">
              <w:r w:rsidRPr="00C14DA2">
                <w:rPr>
                  <w:color w:val="000000"/>
                  <w:sz w:val="20"/>
                  <w:szCs w:val="20"/>
                  <w:rPrChange w:id="4666" w:author="Song, Xuehang" w:date="2026-01-08T04:17:00Z" w16du:dateUtc="2026-01-08T12:17:00Z">
                    <w:rPr>
                      <w:rFonts w:ascii="Aptos Narrow" w:hAnsi="Aptos Narrow"/>
                      <w:color w:val="000000"/>
                    </w:rPr>
                  </w:rPrChange>
                </w:rPr>
                <w:t>Design &amp; optimization</w:t>
              </w:r>
            </w:ins>
          </w:p>
        </w:tc>
        <w:tc>
          <w:tcPr>
            <w:tcW w:w="3094" w:type="dxa"/>
            <w:vAlign w:val="center"/>
          </w:tcPr>
          <w:p w14:paraId="51030BB4" w14:textId="10D819C6" w:rsidR="001C6992" w:rsidRPr="00C14DA2" w:rsidRDefault="001C6992">
            <w:pPr>
              <w:pStyle w:val="BodyText"/>
              <w:spacing w:before="0"/>
              <w:rPr>
                <w:ins w:id="4667" w:author="Cao, Ross" w:date="2025-12-24T14:02:00Z" w16du:dateUtc="2025-12-24T22:02:00Z"/>
                <w:sz w:val="20"/>
                <w:szCs w:val="20"/>
                <w:rPrChange w:id="4668" w:author="Song, Xuehang" w:date="2026-01-08T04:17:00Z" w16du:dateUtc="2026-01-08T12:17:00Z">
                  <w:rPr>
                    <w:ins w:id="4669" w:author="Cao, Ross" w:date="2025-12-24T14:02:00Z" w16du:dateUtc="2025-12-24T22:02:00Z"/>
                  </w:rPr>
                </w:rPrChange>
              </w:rPr>
              <w:pPrChange w:id="4670" w:author="Song, Xuehang" w:date="2026-01-08T04:17:00Z" w16du:dateUtc="2026-01-08T12:17:00Z">
                <w:pPr/>
              </w:pPrChange>
            </w:pPr>
            <w:ins w:id="4671" w:author="Cao, Ross" w:date="2025-12-24T14:03:00Z" w16du:dateUtc="2025-12-24T22:03:00Z">
              <w:r w:rsidRPr="00C14DA2">
                <w:rPr>
                  <w:color w:val="000000"/>
                  <w:sz w:val="20"/>
                  <w:szCs w:val="20"/>
                  <w:rPrChange w:id="4672" w:author="Song, Xuehang" w:date="2026-01-08T04:17:00Z" w16du:dateUtc="2026-01-08T12:17:00Z">
                    <w:rPr>
                      <w:rFonts w:ascii="Aptos Narrow" w:hAnsi="Aptos Narrow"/>
                      <w:color w:val="000000"/>
                    </w:rPr>
                  </w:rPrChange>
                </w:rPr>
                <w:t>Contaminant hydrogeology / remediation</w:t>
              </w:r>
            </w:ins>
          </w:p>
        </w:tc>
        <w:tc>
          <w:tcPr>
            <w:tcW w:w="2689" w:type="dxa"/>
            <w:vAlign w:val="center"/>
          </w:tcPr>
          <w:p w14:paraId="7CE4E209" w14:textId="1A77A196" w:rsidR="001C6992" w:rsidRPr="00C14DA2" w:rsidRDefault="0027559D">
            <w:pPr>
              <w:pStyle w:val="BodyText"/>
              <w:spacing w:before="0"/>
              <w:rPr>
                <w:ins w:id="4673" w:author="Cao, Ross" w:date="2025-12-24T14:02:00Z" w16du:dateUtc="2025-12-24T22:02:00Z"/>
                <w:sz w:val="20"/>
                <w:szCs w:val="20"/>
                <w:rPrChange w:id="4674" w:author="Song, Xuehang" w:date="2026-01-08T04:17:00Z" w16du:dateUtc="2026-01-08T12:17:00Z">
                  <w:rPr>
                    <w:ins w:id="4675" w:author="Cao, Ross" w:date="2025-12-24T14:02:00Z" w16du:dateUtc="2025-12-24T22:02:00Z"/>
                  </w:rPr>
                </w:rPrChange>
              </w:rPr>
              <w:pPrChange w:id="4676" w:author="Song, Xuehang" w:date="2026-01-08T04:17:00Z" w16du:dateUtc="2026-01-08T12:17:00Z">
                <w:pPr/>
              </w:pPrChange>
            </w:pPr>
            <w:r w:rsidRPr="00C14DA2">
              <w:rPr>
                <w:sz w:val="20"/>
                <w:szCs w:val="20"/>
                <w:rPrChange w:id="4677" w:author="Song, Xuehang" w:date="2026-01-08T04:17:00Z" w16du:dateUtc="2026-01-08T12:17:00Z">
                  <w:rPr/>
                </w:rPrChange>
              </w:rPr>
              <w:fldChar w:fldCharType="begin"/>
            </w:r>
            <w:r w:rsidRPr="00C14DA2">
              <w:rPr>
                <w:sz w:val="20"/>
                <w:szCs w:val="20"/>
                <w:rPrChange w:id="4678" w:author="Song, Xuehang" w:date="2026-01-08T04:17:00Z" w16du:dateUtc="2026-01-08T12:17:00Z">
                  <w:rPr/>
                </w:rPrChange>
              </w:rPr>
              <w:instrText xml:space="preserve"> ADDIN EN.CITE &lt;EndNote&gt;&lt;Cite&gt;&lt;Author&gt;Chen&lt;/Author&gt;&lt;Year&gt;2022&lt;/Year&gt;&lt;RecNum&gt;526&lt;/RecNum&gt;&lt;DisplayText&gt;(Chen et al., 2022)&lt;/DisplayText&gt;&lt;record&gt;&lt;rec-number&gt;526&lt;/rec-number&gt;&lt;foreign-keys&gt;&lt;key app="EN" db-id="avewzwavpffw96ewpdx505tfdawpfpatfzve" timestamp="1760631118"&gt;526&lt;/key&gt;&lt;/foreign-keys&gt;&lt;ref-type name="Journal Article"&gt;17&lt;/ref-type&gt;&lt;contributors&gt;&lt;authors&gt;&lt;author&gt;Chen, Yu&lt;/author&gt;&lt;author&gt;Liu, Guodong&lt;/author&gt;&lt;author&gt;Huang, Xiaohua&lt;/author&gt;&lt;author&gt;Meng, Yuchuan&lt;/author&gt;&lt;/authors&gt;&lt;/contributors&gt;&lt;titles&gt;&lt;title&gt;Groundwater Remediation Design Underpinned By Coupling Evolution Algorithm With Deep Belief Network Surrogate&lt;/title&gt;&lt;secondary-title&gt;Water Resources Management&lt;/secondary-title&gt;&lt;/titles&gt;&lt;periodical&gt;&lt;full-title&gt;Water Resources Management&lt;/full-title&gt;&lt;/periodical&gt;&lt;pages&gt;2223-2239&lt;/pages&gt;&lt;volume&gt;36&lt;/volume&gt;&lt;number&gt;7&lt;/number&gt;&lt;dates&gt;&lt;year&gt;2022&lt;/year&gt;&lt;pub-dates&gt;&lt;date&gt;2022/05/01&lt;/date&gt;&lt;/pub-dates&gt;&lt;/dates&gt;&lt;isbn&gt;1573-1650&lt;/isbn&gt;&lt;label&gt;Regression &amp;amp; classical surrogates&lt;/label&gt;&lt;urls&gt;&lt;related-urls&gt;&lt;url&gt;https://doi.org/10.1007/s11269-022-03137-w&lt;/url&gt;&lt;/related-urls&gt;&lt;/urls&gt;&lt;electronic-resource-num&gt;10.1007/s11269-022-03137-w&lt;/electronic-resource-num&gt;&lt;research-notes&gt;Design &amp;amp; optimization&lt;/research-notes&gt;&lt;/record&gt;&lt;/Cite&gt;&lt;/EndNote&gt;</w:instrText>
            </w:r>
            <w:r w:rsidRPr="00C14DA2">
              <w:rPr>
                <w:sz w:val="20"/>
                <w:szCs w:val="20"/>
                <w:rPrChange w:id="4679" w:author="Song, Xuehang" w:date="2026-01-08T04:17:00Z" w16du:dateUtc="2026-01-08T12:17:00Z">
                  <w:rPr/>
                </w:rPrChange>
              </w:rPr>
              <w:fldChar w:fldCharType="separate"/>
            </w:r>
            <w:r w:rsidRPr="00C14DA2">
              <w:rPr>
                <w:noProof/>
                <w:sz w:val="20"/>
                <w:szCs w:val="20"/>
                <w:rPrChange w:id="4680" w:author="Song, Xuehang" w:date="2026-01-08T04:17:00Z" w16du:dateUtc="2026-01-08T12:17:00Z">
                  <w:rPr>
                    <w:noProof/>
                  </w:rPr>
                </w:rPrChange>
              </w:rPr>
              <w:t>(Chen et al., 2022)</w:t>
            </w:r>
            <w:r w:rsidRPr="00C14DA2">
              <w:rPr>
                <w:sz w:val="20"/>
                <w:szCs w:val="20"/>
                <w:rPrChange w:id="4681" w:author="Song, Xuehang" w:date="2026-01-08T04:17:00Z" w16du:dateUtc="2026-01-08T12:17:00Z">
                  <w:rPr/>
                </w:rPrChange>
              </w:rPr>
              <w:fldChar w:fldCharType="end"/>
            </w:r>
          </w:p>
        </w:tc>
      </w:tr>
      <w:tr w:rsidR="00C14DA2" w:rsidRPr="00C14DA2" w14:paraId="74D28484" w14:textId="77777777" w:rsidTr="00C14DA2">
        <w:trPr>
          <w:trHeight w:val="481"/>
          <w:ins w:id="4682" w:author="Cao, Ross" w:date="2025-12-24T14:02:00Z"/>
        </w:trPr>
        <w:tc>
          <w:tcPr>
            <w:tcW w:w="1215" w:type="dxa"/>
            <w:vAlign w:val="center"/>
          </w:tcPr>
          <w:p w14:paraId="71504756" w14:textId="4D61899C" w:rsidR="001C6992" w:rsidRPr="00C14DA2" w:rsidRDefault="001C6992">
            <w:pPr>
              <w:pStyle w:val="BodyText"/>
              <w:spacing w:before="0"/>
              <w:rPr>
                <w:ins w:id="4683" w:author="Cao, Ross" w:date="2025-12-24T14:02:00Z" w16du:dateUtc="2025-12-24T22:02:00Z"/>
                <w:sz w:val="20"/>
                <w:szCs w:val="20"/>
                <w:rPrChange w:id="4684" w:author="Song, Xuehang" w:date="2026-01-08T04:17:00Z" w16du:dateUtc="2026-01-08T12:17:00Z">
                  <w:rPr>
                    <w:ins w:id="4685" w:author="Cao, Ross" w:date="2025-12-24T14:02:00Z" w16du:dateUtc="2025-12-24T22:02:00Z"/>
                  </w:rPr>
                </w:rPrChange>
              </w:rPr>
              <w:pPrChange w:id="4686" w:author="Song, Xuehang" w:date="2026-01-08T04:17:00Z" w16du:dateUtc="2026-01-08T12:17:00Z">
                <w:pPr/>
              </w:pPrChange>
            </w:pPr>
            <w:ins w:id="4687" w:author="Cao, Ross" w:date="2025-12-24T14:03:00Z" w16du:dateUtc="2025-12-24T22:03:00Z">
              <w:r w:rsidRPr="00C14DA2">
                <w:rPr>
                  <w:color w:val="000000"/>
                  <w:sz w:val="20"/>
                  <w:szCs w:val="20"/>
                  <w:rPrChange w:id="4688" w:author="Song, Xuehang" w:date="2026-01-08T04:17:00Z" w16du:dateUtc="2026-01-08T12:17:00Z">
                    <w:rPr>
                      <w:rFonts w:ascii="Aptos Narrow" w:hAnsi="Aptos Narrow"/>
                      <w:color w:val="000000"/>
                    </w:rPr>
                  </w:rPrChange>
                </w:rPr>
                <w:t>2022</w:t>
              </w:r>
            </w:ins>
          </w:p>
        </w:tc>
        <w:tc>
          <w:tcPr>
            <w:tcW w:w="2897" w:type="dxa"/>
            <w:vAlign w:val="center"/>
          </w:tcPr>
          <w:p w14:paraId="2FCD8F80" w14:textId="31E906DB" w:rsidR="001C6992" w:rsidRPr="00C14DA2" w:rsidRDefault="001C6992">
            <w:pPr>
              <w:pStyle w:val="BodyText"/>
              <w:spacing w:before="0"/>
              <w:rPr>
                <w:ins w:id="4689" w:author="Cao, Ross" w:date="2025-12-24T14:02:00Z" w16du:dateUtc="2025-12-24T22:02:00Z"/>
                <w:sz w:val="20"/>
                <w:szCs w:val="20"/>
                <w:rPrChange w:id="4690" w:author="Song, Xuehang" w:date="2026-01-08T04:17:00Z" w16du:dateUtc="2026-01-08T12:17:00Z">
                  <w:rPr>
                    <w:ins w:id="4691" w:author="Cao, Ross" w:date="2025-12-24T14:02:00Z" w16du:dateUtc="2025-12-24T22:02:00Z"/>
                  </w:rPr>
                </w:rPrChange>
              </w:rPr>
              <w:pPrChange w:id="4692" w:author="Song, Xuehang" w:date="2026-01-08T04:17:00Z" w16du:dateUtc="2026-01-08T12:17:00Z">
                <w:pPr/>
              </w:pPrChange>
            </w:pPr>
            <w:ins w:id="4693" w:author="Cao, Ross" w:date="2025-12-24T14:03:00Z" w16du:dateUtc="2025-12-24T22:03:00Z">
              <w:r w:rsidRPr="00C14DA2">
                <w:rPr>
                  <w:color w:val="000000"/>
                  <w:sz w:val="20"/>
                  <w:szCs w:val="20"/>
                  <w:rPrChange w:id="4694" w:author="Song, Xuehang" w:date="2026-01-08T04:17:00Z" w16du:dateUtc="2026-01-08T12:17:00Z">
                    <w:rPr>
                      <w:rFonts w:ascii="Aptos Narrow" w:hAnsi="Aptos Narrow"/>
                      <w:color w:val="000000"/>
                    </w:rPr>
                  </w:rPrChange>
                </w:rPr>
                <w:t>Conv encoder-decoder</w:t>
              </w:r>
            </w:ins>
          </w:p>
        </w:tc>
        <w:tc>
          <w:tcPr>
            <w:tcW w:w="3551" w:type="dxa"/>
            <w:vAlign w:val="center"/>
          </w:tcPr>
          <w:p w14:paraId="7C06F2A5" w14:textId="53B8C996" w:rsidR="001C6992" w:rsidRPr="00C14DA2" w:rsidRDefault="001C6992">
            <w:pPr>
              <w:pStyle w:val="BodyText"/>
              <w:spacing w:before="0"/>
              <w:rPr>
                <w:ins w:id="4695" w:author="Cao, Ross" w:date="2025-12-24T14:02:00Z" w16du:dateUtc="2025-12-24T22:02:00Z"/>
                <w:sz w:val="20"/>
                <w:szCs w:val="20"/>
                <w:rPrChange w:id="4696" w:author="Song, Xuehang" w:date="2026-01-08T04:17:00Z" w16du:dateUtc="2026-01-08T12:17:00Z">
                  <w:rPr>
                    <w:ins w:id="4697" w:author="Cao, Ross" w:date="2025-12-24T14:02:00Z" w16du:dateUtc="2025-12-24T22:02:00Z"/>
                  </w:rPr>
                </w:rPrChange>
              </w:rPr>
              <w:pPrChange w:id="4698" w:author="Song, Xuehang" w:date="2026-01-08T04:17:00Z" w16du:dateUtc="2026-01-08T12:17:00Z">
                <w:pPr/>
              </w:pPrChange>
            </w:pPr>
            <w:ins w:id="4699" w:author="Cao, Ross" w:date="2025-12-24T14:03:00Z" w16du:dateUtc="2025-12-24T22:03:00Z">
              <w:r w:rsidRPr="00C14DA2">
                <w:rPr>
                  <w:color w:val="000000"/>
                  <w:sz w:val="20"/>
                  <w:szCs w:val="20"/>
                  <w:rPrChange w:id="4700" w:author="Song, Xuehang" w:date="2026-01-08T04:17:00Z" w16du:dateUtc="2026-01-08T12:17:00Z">
                    <w:rPr>
                      <w:rFonts w:ascii="Aptos Narrow" w:hAnsi="Aptos Narrow"/>
                      <w:color w:val="000000"/>
                    </w:rPr>
                  </w:rPrChange>
                </w:rPr>
                <w:t>Forward emulation</w:t>
              </w:r>
            </w:ins>
          </w:p>
        </w:tc>
        <w:tc>
          <w:tcPr>
            <w:tcW w:w="3094" w:type="dxa"/>
            <w:vAlign w:val="center"/>
          </w:tcPr>
          <w:p w14:paraId="31979948" w14:textId="731A6B03" w:rsidR="001C6992" w:rsidRPr="00C14DA2" w:rsidRDefault="001C6992">
            <w:pPr>
              <w:pStyle w:val="BodyText"/>
              <w:spacing w:before="0"/>
              <w:rPr>
                <w:ins w:id="4701" w:author="Cao, Ross" w:date="2025-12-24T14:02:00Z" w16du:dateUtc="2025-12-24T22:02:00Z"/>
                <w:sz w:val="20"/>
                <w:szCs w:val="20"/>
                <w:rPrChange w:id="4702" w:author="Song, Xuehang" w:date="2026-01-08T04:17:00Z" w16du:dateUtc="2026-01-08T12:17:00Z">
                  <w:rPr>
                    <w:ins w:id="4703" w:author="Cao, Ross" w:date="2025-12-24T14:02:00Z" w16du:dateUtc="2025-12-24T22:02:00Z"/>
                  </w:rPr>
                </w:rPrChange>
              </w:rPr>
              <w:pPrChange w:id="4704" w:author="Song, Xuehang" w:date="2026-01-08T04:17:00Z" w16du:dateUtc="2026-01-08T12:17:00Z">
                <w:pPr/>
              </w:pPrChange>
            </w:pPr>
            <w:ins w:id="4705" w:author="Cao, Ross" w:date="2025-12-24T14:03:00Z" w16du:dateUtc="2025-12-24T22:03:00Z">
              <w:r w:rsidRPr="00C14DA2">
                <w:rPr>
                  <w:color w:val="000000"/>
                  <w:sz w:val="20"/>
                  <w:szCs w:val="20"/>
                  <w:rPrChange w:id="4706" w:author="Song, Xuehang" w:date="2026-01-08T04:17:00Z" w16du:dateUtc="2026-01-08T12:17:00Z">
                    <w:rPr>
                      <w:rFonts w:ascii="Aptos Narrow" w:hAnsi="Aptos Narrow"/>
                      <w:color w:val="000000"/>
                    </w:rPr>
                  </w:rPrChange>
                </w:rPr>
                <w:t>Groundwater flow / fluid mechanics</w:t>
              </w:r>
            </w:ins>
          </w:p>
        </w:tc>
        <w:tc>
          <w:tcPr>
            <w:tcW w:w="2689" w:type="dxa"/>
            <w:vAlign w:val="center"/>
          </w:tcPr>
          <w:p w14:paraId="1FE02405" w14:textId="4F937C79" w:rsidR="001C6992" w:rsidRPr="00C14DA2" w:rsidRDefault="007829A8">
            <w:pPr>
              <w:pStyle w:val="BodyText"/>
              <w:spacing w:before="0"/>
              <w:rPr>
                <w:ins w:id="4707" w:author="Cao, Ross" w:date="2025-12-24T14:02:00Z" w16du:dateUtc="2025-12-24T22:02:00Z"/>
                <w:sz w:val="20"/>
                <w:szCs w:val="20"/>
                <w:rPrChange w:id="4708" w:author="Song, Xuehang" w:date="2026-01-08T04:17:00Z" w16du:dateUtc="2026-01-08T12:17:00Z">
                  <w:rPr>
                    <w:ins w:id="4709" w:author="Cao, Ross" w:date="2025-12-24T14:02:00Z" w16du:dateUtc="2025-12-24T22:02:00Z"/>
                  </w:rPr>
                </w:rPrChange>
              </w:rPr>
              <w:pPrChange w:id="4710" w:author="Song, Xuehang" w:date="2026-01-08T04:17:00Z" w16du:dateUtc="2026-01-08T12:17:00Z">
                <w:pPr/>
              </w:pPrChange>
            </w:pPr>
            <w:r w:rsidRPr="00C14DA2">
              <w:rPr>
                <w:sz w:val="20"/>
                <w:szCs w:val="20"/>
                <w:rPrChange w:id="4711" w:author="Song, Xuehang" w:date="2026-01-08T04:17:00Z" w16du:dateUtc="2026-01-08T12:17:00Z">
                  <w:rPr/>
                </w:rPrChange>
              </w:rPr>
              <w:fldChar w:fldCharType="begin"/>
            </w:r>
            <w:r w:rsidRPr="00C14DA2">
              <w:rPr>
                <w:sz w:val="20"/>
                <w:szCs w:val="20"/>
                <w:rPrChange w:id="4712" w:author="Song, Xuehang" w:date="2026-01-08T04:17:00Z" w16du:dateUtc="2026-01-08T12:17:00Z">
                  <w:rPr/>
                </w:rPrChange>
              </w:rPr>
              <w:instrText xml:space="preserve"> ADDIN EN.CITE &lt;EndNote&gt;&lt;Cite&gt;&lt;Author&gt;Taccari&lt;/Author&gt;&lt;Year&gt;2022&lt;/Year&gt;&lt;RecNum&gt;590&lt;/RecNum&gt;&lt;DisplayText&gt;(Taccari et al., 2022)&lt;/DisplayText&gt;&lt;record&gt;&lt;rec-number&gt;590&lt;/rec-number&gt;&lt;foreign-keys&gt;&lt;key app="EN" db-id="avewzwavpffw96ewpdx505tfdawpfpatfzve" timestamp="1764192940"&gt;590&lt;/key&gt;&lt;/foreign-keys&gt;&lt;ref-type name="Journal Article"&gt;17&lt;/ref-type&gt;&lt;contributors&gt;&lt;authors&gt;&lt;author&gt;Taccari, Maria Luisa&lt;/author&gt;&lt;author&gt;Nuttall, Jonathan&lt;/author&gt;&lt;author&gt;Chen, Xiaohui&lt;/author&gt;&lt;author&gt;Wang, He&lt;/author&gt;&lt;author&gt;Minnema, Bennie&lt;/author&gt;&lt;author&gt;Jimack, Peter K.&lt;/author&gt;&lt;/authors&gt;&lt;/contributors&gt;&lt;titles&gt;&lt;title&gt;Attention U-Net as a surrogate model for groundwater prediction&lt;/title&gt;&lt;secondary-title&gt;Advances in Water Resources&lt;/secondary-title&gt;&lt;/titles&gt;&lt;periodical&gt;&lt;full-title&gt;Advances in Water Resources&lt;/full-title&gt;&lt;/periodical&gt;&lt;pages&gt;104169&lt;/pages&gt;&lt;volume&gt;163&lt;/volume&gt;&lt;dates&gt;&lt;year&gt;2022&lt;/year&gt;&lt;pub-dates&gt;&lt;date&gt;2022/05/01/&lt;/date&gt;&lt;/pub-dates&gt;&lt;/dates&gt;&lt;isbn&gt;0309-1708&lt;/isbn&gt;&lt;label&gt;Conv encoder</w:instrText>
            </w:r>
            <w:r w:rsidRPr="00C14DA2">
              <w:rPr>
                <w:rFonts w:hint="eastAsia"/>
                <w:sz w:val="20"/>
                <w:szCs w:val="20"/>
                <w:rPrChange w:id="4713" w:author="Song, Xuehang" w:date="2026-01-08T04:17:00Z" w16du:dateUtc="2026-01-08T12:17:00Z">
                  <w:rPr>
                    <w:rFonts w:hint="eastAsia"/>
                  </w:rPr>
                </w:rPrChange>
              </w:rPr>
              <w:instrText>–</w:instrText>
            </w:r>
            <w:r w:rsidRPr="00C14DA2">
              <w:rPr>
                <w:sz w:val="20"/>
                <w:szCs w:val="20"/>
                <w:rPrChange w:id="4714" w:author="Song, Xuehang" w:date="2026-01-08T04:17:00Z" w16du:dateUtc="2026-01-08T12:17:00Z">
                  <w:rPr/>
                </w:rPrChange>
              </w:rPr>
              <w:instrText>decoder&lt;/label&gt;&lt;urls&gt;&lt;related-urls&gt;&lt;url&gt;https://www.sciencedirect.com/science/article/pii/S0309170822000458&lt;/url&gt;&lt;/related-urls&gt;&lt;/urls&gt;&lt;electronic-resource-num&gt;https://doi.org/10.1016/j.advwatres.2022.104169&lt;/electronic-resource-num&gt;&lt;research-notes&gt;Forward emulation&lt;/research-notes&gt;&lt;/record&gt;&lt;/Cite&gt;&lt;/EndNote&gt;</w:instrText>
            </w:r>
            <w:r w:rsidRPr="00C14DA2">
              <w:rPr>
                <w:sz w:val="20"/>
                <w:szCs w:val="20"/>
                <w:rPrChange w:id="4715" w:author="Song, Xuehang" w:date="2026-01-08T04:17:00Z" w16du:dateUtc="2026-01-08T12:17:00Z">
                  <w:rPr/>
                </w:rPrChange>
              </w:rPr>
              <w:fldChar w:fldCharType="separate"/>
            </w:r>
            <w:r w:rsidRPr="00C14DA2">
              <w:rPr>
                <w:noProof/>
                <w:sz w:val="20"/>
                <w:szCs w:val="20"/>
                <w:rPrChange w:id="4716" w:author="Song, Xuehang" w:date="2026-01-08T04:17:00Z" w16du:dateUtc="2026-01-08T12:17:00Z">
                  <w:rPr>
                    <w:noProof/>
                  </w:rPr>
                </w:rPrChange>
              </w:rPr>
              <w:t>(Taccari et al., 2022)</w:t>
            </w:r>
            <w:r w:rsidRPr="00C14DA2">
              <w:rPr>
                <w:sz w:val="20"/>
                <w:szCs w:val="20"/>
                <w:rPrChange w:id="4717" w:author="Song, Xuehang" w:date="2026-01-08T04:17:00Z" w16du:dateUtc="2026-01-08T12:17:00Z">
                  <w:rPr/>
                </w:rPrChange>
              </w:rPr>
              <w:fldChar w:fldCharType="end"/>
            </w:r>
          </w:p>
        </w:tc>
      </w:tr>
      <w:tr w:rsidR="00C14DA2" w:rsidRPr="00C14DA2" w14:paraId="1E269CB1" w14:textId="77777777" w:rsidTr="00C14DA2">
        <w:trPr>
          <w:trHeight w:val="236"/>
          <w:ins w:id="4718" w:author="Cao, Ross" w:date="2025-12-24T14:01:00Z"/>
        </w:trPr>
        <w:tc>
          <w:tcPr>
            <w:tcW w:w="1215" w:type="dxa"/>
            <w:vAlign w:val="center"/>
          </w:tcPr>
          <w:p w14:paraId="56685866" w14:textId="57884507" w:rsidR="001C6992" w:rsidRPr="00C14DA2" w:rsidRDefault="001C6992">
            <w:pPr>
              <w:pStyle w:val="BodyText"/>
              <w:spacing w:before="0"/>
              <w:rPr>
                <w:ins w:id="4719" w:author="Cao, Ross" w:date="2025-12-24T14:01:00Z" w16du:dateUtc="2025-12-24T22:01:00Z"/>
                <w:sz w:val="20"/>
                <w:szCs w:val="20"/>
                <w:rPrChange w:id="4720" w:author="Song, Xuehang" w:date="2026-01-08T04:17:00Z" w16du:dateUtc="2026-01-08T12:17:00Z">
                  <w:rPr>
                    <w:ins w:id="4721" w:author="Cao, Ross" w:date="2025-12-24T14:01:00Z" w16du:dateUtc="2025-12-24T22:01:00Z"/>
                  </w:rPr>
                </w:rPrChange>
              </w:rPr>
              <w:pPrChange w:id="4722" w:author="Song, Xuehang" w:date="2026-01-08T04:17:00Z" w16du:dateUtc="2026-01-08T12:17:00Z">
                <w:pPr/>
              </w:pPrChange>
            </w:pPr>
            <w:ins w:id="4723" w:author="Cao, Ross" w:date="2025-12-24T14:03:00Z" w16du:dateUtc="2025-12-24T22:03:00Z">
              <w:r w:rsidRPr="00C14DA2">
                <w:rPr>
                  <w:color w:val="000000"/>
                  <w:sz w:val="20"/>
                  <w:szCs w:val="20"/>
                  <w:rPrChange w:id="4724" w:author="Song, Xuehang" w:date="2026-01-08T04:17:00Z" w16du:dateUtc="2026-01-08T12:17:00Z">
                    <w:rPr>
                      <w:rFonts w:ascii="Aptos Narrow" w:hAnsi="Aptos Narrow"/>
                      <w:color w:val="000000"/>
                    </w:rPr>
                  </w:rPrChange>
                </w:rPr>
                <w:t>2022</w:t>
              </w:r>
            </w:ins>
          </w:p>
        </w:tc>
        <w:tc>
          <w:tcPr>
            <w:tcW w:w="2897" w:type="dxa"/>
            <w:vAlign w:val="center"/>
          </w:tcPr>
          <w:p w14:paraId="7C142D66" w14:textId="21CD0FF6" w:rsidR="001C6992" w:rsidRPr="00C14DA2" w:rsidRDefault="001C6992">
            <w:pPr>
              <w:pStyle w:val="BodyText"/>
              <w:spacing w:before="0"/>
              <w:rPr>
                <w:ins w:id="4725" w:author="Cao, Ross" w:date="2025-12-24T14:01:00Z" w16du:dateUtc="2025-12-24T22:01:00Z"/>
                <w:sz w:val="20"/>
                <w:szCs w:val="20"/>
                <w:rPrChange w:id="4726" w:author="Song, Xuehang" w:date="2026-01-08T04:17:00Z" w16du:dateUtc="2026-01-08T12:17:00Z">
                  <w:rPr>
                    <w:ins w:id="4727" w:author="Cao, Ross" w:date="2025-12-24T14:01:00Z" w16du:dateUtc="2025-12-24T22:01:00Z"/>
                  </w:rPr>
                </w:rPrChange>
              </w:rPr>
              <w:pPrChange w:id="4728" w:author="Song, Xuehang" w:date="2026-01-08T04:17:00Z" w16du:dateUtc="2026-01-08T12:17:00Z">
                <w:pPr/>
              </w:pPrChange>
            </w:pPr>
            <w:ins w:id="4729" w:author="Cao, Ross" w:date="2025-12-24T14:03:00Z" w16du:dateUtc="2025-12-24T22:03:00Z">
              <w:r w:rsidRPr="00C14DA2">
                <w:rPr>
                  <w:color w:val="000000"/>
                  <w:sz w:val="20"/>
                  <w:szCs w:val="20"/>
                  <w:rPrChange w:id="4730" w:author="Song, Xuehang" w:date="2026-01-08T04:17:00Z" w16du:dateUtc="2026-01-08T12:17:00Z">
                    <w:rPr>
                      <w:rFonts w:ascii="Aptos Narrow" w:hAnsi="Aptos Narrow"/>
                      <w:color w:val="000000"/>
                    </w:rPr>
                  </w:rPrChange>
                </w:rPr>
                <w:t>Operator-learning</w:t>
              </w:r>
            </w:ins>
          </w:p>
        </w:tc>
        <w:tc>
          <w:tcPr>
            <w:tcW w:w="3551" w:type="dxa"/>
            <w:vAlign w:val="center"/>
          </w:tcPr>
          <w:p w14:paraId="2D1E94EC" w14:textId="52EA11DB" w:rsidR="001C6992" w:rsidRPr="00C14DA2" w:rsidRDefault="001C6992">
            <w:pPr>
              <w:pStyle w:val="BodyText"/>
              <w:spacing w:before="0"/>
              <w:rPr>
                <w:ins w:id="4731" w:author="Cao, Ross" w:date="2025-12-24T14:01:00Z" w16du:dateUtc="2025-12-24T22:01:00Z"/>
                <w:sz w:val="20"/>
                <w:szCs w:val="20"/>
                <w:rPrChange w:id="4732" w:author="Song, Xuehang" w:date="2026-01-08T04:17:00Z" w16du:dateUtc="2026-01-08T12:17:00Z">
                  <w:rPr>
                    <w:ins w:id="4733" w:author="Cao, Ross" w:date="2025-12-24T14:01:00Z" w16du:dateUtc="2025-12-24T22:01:00Z"/>
                  </w:rPr>
                </w:rPrChange>
              </w:rPr>
              <w:pPrChange w:id="4734" w:author="Song, Xuehang" w:date="2026-01-08T04:17:00Z" w16du:dateUtc="2026-01-08T12:17:00Z">
                <w:pPr/>
              </w:pPrChange>
            </w:pPr>
            <w:ins w:id="4735" w:author="Cao, Ross" w:date="2025-12-24T14:03:00Z" w16du:dateUtc="2025-12-24T22:03:00Z">
              <w:r w:rsidRPr="00C14DA2">
                <w:rPr>
                  <w:color w:val="000000"/>
                  <w:sz w:val="20"/>
                  <w:szCs w:val="20"/>
                  <w:rPrChange w:id="4736" w:author="Song, Xuehang" w:date="2026-01-08T04:17:00Z" w16du:dateUtc="2026-01-08T12:17:00Z">
                    <w:rPr>
                      <w:rFonts w:ascii="Aptos Narrow" w:hAnsi="Aptos Narrow"/>
                      <w:color w:val="000000"/>
                    </w:rPr>
                  </w:rPrChange>
                </w:rPr>
                <w:t>Forward emulation</w:t>
              </w:r>
            </w:ins>
          </w:p>
        </w:tc>
        <w:tc>
          <w:tcPr>
            <w:tcW w:w="3094" w:type="dxa"/>
            <w:vAlign w:val="center"/>
          </w:tcPr>
          <w:p w14:paraId="0943E6BF" w14:textId="78BBCEF4" w:rsidR="001C6992" w:rsidRPr="00C14DA2" w:rsidRDefault="001C6992">
            <w:pPr>
              <w:pStyle w:val="BodyText"/>
              <w:spacing w:before="0"/>
              <w:rPr>
                <w:ins w:id="4737" w:author="Cao, Ross" w:date="2025-12-24T14:01:00Z" w16du:dateUtc="2025-12-24T22:01:00Z"/>
                <w:sz w:val="20"/>
                <w:szCs w:val="20"/>
                <w:rPrChange w:id="4738" w:author="Song, Xuehang" w:date="2026-01-08T04:17:00Z" w16du:dateUtc="2026-01-08T12:17:00Z">
                  <w:rPr>
                    <w:ins w:id="4739" w:author="Cao, Ross" w:date="2025-12-24T14:01:00Z" w16du:dateUtc="2025-12-24T22:01:00Z"/>
                  </w:rPr>
                </w:rPrChange>
              </w:rPr>
              <w:pPrChange w:id="4740" w:author="Song, Xuehang" w:date="2026-01-08T04:17:00Z" w16du:dateUtc="2026-01-08T12:17:00Z">
                <w:pPr/>
              </w:pPrChange>
            </w:pPr>
            <w:ins w:id="4741" w:author="Cao, Ross" w:date="2025-12-24T14:03:00Z" w16du:dateUtc="2025-12-24T22:03:00Z">
              <w:r w:rsidRPr="00C14DA2">
                <w:rPr>
                  <w:color w:val="000000"/>
                  <w:sz w:val="20"/>
                  <w:szCs w:val="20"/>
                  <w:rPrChange w:id="4742" w:author="Song, Xuehang" w:date="2026-01-08T04:17:00Z" w16du:dateUtc="2026-01-08T12:17:00Z">
                    <w:rPr>
                      <w:rFonts w:ascii="Aptos Narrow" w:hAnsi="Aptos Narrow"/>
                      <w:color w:val="000000"/>
                    </w:rPr>
                  </w:rPrChange>
                </w:rPr>
                <w:t>General scientific computing</w:t>
              </w:r>
            </w:ins>
          </w:p>
        </w:tc>
        <w:tc>
          <w:tcPr>
            <w:tcW w:w="2689" w:type="dxa"/>
            <w:vAlign w:val="center"/>
          </w:tcPr>
          <w:p w14:paraId="0CF7EC08" w14:textId="326233B4" w:rsidR="001C6992" w:rsidRPr="00C14DA2" w:rsidRDefault="007829A8">
            <w:pPr>
              <w:pStyle w:val="BodyText"/>
              <w:spacing w:before="0"/>
              <w:rPr>
                <w:ins w:id="4743" w:author="Cao, Ross" w:date="2025-12-24T14:01:00Z" w16du:dateUtc="2025-12-24T22:01:00Z"/>
                <w:sz w:val="20"/>
                <w:szCs w:val="20"/>
                <w:rPrChange w:id="4744" w:author="Song, Xuehang" w:date="2026-01-08T04:17:00Z" w16du:dateUtc="2026-01-08T12:17:00Z">
                  <w:rPr>
                    <w:ins w:id="4745" w:author="Cao, Ross" w:date="2025-12-24T14:01:00Z" w16du:dateUtc="2025-12-24T22:01:00Z"/>
                  </w:rPr>
                </w:rPrChange>
              </w:rPr>
              <w:pPrChange w:id="4746" w:author="Song, Xuehang" w:date="2026-01-08T04:17:00Z" w16du:dateUtc="2026-01-08T12:17:00Z">
                <w:pPr/>
              </w:pPrChange>
            </w:pPr>
            <w:r w:rsidRPr="00C14DA2">
              <w:rPr>
                <w:sz w:val="20"/>
                <w:szCs w:val="20"/>
                <w:rPrChange w:id="4747" w:author="Song, Xuehang" w:date="2026-01-08T04:17:00Z" w16du:dateUtc="2026-01-08T12:17:00Z">
                  <w:rPr/>
                </w:rPrChange>
              </w:rPr>
              <w:fldChar w:fldCharType="begin"/>
            </w:r>
            <w:r w:rsidRPr="00C14DA2">
              <w:rPr>
                <w:sz w:val="20"/>
                <w:szCs w:val="20"/>
                <w:rPrChange w:id="4748" w:author="Song, Xuehang" w:date="2026-01-08T04:17:00Z" w16du:dateUtc="2026-01-08T12:17:00Z">
                  <w:rPr/>
                </w:rPrChange>
              </w:rPr>
              <w:instrText xml:space="preserve"> ADDIN EN.CITE &lt;EndNote&gt;&lt;Cite&gt;&lt;Author&gt;Lu&lt;/Author&gt;&lt;Year&gt;2022&lt;/Year&gt;&lt;RecNum&gt;617&lt;/RecNum&gt;&lt;DisplayText&gt;(Lu et al., 2022)&lt;/DisplayText&gt;&lt;record&gt;&lt;rec-number&gt;617&lt;/rec-number&gt;&lt;foreign-keys&gt;&lt;key app="EN" db-id="avewzwavpffw96ewpdx505tfdawpfpatfzve" timestamp="1766166918"&gt;617&lt;/key&gt;&lt;/foreign-keys&gt;&lt;ref-type name="Journal Article"&gt;17&lt;/ref-type&gt;&lt;contributors&gt;&lt;authors&gt;&lt;author&gt;Lu, Lu&lt;/author&gt;&lt;author&gt;Meng, Xuhui&lt;/author&gt;&lt;author&gt;Cai, Shengze&lt;/author&gt;&lt;author&gt;Mao, Zhiping&lt;/author&gt;&lt;author&gt;Goswami, Somdatta&lt;/author&gt;&lt;author&gt;Zhang, Zhongqiang&lt;/author&gt;&lt;author&gt;Karniadakis, George Em&lt;/author&gt;&lt;/authors&gt;&lt;/contributors&gt;&lt;titles&gt;&lt;title&gt;A comprehensive and fair comparison of two neural operators (with practical extensions) based on FAIR data&lt;/title&gt;&lt;secondary-title&gt;Computer Methods in Applied Mechanics and Engineering&lt;/secondary-title&gt;&lt;/titles&gt;&lt;periodical&gt;&lt;full-title&gt;Computer Methods in Applied Mechanics and Engineering&lt;/full-title&gt;&lt;/periodical&gt;&lt;pages&gt;114778&lt;/pages&gt;&lt;volume&gt;393&lt;/volume&gt;&lt;keywords&gt;&lt;keyword&gt;Nonlinear mappings&lt;/keyword&gt;&lt;keyword&gt;Operator regression&lt;/keyword&gt;&lt;keyword&gt;Deep learning&lt;/keyword&gt;&lt;keyword&gt;DeepONet&lt;/keyword&gt;&lt;keyword&gt;FNO&lt;/keyword&gt;&lt;keyword&gt;Scientific machine learning&lt;/keyword&gt;&lt;/keywords&gt;&lt;dates&gt;&lt;year&gt;2022&lt;/year&gt;&lt;pub-dates&gt;&lt;date&gt;2022/04/01/&lt;/date&gt;&lt;/pub-dates&gt;&lt;/dates&gt;&lt;isbn&gt;0045-7825&lt;/isbn&gt;&lt;label&gt;Operator-learning&lt;/label&gt;&lt;urls&gt;&lt;related-urls&gt;&lt;url&gt;https://www.sciencedirect.com/science/article/pii/S0045782522001207&lt;/url&gt;&lt;/related-urls&gt;&lt;/urls&gt;&lt;electronic-resource-num&gt;https://doi.org/10.1016/j.cma.2022.114778&lt;/electronic-resource-num&gt;&lt;research-notes&gt;Forward emulation&lt;/research-notes&gt;&lt;/record&gt;&lt;/Cite&gt;&lt;/EndNote&gt;</w:instrText>
            </w:r>
            <w:r w:rsidRPr="00C14DA2">
              <w:rPr>
                <w:sz w:val="20"/>
                <w:szCs w:val="20"/>
                <w:rPrChange w:id="4749" w:author="Song, Xuehang" w:date="2026-01-08T04:17:00Z" w16du:dateUtc="2026-01-08T12:17:00Z">
                  <w:rPr/>
                </w:rPrChange>
              </w:rPr>
              <w:fldChar w:fldCharType="separate"/>
            </w:r>
            <w:r w:rsidRPr="00C14DA2">
              <w:rPr>
                <w:noProof/>
                <w:sz w:val="20"/>
                <w:szCs w:val="20"/>
                <w:rPrChange w:id="4750" w:author="Song, Xuehang" w:date="2026-01-08T04:17:00Z" w16du:dateUtc="2026-01-08T12:17:00Z">
                  <w:rPr>
                    <w:noProof/>
                  </w:rPr>
                </w:rPrChange>
              </w:rPr>
              <w:t>(Lu et al., 2022)</w:t>
            </w:r>
            <w:r w:rsidRPr="00C14DA2">
              <w:rPr>
                <w:sz w:val="20"/>
                <w:szCs w:val="20"/>
                <w:rPrChange w:id="4751" w:author="Song, Xuehang" w:date="2026-01-08T04:17:00Z" w16du:dateUtc="2026-01-08T12:17:00Z">
                  <w:rPr/>
                </w:rPrChange>
              </w:rPr>
              <w:fldChar w:fldCharType="end"/>
            </w:r>
          </w:p>
        </w:tc>
      </w:tr>
      <w:tr w:rsidR="00C14DA2" w:rsidRPr="00C14DA2" w14:paraId="1E453ABE" w14:textId="77777777" w:rsidTr="00C14DA2">
        <w:trPr>
          <w:trHeight w:val="244"/>
          <w:ins w:id="4752" w:author="Cao, Ross" w:date="2025-12-24T14:01:00Z"/>
        </w:trPr>
        <w:tc>
          <w:tcPr>
            <w:tcW w:w="1215" w:type="dxa"/>
            <w:vAlign w:val="center"/>
          </w:tcPr>
          <w:p w14:paraId="6883EB56" w14:textId="57FF6305" w:rsidR="001C6992" w:rsidRPr="00C14DA2" w:rsidRDefault="001C6992">
            <w:pPr>
              <w:pStyle w:val="BodyText"/>
              <w:spacing w:before="0"/>
              <w:rPr>
                <w:ins w:id="4753" w:author="Cao, Ross" w:date="2025-12-24T14:01:00Z" w16du:dateUtc="2025-12-24T22:01:00Z"/>
                <w:sz w:val="20"/>
                <w:szCs w:val="20"/>
                <w:rPrChange w:id="4754" w:author="Song, Xuehang" w:date="2026-01-08T04:17:00Z" w16du:dateUtc="2026-01-08T12:17:00Z">
                  <w:rPr>
                    <w:ins w:id="4755" w:author="Cao, Ross" w:date="2025-12-24T14:01:00Z" w16du:dateUtc="2025-12-24T22:01:00Z"/>
                  </w:rPr>
                </w:rPrChange>
              </w:rPr>
              <w:pPrChange w:id="4756" w:author="Song, Xuehang" w:date="2026-01-08T04:17:00Z" w16du:dateUtc="2026-01-08T12:17:00Z">
                <w:pPr/>
              </w:pPrChange>
            </w:pPr>
            <w:ins w:id="4757" w:author="Cao, Ross" w:date="2025-12-24T14:03:00Z" w16du:dateUtc="2025-12-24T22:03:00Z">
              <w:r w:rsidRPr="00C14DA2">
                <w:rPr>
                  <w:color w:val="000000"/>
                  <w:sz w:val="20"/>
                  <w:szCs w:val="20"/>
                  <w:rPrChange w:id="4758" w:author="Song, Xuehang" w:date="2026-01-08T04:17:00Z" w16du:dateUtc="2026-01-08T12:17:00Z">
                    <w:rPr>
                      <w:rFonts w:ascii="Aptos Narrow" w:hAnsi="Aptos Narrow"/>
                      <w:color w:val="000000"/>
                    </w:rPr>
                  </w:rPrChange>
                </w:rPr>
                <w:t>2022</w:t>
              </w:r>
            </w:ins>
          </w:p>
        </w:tc>
        <w:tc>
          <w:tcPr>
            <w:tcW w:w="2897" w:type="dxa"/>
            <w:vAlign w:val="center"/>
          </w:tcPr>
          <w:p w14:paraId="27E83BED" w14:textId="7B86A4BC" w:rsidR="001C6992" w:rsidRPr="00C14DA2" w:rsidRDefault="001C6992">
            <w:pPr>
              <w:pStyle w:val="BodyText"/>
              <w:spacing w:before="0"/>
              <w:rPr>
                <w:ins w:id="4759" w:author="Cao, Ross" w:date="2025-12-24T14:01:00Z" w16du:dateUtc="2025-12-24T22:01:00Z"/>
                <w:sz w:val="20"/>
                <w:szCs w:val="20"/>
                <w:rPrChange w:id="4760" w:author="Song, Xuehang" w:date="2026-01-08T04:17:00Z" w16du:dateUtc="2026-01-08T12:17:00Z">
                  <w:rPr>
                    <w:ins w:id="4761" w:author="Cao, Ross" w:date="2025-12-24T14:01:00Z" w16du:dateUtc="2025-12-24T22:01:00Z"/>
                  </w:rPr>
                </w:rPrChange>
              </w:rPr>
              <w:pPrChange w:id="4762" w:author="Song, Xuehang" w:date="2026-01-08T04:17:00Z" w16du:dateUtc="2026-01-08T12:17:00Z">
                <w:pPr/>
              </w:pPrChange>
            </w:pPr>
            <w:ins w:id="4763" w:author="Cao, Ross" w:date="2025-12-24T14:03:00Z" w16du:dateUtc="2025-12-24T22:03:00Z">
              <w:r w:rsidRPr="00C14DA2">
                <w:rPr>
                  <w:color w:val="000000"/>
                  <w:sz w:val="20"/>
                  <w:szCs w:val="20"/>
                  <w:rPrChange w:id="4764" w:author="Song, Xuehang" w:date="2026-01-08T04:17:00Z" w16du:dateUtc="2026-01-08T12:17:00Z">
                    <w:rPr>
                      <w:rFonts w:ascii="Aptos Narrow" w:hAnsi="Aptos Narrow"/>
                      <w:color w:val="000000"/>
                    </w:rPr>
                  </w:rPrChange>
                </w:rPr>
                <w:t>Operator-learning</w:t>
              </w:r>
            </w:ins>
          </w:p>
        </w:tc>
        <w:tc>
          <w:tcPr>
            <w:tcW w:w="3551" w:type="dxa"/>
            <w:vAlign w:val="center"/>
          </w:tcPr>
          <w:p w14:paraId="134FCC57" w14:textId="776AAC0A" w:rsidR="001C6992" w:rsidRPr="00C14DA2" w:rsidRDefault="001C6992">
            <w:pPr>
              <w:pStyle w:val="BodyText"/>
              <w:spacing w:before="0"/>
              <w:rPr>
                <w:ins w:id="4765" w:author="Cao, Ross" w:date="2025-12-24T14:01:00Z" w16du:dateUtc="2025-12-24T22:01:00Z"/>
                <w:sz w:val="20"/>
                <w:szCs w:val="20"/>
                <w:rPrChange w:id="4766" w:author="Song, Xuehang" w:date="2026-01-08T04:17:00Z" w16du:dateUtc="2026-01-08T12:17:00Z">
                  <w:rPr>
                    <w:ins w:id="4767" w:author="Cao, Ross" w:date="2025-12-24T14:01:00Z" w16du:dateUtc="2025-12-24T22:01:00Z"/>
                  </w:rPr>
                </w:rPrChange>
              </w:rPr>
              <w:pPrChange w:id="4768" w:author="Song, Xuehang" w:date="2026-01-08T04:17:00Z" w16du:dateUtc="2026-01-08T12:17:00Z">
                <w:pPr/>
              </w:pPrChange>
            </w:pPr>
            <w:ins w:id="4769" w:author="Cao, Ross" w:date="2025-12-24T14:03:00Z" w16du:dateUtc="2025-12-24T22:03:00Z">
              <w:r w:rsidRPr="00C14DA2">
                <w:rPr>
                  <w:color w:val="000000"/>
                  <w:sz w:val="20"/>
                  <w:szCs w:val="20"/>
                  <w:rPrChange w:id="4770" w:author="Song, Xuehang" w:date="2026-01-08T04:17:00Z" w16du:dateUtc="2026-01-08T12:17:00Z">
                    <w:rPr>
                      <w:rFonts w:ascii="Aptos Narrow" w:hAnsi="Aptos Narrow"/>
                      <w:color w:val="000000"/>
                    </w:rPr>
                  </w:rPrChange>
                </w:rPr>
                <w:t>Forward emulation</w:t>
              </w:r>
            </w:ins>
          </w:p>
        </w:tc>
        <w:tc>
          <w:tcPr>
            <w:tcW w:w="3094" w:type="dxa"/>
            <w:vAlign w:val="center"/>
          </w:tcPr>
          <w:p w14:paraId="775EE5E4" w14:textId="525703A0" w:rsidR="001C6992" w:rsidRPr="00C14DA2" w:rsidRDefault="001C6992">
            <w:pPr>
              <w:pStyle w:val="BodyText"/>
              <w:spacing w:before="0"/>
              <w:rPr>
                <w:ins w:id="4771" w:author="Cao, Ross" w:date="2025-12-24T14:01:00Z" w16du:dateUtc="2025-12-24T22:01:00Z"/>
                <w:sz w:val="20"/>
                <w:szCs w:val="20"/>
                <w:rPrChange w:id="4772" w:author="Song, Xuehang" w:date="2026-01-08T04:17:00Z" w16du:dateUtc="2026-01-08T12:17:00Z">
                  <w:rPr>
                    <w:ins w:id="4773" w:author="Cao, Ross" w:date="2025-12-24T14:01:00Z" w16du:dateUtc="2025-12-24T22:01:00Z"/>
                  </w:rPr>
                </w:rPrChange>
              </w:rPr>
              <w:pPrChange w:id="4774" w:author="Song, Xuehang" w:date="2026-01-08T04:17:00Z" w16du:dateUtc="2026-01-08T12:17:00Z">
                <w:pPr/>
              </w:pPrChange>
            </w:pPr>
            <w:ins w:id="4775" w:author="Cao, Ross" w:date="2025-12-24T14:03:00Z" w16du:dateUtc="2025-12-24T22:03:00Z">
              <w:r w:rsidRPr="00C14DA2">
                <w:rPr>
                  <w:color w:val="000000"/>
                  <w:sz w:val="20"/>
                  <w:szCs w:val="20"/>
                  <w:rPrChange w:id="4776" w:author="Song, Xuehang" w:date="2026-01-08T04:17:00Z" w16du:dateUtc="2026-01-08T12:17:00Z">
                    <w:rPr>
                      <w:rFonts w:ascii="Aptos Narrow" w:hAnsi="Aptos Narrow"/>
                      <w:color w:val="000000"/>
                    </w:rPr>
                  </w:rPrChange>
                </w:rPr>
                <w:t>General scientific computing</w:t>
              </w:r>
            </w:ins>
          </w:p>
        </w:tc>
        <w:tc>
          <w:tcPr>
            <w:tcW w:w="2689" w:type="dxa"/>
            <w:vAlign w:val="center"/>
          </w:tcPr>
          <w:p w14:paraId="0EA65630" w14:textId="26175BE3" w:rsidR="001C6992" w:rsidRPr="00C14DA2" w:rsidRDefault="00010F35">
            <w:pPr>
              <w:pStyle w:val="BodyText"/>
              <w:spacing w:before="0"/>
              <w:rPr>
                <w:ins w:id="4777" w:author="Cao, Ross" w:date="2025-12-24T14:01:00Z" w16du:dateUtc="2025-12-24T22:01:00Z"/>
                <w:sz w:val="20"/>
                <w:szCs w:val="20"/>
                <w:rPrChange w:id="4778" w:author="Song, Xuehang" w:date="2026-01-08T04:17:00Z" w16du:dateUtc="2026-01-08T12:17:00Z">
                  <w:rPr>
                    <w:ins w:id="4779" w:author="Cao, Ross" w:date="2025-12-24T14:01:00Z" w16du:dateUtc="2025-12-24T22:01:00Z"/>
                  </w:rPr>
                </w:rPrChange>
              </w:rPr>
              <w:pPrChange w:id="4780" w:author="Song, Xuehang" w:date="2026-01-08T04:17:00Z" w16du:dateUtc="2026-01-08T12:17:00Z">
                <w:pPr/>
              </w:pPrChange>
            </w:pPr>
            <w:r w:rsidRPr="00C14DA2">
              <w:rPr>
                <w:sz w:val="20"/>
                <w:szCs w:val="20"/>
                <w:rPrChange w:id="4781" w:author="Song, Xuehang" w:date="2026-01-08T04:17:00Z" w16du:dateUtc="2026-01-08T12:17:00Z">
                  <w:rPr/>
                </w:rPrChange>
              </w:rPr>
              <w:fldChar w:fldCharType="begin"/>
            </w:r>
            <w:r w:rsidRPr="00C14DA2">
              <w:rPr>
                <w:sz w:val="20"/>
                <w:szCs w:val="20"/>
                <w:rPrChange w:id="4782" w:author="Song, Xuehang" w:date="2026-01-08T04:17:00Z" w16du:dateUtc="2026-01-08T12:17:00Z">
                  <w:rPr/>
                </w:rPrChange>
              </w:rPr>
              <w:instrText xml:space="preserve"> ADDIN EN.CITE &lt;EndNote&gt;&lt;Cite&gt;&lt;Author&gt;Wang&lt;/Author&gt;&lt;Year&gt;2022&lt;/Year&gt;&lt;RecNum&gt;597&lt;/RecNum&gt;&lt;DisplayText&gt;(Wang et al., 2022)&lt;/DisplayText&gt;&lt;record&gt;&lt;rec-number&gt;597&lt;/rec-number&gt;&lt;foreign-keys&gt;&lt;key app="EN" db-id="avewzwavpffw96ewpdx505tfdawpfpatfzve" timestamp="1764198739"&gt;597&lt;/key&gt;&lt;/foreign-keys&gt;&lt;ref-type name="Journal Article"&gt;17&lt;/ref-type&gt;&lt;contributors&gt;&lt;authors&gt;&lt;author&gt;Wang, Lijing&lt;/author&gt;&lt;author&gt;Kurihana, Takuya&lt;/author&gt;&lt;author&gt;Meray, Aurelien&lt;/author&gt;&lt;author&gt;Mastilovic, Ilijana&lt;/author&gt;&lt;author&gt;Praveen, Satyarth&lt;/author&gt;&lt;author&gt;Xu, Zexuan&lt;/author&gt;&lt;author&gt;Memarzadeh, Milad&lt;/author&gt;&lt;author&gt;Lavin, Alexander&lt;/author&gt;&lt;author&gt;Wainwright, Haruko&lt;/author&gt;&lt;/authors&gt;&lt;/contributors&gt;&lt;titles&gt;&lt;title&gt;Multi-scale Digital Twin: Developing a fast and physics-informed surrogate model for groundwater contamination with uncertain climate models&lt;/title&gt;&lt;secondary-title&gt;arXiv preprint arXiv:2211.10884&lt;/secondary-title&gt;&lt;/titles&gt;&lt;periodical&gt;&lt;full-title&gt;arXiv preprint arXiv:2211.10884&lt;/full-title&gt;&lt;/periodical&gt;&lt;dates&gt;&lt;year&gt;2022&lt;/year&gt;&lt;/dates&gt;&lt;label&gt;Operator-learning&lt;/label&gt;&lt;urls&gt;&lt;/urls&gt;&lt;research-notes&gt;Forward emulation&lt;/research-notes&gt;&lt;/record&gt;&lt;/Cite&gt;&lt;/EndNote&gt;</w:instrText>
            </w:r>
            <w:r w:rsidRPr="00C14DA2">
              <w:rPr>
                <w:sz w:val="20"/>
                <w:szCs w:val="20"/>
                <w:rPrChange w:id="4783" w:author="Song, Xuehang" w:date="2026-01-08T04:17:00Z" w16du:dateUtc="2026-01-08T12:17:00Z">
                  <w:rPr/>
                </w:rPrChange>
              </w:rPr>
              <w:fldChar w:fldCharType="separate"/>
            </w:r>
            <w:r w:rsidRPr="00C14DA2">
              <w:rPr>
                <w:noProof/>
                <w:sz w:val="20"/>
                <w:szCs w:val="20"/>
                <w:rPrChange w:id="4784" w:author="Song, Xuehang" w:date="2026-01-08T04:17:00Z" w16du:dateUtc="2026-01-08T12:17:00Z">
                  <w:rPr>
                    <w:noProof/>
                  </w:rPr>
                </w:rPrChange>
              </w:rPr>
              <w:t>(Wang et al., 2022)</w:t>
            </w:r>
            <w:r w:rsidRPr="00C14DA2">
              <w:rPr>
                <w:sz w:val="20"/>
                <w:szCs w:val="20"/>
                <w:rPrChange w:id="4785" w:author="Song, Xuehang" w:date="2026-01-08T04:17:00Z" w16du:dateUtc="2026-01-08T12:17:00Z">
                  <w:rPr/>
                </w:rPrChange>
              </w:rPr>
              <w:fldChar w:fldCharType="end"/>
            </w:r>
          </w:p>
        </w:tc>
      </w:tr>
      <w:tr w:rsidR="00C14DA2" w:rsidRPr="00C14DA2" w14:paraId="0D70EF4E" w14:textId="77777777" w:rsidTr="00C14DA2">
        <w:trPr>
          <w:trHeight w:val="236"/>
          <w:ins w:id="4786" w:author="Cao, Ross" w:date="2025-12-24T14:01:00Z"/>
        </w:trPr>
        <w:tc>
          <w:tcPr>
            <w:tcW w:w="1215" w:type="dxa"/>
            <w:vAlign w:val="center"/>
          </w:tcPr>
          <w:p w14:paraId="5AF3E206" w14:textId="6F330509" w:rsidR="001C6992" w:rsidRPr="00C14DA2" w:rsidRDefault="001C6992">
            <w:pPr>
              <w:pStyle w:val="BodyText"/>
              <w:spacing w:before="0"/>
              <w:rPr>
                <w:ins w:id="4787" w:author="Cao, Ross" w:date="2025-12-24T14:01:00Z" w16du:dateUtc="2025-12-24T22:01:00Z"/>
                <w:sz w:val="20"/>
                <w:szCs w:val="20"/>
                <w:rPrChange w:id="4788" w:author="Song, Xuehang" w:date="2026-01-08T04:17:00Z" w16du:dateUtc="2026-01-08T12:17:00Z">
                  <w:rPr>
                    <w:ins w:id="4789" w:author="Cao, Ross" w:date="2025-12-24T14:01:00Z" w16du:dateUtc="2025-12-24T22:01:00Z"/>
                  </w:rPr>
                </w:rPrChange>
              </w:rPr>
              <w:pPrChange w:id="4790" w:author="Song, Xuehang" w:date="2026-01-08T04:17:00Z" w16du:dateUtc="2026-01-08T12:17:00Z">
                <w:pPr/>
              </w:pPrChange>
            </w:pPr>
            <w:ins w:id="4791" w:author="Cao, Ross" w:date="2025-12-24T14:03:00Z" w16du:dateUtc="2025-12-24T22:03:00Z">
              <w:r w:rsidRPr="00C14DA2">
                <w:rPr>
                  <w:color w:val="000000"/>
                  <w:sz w:val="20"/>
                  <w:szCs w:val="20"/>
                  <w:rPrChange w:id="4792" w:author="Song, Xuehang" w:date="2026-01-08T04:17:00Z" w16du:dateUtc="2026-01-08T12:17:00Z">
                    <w:rPr>
                      <w:rFonts w:ascii="Aptos Narrow" w:hAnsi="Aptos Narrow"/>
                      <w:color w:val="000000"/>
                    </w:rPr>
                  </w:rPrChange>
                </w:rPr>
                <w:t>2022</w:t>
              </w:r>
            </w:ins>
          </w:p>
        </w:tc>
        <w:tc>
          <w:tcPr>
            <w:tcW w:w="2897" w:type="dxa"/>
            <w:vAlign w:val="center"/>
          </w:tcPr>
          <w:p w14:paraId="5932EE06" w14:textId="13552A66" w:rsidR="001C6992" w:rsidRPr="00C14DA2" w:rsidRDefault="001C6992">
            <w:pPr>
              <w:pStyle w:val="BodyText"/>
              <w:spacing w:before="0"/>
              <w:rPr>
                <w:ins w:id="4793" w:author="Cao, Ross" w:date="2025-12-24T14:01:00Z" w16du:dateUtc="2025-12-24T22:01:00Z"/>
                <w:sz w:val="20"/>
                <w:szCs w:val="20"/>
                <w:rPrChange w:id="4794" w:author="Song, Xuehang" w:date="2026-01-08T04:17:00Z" w16du:dateUtc="2026-01-08T12:17:00Z">
                  <w:rPr>
                    <w:ins w:id="4795" w:author="Cao, Ross" w:date="2025-12-24T14:01:00Z" w16du:dateUtc="2025-12-24T22:01:00Z"/>
                  </w:rPr>
                </w:rPrChange>
              </w:rPr>
              <w:pPrChange w:id="4796" w:author="Song, Xuehang" w:date="2026-01-08T04:17:00Z" w16du:dateUtc="2026-01-08T12:17:00Z">
                <w:pPr/>
              </w:pPrChange>
            </w:pPr>
            <w:ins w:id="4797" w:author="Cao, Ross" w:date="2025-12-24T14:03:00Z" w16du:dateUtc="2025-12-24T22:03:00Z">
              <w:r w:rsidRPr="00C14DA2">
                <w:rPr>
                  <w:color w:val="000000"/>
                  <w:sz w:val="20"/>
                  <w:szCs w:val="20"/>
                  <w:rPrChange w:id="4798" w:author="Song, Xuehang" w:date="2026-01-08T04:17:00Z" w16du:dateUtc="2026-01-08T12:17:00Z">
                    <w:rPr>
                      <w:rFonts w:ascii="Aptos Narrow" w:hAnsi="Aptos Narrow"/>
                      <w:color w:val="000000"/>
                    </w:rPr>
                  </w:rPrChange>
                </w:rPr>
                <w:t>Operator-learning</w:t>
              </w:r>
            </w:ins>
          </w:p>
        </w:tc>
        <w:tc>
          <w:tcPr>
            <w:tcW w:w="3551" w:type="dxa"/>
            <w:vAlign w:val="center"/>
          </w:tcPr>
          <w:p w14:paraId="11E240F6" w14:textId="454855E8" w:rsidR="001C6992" w:rsidRPr="00C14DA2" w:rsidRDefault="001C6992">
            <w:pPr>
              <w:pStyle w:val="BodyText"/>
              <w:spacing w:before="0"/>
              <w:rPr>
                <w:ins w:id="4799" w:author="Cao, Ross" w:date="2025-12-24T14:01:00Z" w16du:dateUtc="2025-12-24T22:01:00Z"/>
                <w:sz w:val="20"/>
                <w:szCs w:val="20"/>
                <w:rPrChange w:id="4800" w:author="Song, Xuehang" w:date="2026-01-08T04:17:00Z" w16du:dateUtc="2026-01-08T12:17:00Z">
                  <w:rPr>
                    <w:ins w:id="4801" w:author="Cao, Ross" w:date="2025-12-24T14:01:00Z" w16du:dateUtc="2025-12-24T22:01:00Z"/>
                  </w:rPr>
                </w:rPrChange>
              </w:rPr>
              <w:pPrChange w:id="4802" w:author="Song, Xuehang" w:date="2026-01-08T04:17:00Z" w16du:dateUtc="2026-01-08T12:17:00Z">
                <w:pPr/>
              </w:pPrChange>
            </w:pPr>
            <w:ins w:id="4803" w:author="Cao, Ross" w:date="2025-12-24T14:03:00Z" w16du:dateUtc="2025-12-24T22:03:00Z">
              <w:r w:rsidRPr="00C14DA2">
                <w:rPr>
                  <w:color w:val="000000"/>
                  <w:sz w:val="20"/>
                  <w:szCs w:val="20"/>
                  <w:rPrChange w:id="4804" w:author="Song, Xuehang" w:date="2026-01-08T04:17:00Z" w16du:dateUtc="2026-01-08T12:17:00Z">
                    <w:rPr>
                      <w:rFonts w:ascii="Aptos Narrow" w:hAnsi="Aptos Narrow"/>
                      <w:color w:val="000000"/>
                    </w:rPr>
                  </w:rPrChange>
                </w:rPr>
                <w:t>Forward emulation</w:t>
              </w:r>
            </w:ins>
          </w:p>
        </w:tc>
        <w:tc>
          <w:tcPr>
            <w:tcW w:w="3094" w:type="dxa"/>
            <w:vAlign w:val="center"/>
          </w:tcPr>
          <w:p w14:paraId="2FE2DC9C" w14:textId="031490BC" w:rsidR="001C6992" w:rsidRPr="00C14DA2" w:rsidRDefault="001C6992">
            <w:pPr>
              <w:pStyle w:val="BodyText"/>
              <w:spacing w:before="0"/>
              <w:rPr>
                <w:ins w:id="4805" w:author="Cao, Ross" w:date="2025-12-24T14:01:00Z" w16du:dateUtc="2025-12-24T22:01:00Z"/>
                <w:sz w:val="20"/>
                <w:szCs w:val="20"/>
                <w:rPrChange w:id="4806" w:author="Song, Xuehang" w:date="2026-01-08T04:17:00Z" w16du:dateUtc="2026-01-08T12:17:00Z">
                  <w:rPr>
                    <w:ins w:id="4807" w:author="Cao, Ross" w:date="2025-12-24T14:01:00Z" w16du:dateUtc="2025-12-24T22:01:00Z"/>
                  </w:rPr>
                </w:rPrChange>
              </w:rPr>
              <w:pPrChange w:id="4808" w:author="Song, Xuehang" w:date="2026-01-08T04:17:00Z" w16du:dateUtc="2026-01-08T12:17:00Z">
                <w:pPr/>
              </w:pPrChange>
            </w:pPr>
            <w:ins w:id="4809" w:author="Cao, Ross" w:date="2025-12-24T14:03:00Z" w16du:dateUtc="2025-12-24T22:03:00Z">
              <w:r w:rsidRPr="00C14DA2">
                <w:rPr>
                  <w:color w:val="000000"/>
                  <w:sz w:val="20"/>
                  <w:szCs w:val="20"/>
                  <w:rPrChange w:id="4810" w:author="Song, Xuehang" w:date="2026-01-08T04:17:00Z" w16du:dateUtc="2026-01-08T12:17:00Z">
                    <w:rPr>
                      <w:rFonts w:ascii="Aptos Narrow" w:hAnsi="Aptos Narrow"/>
                      <w:color w:val="000000"/>
                    </w:rPr>
                  </w:rPrChange>
                </w:rPr>
                <w:t>CO</w:t>
              </w:r>
              <w:r w:rsidRPr="00C14DA2">
                <w:rPr>
                  <w:color w:val="000000"/>
                  <w:sz w:val="20"/>
                  <w:szCs w:val="20"/>
                  <w:vertAlign w:val="subscript"/>
                  <w:rPrChange w:id="4811" w:author="Song, Xuehang" w:date="2026-01-08T04:17:00Z" w16du:dateUtc="2026-01-08T12:17:00Z">
                    <w:rPr>
                      <w:rFonts w:ascii="Aptos Narrow" w:hAnsi="Aptos Narrow"/>
                      <w:color w:val="000000"/>
                    </w:rPr>
                  </w:rPrChange>
                </w:rPr>
                <w:t>2</w:t>
              </w:r>
              <w:r w:rsidRPr="00C14DA2">
                <w:rPr>
                  <w:color w:val="000000"/>
                  <w:sz w:val="20"/>
                  <w:szCs w:val="20"/>
                  <w:rPrChange w:id="4812" w:author="Song, Xuehang" w:date="2026-01-08T04:17:00Z" w16du:dateUtc="2026-01-08T12:17:00Z">
                    <w:rPr>
                      <w:rFonts w:ascii="Aptos Narrow" w:hAnsi="Aptos Narrow"/>
                      <w:color w:val="000000"/>
                    </w:rPr>
                  </w:rPrChange>
                </w:rPr>
                <w:t xml:space="preserve"> storage / geoenergy</w:t>
              </w:r>
            </w:ins>
          </w:p>
        </w:tc>
        <w:tc>
          <w:tcPr>
            <w:tcW w:w="2689" w:type="dxa"/>
            <w:vAlign w:val="center"/>
          </w:tcPr>
          <w:p w14:paraId="2D360BD7" w14:textId="2B14B50E" w:rsidR="001C6992" w:rsidRPr="00C14DA2" w:rsidRDefault="00010F35">
            <w:pPr>
              <w:pStyle w:val="BodyText"/>
              <w:spacing w:before="0"/>
              <w:rPr>
                <w:ins w:id="4813" w:author="Cao, Ross" w:date="2025-12-24T14:01:00Z" w16du:dateUtc="2025-12-24T22:01:00Z"/>
                <w:sz w:val="20"/>
                <w:szCs w:val="20"/>
                <w:rPrChange w:id="4814" w:author="Song, Xuehang" w:date="2026-01-08T04:17:00Z" w16du:dateUtc="2026-01-08T12:17:00Z">
                  <w:rPr>
                    <w:ins w:id="4815" w:author="Cao, Ross" w:date="2025-12-24T14:01:00Z" w16du:dateUtc="2025-12-24T22:01:00Z"/>
                  </w:rPr>
                </w:rPrChange>
              </w:rPr>
              <w:pPrChange w:id="4816" w:author="Song, Xuehang" w:date="2026-01-08T04:17:00Z" w16du:dateUtc="2026-01-08T12:17:00Z">
                <w:pPr/>
              </w:pPrChange>
            </w:pPr>
            <w:r w:rsidRPr="00C14DA2">
              <w:rPr>
                <w:sz w:val="20"/>
                <w:szCs w:val="20"/>
                <w:rPrChange w:id="4817" w:author="Song, Xuehang" w:date="2026-01-08T04:17:00Z" w16du:dateUtc="2026-01-08T12:17:00Z">
                  <w:rPr/>
                </w:rPrChange>
              </w:rPr>
              <w:fldChar w:fldCharType="begin"/>
            </w:r>
            <w:r w:rsidRPr="00C14DA2">
              <w:rPr>
                <w:sz w:val="20"/>
                <w:szCs w:val="20"/>
                <w:rPrChange w:id="4818" w:author="Song, Xuehang" w:date="2026-01-08T04:17:00Z" w16du:dateUtc="2026-01-08T12:17:00Z">
                  <w:rPr/>
                </w:rPrChange>
              </w:rPr>
              <w:instrText xml:space="preserve"> ADDIN EN.CITE &lt;EndNote&gt;&lt;Cite&gt;&lt;Author&gt;Wen&lt;/Author&gt;&lt;Year&gt;2022&lt;/Year&gt;&lt;RecNum&gt;595&lt;/RecNum&gt;&lt;DisplayText&gt;(Wen et al., 2022)&lt;/DisplayText&gt;&lt;record&gt;&lt;rec-number&gt;595&lt;/rec-number&gt;&lt;foreign-keys&gt;&lt;key app="EN" db-id="avewzwavpffw96ewpdx505tfdawpfpatfzve" timestamp="1764196955"&gt;595&lt;/key&gt;&lt;/foreign-keys&gt;&lt;ref-type name="Journal Article"&gt;17&lt;/ref-type&gt;&lt;contributors&gt;&lt;authors&gt;&lt;author&gt;Wen, Gege&lt;/author&gt;&lt;author&gt;Li, Zongyi&lt;/author&gt;&lt;author&gt;Azizzadenesheli, Kamyar&lt;/author&gt;&lt;author&gt;Anandkumar, Anima&lt;/author&gt;&lt;author&gt;Benson, Sally M.&lt;/author&gt;&lt;/authors&gt;&lt;/contributors&gt;&lt;titles&gt;&lt;title&gt;U-FNO</w:instrText>
            </w:r>
            <w:r w:rsidRPr="00C14DA2">
              <w:rPr>
                <w:rFonts w:hint="eastAsia"/>
                <w:sz w:val="20"/>
                <w:szCs w:val="20"/>
                <w:rPrChange w:id="4819" w:author="Song, Xuehang" w:date="2026-01-08T04:17:00Z" w16du:dateUtc="2026-01-08T12:17:00Z">
                  <w:rPr>
                    <w:rFonts w:hint="eastAsia"/>
                  </w:rPr>
                </w:rPrChange>
              </w:rPr>
              <w:instrText>—</w:instrText>
            </w:r>
            <w:r w:rsidRPr="00C14DA2">
              <w:rPr>
                <w:sz w:val="20"/>
                <w:szCs w:val="20"/>
                <w:rPrChange w:id="4820" w:author="Song, Xuehang" w:date="2026-01-08T04:17:00Z" w16du:dateUtc="2026-01-08T12:17:00Z">
                  <w:rPr/>
                </w:rPrChange>
              </w:rPr>
              <w:instrText>An enhanced Fourier neural operator-based deep-learning model for multiphase flow&lt;/title&gt;&lt;secondary-title&gt;Advances in Water Resources&lt;/secondary-title&gt;&lt;/titles&gt;&lt;periodical&gt;&lt;full-title&gt;Advances in Water Resources&lt;/full-title&gt;&lt;/periodical&gt;&lt;pages&gt;104180&lt;/pages&gt;&lt;volume&gt;163&lt;/volume&gt;&lt;dates&gt;&lt;year&gt;2022&lt;/year&gt;&lt;pub-dates&gt;&lt;date&gt;2022/05/01/&lt;/date&gt;&lt;/pub-dates&gt;&lt;/dates&gt;&lt;isbn&gt;0309-1708&lt;/isbn&gt;&lt;label&gt;Operator-learning&lt;/label&gt;&lt;urls&gt;&lt;related-urls&gt;&lt;url&gt;https://www.sciencedirect.com/science/article/pii/S0309170822000562&lt;/url&gt;&lt;/related-urls&gt;&lt;/urls&gt;&lt;electronic-resource-num&gt;https://doi.org/10.1016/j.advwatres.2022.104180&lt;/electronic-resource-num&gt;&lt;research-notes&gt;Forward emulation&lt;/research-notes&gt;&lt;/record&gt;&lt;/Cite&gt;&lt;/EndNote&gt;</w:instrText>
            </w:r>
            <w:r w:rsidRPr="00C14DA2">
              <w:rPr>
                <w:sz w:val="20"/>
                <w:szCs w:val="20"/>
                <w:rPrChange w:id="4821" w:author="Song, Xuehang" w:date="2026-01-08T04:17:00Z" w16du:dateUtc="2026-01-08T12:17:00Z">
                  <w:rPr/>
                </w:rPrChange>
              </w:rPr>
              <w:fldChar w:fldCharType="separate"/>
            </w:r>
            <w:r w:rsidRPr="00C14DA2">
              <w:rPr>
                <w:noProof/>
                <w:sz w:val="20"/>
                <w:szCs w:val="20"/>
                <w:rPrChange w:id="4822" w:author="Song, Xuehang" w:date="2026-01-08T04:17:00Z" w16du:dateUtc="2026-01-08T12:17:00Z">
                  <w:rPr>
                    <w:noProof/>
                  </w:rPr>
                </w:rPrChange>
              </w:rPr>
              <w:t>(Wen et al., 2022)</w:t>
            </w:r>
            <w:r w:rsidRPr="00C14DA2">
              <w:rPr>
                <w:sz w:val="20"/>
                <w:szCs w:val="20"/>
                <w:rPrChange w:id="4823" w:author="Song, Xuehang" w:date="2026-01-08T04:17:00Z" w16du:dateUtc="2026-01-08T12:17:00Z">
                  <w:rPr/>
                </w:rPrChange>
              </w:rPr>
              <w:fldChar w:fldCharType="end"/>
            </w:r>
          </w:p>
        </w:tc>
      </w:tr>
      <w:tr w:rsidR="00C14DA2" w:rsidRPr="00C14DA2" w14:paraId="1A4D93BF" w14:textId="77777777" w:rsidTr="00C14DA2">
        <w:trPr>
          <w:trHeight w:val="481"/>
          <w:ins w:id="4824" w:author="Cao, Ross" w:date="2025-12-24T14:01:00Z"/>
        </w:trPr>
        <w:tc>
          <w:tcPr>
            <w:tcW w:w="1215" w:type="dxa"/>
            <w:vAlign w:val="center"/>
          </w:tcPr>
          <w:p w14:paraId="40019056" w14:textId="47011B8B" w:rsidR="001C6992" w:rsidRPr="00C14DA2" w:rsidRDefault="001C6992">
            <w:pPr>
              <w:pStyle w:val="BodyText"/>
              <w:spacing w:before="0"/>
              <w:rPr>
                <w:ins w:id="4825" w:author="Cao, Ross" w:date="2025-12-24T14:01:00Z" w16du:dateUtc="2025-12-24T22:01:00Z"/>
                <w:sz w:val="20"/>
                <w:szCs w:val="20"/>
                <w:rPrChange w:id="4826" w:author="Song, Xuehang" w:date="2026-01-08T04:17:00Z" w16du:dateUtc="2026-01-08T12:17:00Z">
                  <w:rPr>
                    <w:ins w:id="4827" w:author="Cao, Ross" w:date="2025-12-24T14:01:00Z" w16du:dateUtc="2025-12-24T22:01:00Z"/>
                  </w:rPr>
                </w:rPrChange>
              </w:rPr>
              <w:pPrChange w:id="4828" w:author="Song, Xuehang" w:date="2026-01-08T04:17:00Z" w16du:dateUtc="2026-01-08T12:17:00Z">
                <w:pPr/>
              </w:pPrChange>
            </w:pPr>
            <w:ins w:id="4829" w:author="Cao, Ross" w:date="2025-12-24T14:03:00Z" w16du:dateUtc="2025-12-24T22:03:00Z">
              <w:r w:rsidRPr="00C14DA2">
                <w:rPr>
                  <w:color w:val="000000"/>
                  <w:sz w:val="20"/>
                  <w:szCs w:val="20"/>
                  <w:rPrChange w:id="4830" w:author="Song, Xuehang" w:date="2026-01-08T04:17:00Z" w16du:dateUtc="2026-01-08T12:17:00Z">
                    <w:rPr>
                      <w:rFonts w:ascii="Aptos Narrow" w:hAnsi="Aptos Narrow"/>
                      <w:color w:val="000000"/>
                    </w:rPr>
                  </w:rPrChange>
                </w:rPr>
                <w:t>2022</w:t>
              </w:r>
            </w:ins>
          </w:p>
        </w:tc>
        <w:tc>
          <w:tcPr>
            <w:tcW w:w="2897" w:type="dxa"/>
            <w:vAlign w:val="center"/>
          </w:tcPr>
          <w:p w14:paraId="170B0045" w14:textId="108A7386" w:rsidR="001C6992" w:rsidRPr="00C14DA2" w:rsidRDefault="001C6992">
            <w:pPr>
              <w:pStyle w:val="BodyText"/>
              <w:spacing w:before="0"/>
              <w:rPr>
                <w:ins w:id="4831" w:author="Cao, Ross" w:date="2025-12-24T14:01:00Z" w16du:dateUtc="2025-12-24T22:01:00Z"/>
                <w:sz w:val="20"/>
                <w:szCs w:val="20"/>
                <w:rPrChange w:id="4832" w:author="Song, Xuehang" w:date="2026-01-08T04:17:00Z" w16du:dateUtc="2026-01-08T12:17:00Z">
                  <w:rPr>
                    <w:ins w:id="4833" w:author="Cao, Ross" w:date="2025-12-24T14:01:00Z" w16du:dateUtc="2025-12-24T22:01:00Z"/>
                  </w:rPr>
                </w:rPrChange>
              </w:rPr>
              <w:pPrChange w:id="4834" w:author="Song, Xuehang" w:date="2026-01-08T04:17:00Z" w16du:dateUtc="2026-01-08T12:17:00Z">
                <w:pPr/>
              </w:pPrChange>
            </w:pPr>
            <w:ins w:id="4835" w:author="Cao, Ross" w:date="2025-12-24T14:03:00Z" w16du:dateUtc="2025-12-24T22:03:00Z">
              <w:r w:rsidRPr="00C14DA2">
                <w:rPr>
                  <w:color w:val="000000"/>
                  <w:sz w:val="20"/>
                  <w:szCs w:val="20"/>
                  <w:rPrChange w:id="4836" w:author="Song, Xuehang" w:date="2026-01-08T04:17:00Z" w16du:dateUtc="2026-01-08T12:17:00Z">
                    <w:rPr>
                      <w:rFonts w:ascii="Aptos Narrow" w:hAnsi="Aptos Narrow"/>
                      <w:color w:val="000000"/>
                    </w:rPr>
                  </w:rPrChange>
                </w:rPr>
                <w:t>Conv encoder-decoder</w:t>
              </w:r>
            </w:ins>
          </w:p>
        </w:tc>
        <w:tc>
          <w:tcPr>
            <w:tcW w:w="3551" w:type="dxa"/>
            <w:vAlign w:val="center"/>
          </w:tcPr>
          <w:p w14:paraId="1C16266B" w14:textId="2A7EA5DC" w:rsidR="001C6992" w:rsidRPr="00C14DA2" w:rsidRDefault="001C6992">
            <w:pPr>
              <w:pStyle w:val="BodyText"/>
              <w:spacing w:before="0"/>
              <w:rPr>
                <w:ins w:id="4837" w:author="Cao, Ross" w:date="2025-12-24T14:01:00Z" w16du:dateUtc="2025-12-24T22:01:00Z"/>
                <w:sz w:val="20"/>
                <w:szCs w:val="20"/>
                <w:rPrChange w:id="4838" w:author="Song, Xuehang" w:date="2026-01-08T04:17:00Z" w16du:dateUtc="2026-01-08T12:17:00Z">
                  <w:rPr>
                    <w:ins w:id="4839" w:author="Cao, Ross" w:date="2025-12-24T14:01:00Z" w16du:dateUtc="2025-12-24T22:01:00Z"/>
                  </w:rPr>
                </w:rPrChange>
              </w:rPr>
              <w:pPrChange w:id="4840" w:author="Song, Xuehang" w:date="2026-01-08T04:17:00Z" w16du:dateUtc="2026-01-08T12:17:00Z">
                <w:pPr/>
              </w:pPrChange>
            </w:pPr>
            <w:ins w:id="4841" w:author="Cao, Ross" w:date="2025-12-24T14:03:00Z" w16du:dateUtc="2025-12-24T22:03:00Z">
              <w:r w:rsidRPr="00C14DA2">
                <w:rPr>
                  <w:color w:val="000000"/>
                  <w:sz w:val="20"/>
                  <w:szCs w:val="20"/>
                  <w:rPrChange w:id="4842" w:author="Song, Xuehang" w:date="2026-01-08T04:17:00Z" w16du:dateUtc="2026-01-08T12:17:00Z">
                    <w:rPr>
                      <w:rFonts w:ascii="Aptos Narrow" w:hAnsi="Aptos Narrow"/>
                      <w:color w:val="000000"/>
                    </w:rPr>
                  </w:rPrChange>
                </w:rPr>
                <w:t>Inverse &amp; calibration</w:t>
              </w:r>
            </w:ins>
          </w:p>
        </w:tc>
        <w:tc>
          <w:tcPr>
            <w:tcW w:w="3094" w:type="dxa"/>
            <w:vAlign w:val="center"/>
          </w:tcPr>
          <w:p w14:paraId="18CC9810" w14:textId="57ADBC04" w:rsidR="001C6992" w:rsidRPr="00C14DA2" w:rsidRDefault="001C6992">
            <w:pPr>
              <w:pStyle w:val="BodyText"/>
              <w:spacing w:before="0"/>
              <w:rPr>
                <w:ins w:id="4843" w:author="Cao, Ross" w:date="2025-12-24T14:01:00Z" w16du:dateUtc="2025-12-24T22:01:00Z"/>
                <w:sz w:val="20"/>
                <w:szCs w:val="20"/>
                <w:rPrChange w:id="4844" w:author="Song, Xuehang" w:date="2026-01-08T04:17:00Z" w16du:dateUtc="2026-01-08T12:17:00Z">
                  <w:rPr>
                    <w:ins w:id="4845" w:author="Cao, Ross" w:date="2025-12-24T14:01:00Z" w16du:dateUtc="2025-12-24T22:01:00Z"/>
                  </w:rPr>
                </w:rPrChange>
              </w:rPr>
              <w:pPrChange w:id="4846" w:author="Song, Xuehang" w:date="2026-01-08T04:17:00Z" w16du:dateUtc="2026-01-08T12:17:00Z">
                <w:pPr/>
              </w:pPrChange>
            </w:pPr>
            <w:ins w:id="4847" w:author="Cao, Ross" w:date="2025-12-24T14:03:00Z" w16du:dateUtc="2025-12-24T22:03:00Z">
              <w:r w:rsidRPr="00C14DA2">
                <w:rPr>
                  <w:color w:val="000000"/>
                  <w:sz w:val="20"/>
                  <w:szCs w:val="20"/>
                  <w:rPrChange w:id="4848" w:author="Song, Xuehang" w:date="2026-01-08T04:17:00Z" w16du:dateUtc="2026-01-08T12:17:00Z">
                    <w:rPr>
                      <w:rFonts w:ascii="Aptos Narrow" w:hAnsi="Aptos Narrow"/>
                      <w:color w:val="000000"/>
                    </w:rPr>
                  </w:rPrChange>
                </w:rPr>
                <w:t>Groundwater flow / fluid mechanics</w:t>
              </w:r>
            </w:ins>
          </w:p>
        </w:tc>
        <w:tc>
          <w:tcPr>
            <w:tcW w:w="2689" w:type="dxa"/>
            <w:vAlign w:val="center"/>
          </w:tcPr>
          <w:p w14:paraId="7BF25255" w14:textId="16F25778" w:rsidR="001C6992" w:rsidRPr="00C14DA2" w:rsidRDefault="00010F35">
            <w:pPr>
              <w:pStyle w:val="BodyText"/>
              <w:spacing w:before="0"/>
              <w:rPr>
                <w:ins w:id="4849" w:author="Cao, Ross" w:date="2025-12-24T14:01:00Z" w16du:dateUtc="2025-12-24T22:01:00Z"/>
                <w:sz w:val="20"/>
                <w:szCs w:val="20"/>
                <w:rPrChange w:id="4850" w:author="Song, Xuehang" w:date="2026-01-08T04:17:00Z" w16du:dateUtc="2026-01-08T12:17:00Z">
                  <w:rPr>
                    <w:ins w:id="4851" w:author="Cao, Ross" w:date="2025-12-24T14:01:00Z" w16du:dateUtc="2025-12-24T22:01:00Z"/>
                  </w:rPr>
                </w:rPrChange>
              </w:rPr>
              <w:pPrChange w:id="4852" w:author="Song, Xuehang" w:date="2026-01-08T04:17:00Z" w16du:dateUtc="2026-01-08T12:17:00Z">
                <w:pPr/>
              </w:pPrChange>
            </w:pPr>
            <w:r w:rsidRPr="00C14DA2">
              <w:rPr>
                <w:sz w:val="20"/>
                <w:szCs w:val="20"/>
                <w:rPrChange w:id="4853" w:author="Song, Xuehang" w:date="2026-01-08T04:17:00Z" w16du:dateUtc="2026-01-08T12:17:00Z">
                  <w:rPr/>
                </w:rPrChange>
              </w:rPr>
              <w:fldChar w:fldCharType="begin"/>
            </w:r>
            <w:r w:rsidRPr="00C14DA2">
              <w:rPr>
                <w:sz w:val="20"/>
                <w:szCs w:val="20"/>
                <w:rPrChange w:id="4854" w:author="Song, Xuehang" w:date="2026-01-08T04:17:00Z" w16du:dateUtc="2026-01-08T12:17:00Z">
                  <w:rPr/>
                </w:rPrChange>
              </w:rPr>
              <w:instrText xml:space="preserve"> ADDIN EN.CITE &lt;EndNote&gt;&lt;Cite&gt;&lt;Author&gt;Kontos&lt;/Author&gt;&lt;Year&gt;2022&lt;/Year&gt;&lt;RecNum&gt;469&lt;/RecNum&gt;&lt;DisplayText&gt;(Kontos et al., 2022)&lt;/DisplayText&gt;&lt;record&gt;&lt;rec-number&gt;469&lt;/rec-number&gt;&lt;foreign-keys&gt;&lt;key app="EN" db-id="avewzwavpffw96ewpdx505tfdawpfpatfzve" timestamp="1751951320" guid="53781b5c-939e-4261-82ed-d52b3004591e"&gt;469&lt;/key&gt;&lt;/foreign-keys&gt;&lt;ref-type name="Journal Article"&gt;17&lt;/ref-type&gt;&lt;contributors&gt;&lt;authors&gt;&lt;author&gt;Kontos, Yiannis N.&lt;/author&gt;&lt;author&gt;Kassandros, Theodosios&lt;/author&gt;&lt;author&gt;Perifanos, Konstantinos&lt;/author&gt;&lt;author&gt;Karampasis, Marios&lt;/author&gt;&lt;author&gt;Katsifarakis, Konstantinos L.&lt;/author&gt;&lt;author&gt;Karatzas, Kostas&lt;/author&gt;&lt;/authors&gt;&lt;/contributors&gt;&lt;titles&gt;&lt;title&gt;Machine learning for groundwater pollution source identification and monitoring network optimization&lt;/title&gt;&lt;secondary-title&gt;Neural Computing and Applications&lt;/secondary-title&gt;&lt;/titles&gt;&lt;periodical&gt;&lt;full-title&gt;Neural Computing and Applications&lt;/full-title&gt;&lt;/periodical&gt;&lt;pages&gt;19515-19545&lt;/pages&gt;&lt;volume&gt;34&lt;/volume&gt;&lt;number&gt;22&lt;/number&gt;&lt;dates&gt;&lt;year&gt;2022&lt;/year&gt;&lt;pub-dates&gt;&lt;date&gt;2022/11/01&lt;/date&gt;&lt;/pub-dates&gt;&lt;/dates&gt;&lt;isbn&gt;1433-3058&lt;/isbn&gt;&lt;label&gt;Conv encoder</w:instrText>
            </w:r>
            <w:r w:rsidRPr="00C14DA2">
              <w:rPr>
                <w:rFonts w:hint="eastAsia"/>
                <w:sz w:val="20"/>
                <w:szCs w:val="20"/>
                <w:rPrChange w:id="4855" w:author="Song, Xuehang" w:date="2026-01-08T04:17:00Z" w16du:dateUtc="2026-01-08T12:17:00Z">
                  <w:rPr>
                    <w:rFonts w:hint="eastAsia"/>
                  </w:rPr>
                </w:rPrChange>
              </w:rPr>
              <w:instrText>–</w:instrText>
            </w:r>
            <w:r w:rsidRPr="00C14DA2">
              <w:rPr>
                <w:sz w:val="20"/>
                <w:szCs w:val="20"/>
                <w:rPrChange w:id="4856" w:author="Song, Xuehang" w:date="2026-01-08T04:17:00Z" w16du:dateUtc="2026-01-08T12:17:00Z">
                  <w:rPr/>
                </w:rPrChange>
              </w:rPr>
              <w:instrText>decoder&lt;/label&gt;&lt;urls&gt;&lt;related-urls&gt;&lt;url&gt;https://doi.org/10.1007/s00521-022-07507-8&lt;/url&gt;&lt;/related-urls&gt;&lt;/urls&gt;&lt;electronic-resource-num&gt;10.1007/s00521-022-07507-8&lt;/electronic-resource-num&gt;&lt;research-notes&gt;Inverse &amp;amp; calibration&lt;/research-notes&gt;&lt;/record&gt;&lt;/Cite&gt;&lt;/EndNote&gt;</w:instrText>
            </w:r>
            <w:r w:rsidRPr="00C14DA2">
              <w:rPr>
                <w:sz w:val="20"/>
                <w:szCs w:val="20"/>
                <w:rPrChange w:id="4857" w:author="Song, Xuehang" w:date="2026-01-08T04:17:00Z" w16du:dateUtc="2026-01-08T12:17:00Z">
                  <w:rPr/>
                </w:rPrChange>
              </w:rPr>
              <w:fldChar w:fldCharType="separate"/>
            </w:r>
            <w:r w:rsidRPr="00C14DA2">
              <w:rPr>
                <w:noProof/>
                <w:sz w:val="20"/>
                <w:szCs w:val="20"/>
                <w:rPrChange w:id="4858" w:author="Song, Xuehang" w:date="2026-01-08T04:17:00Z" w16du:dateUtc="2026-01-08T12:17:00Z">
                  <w:rPr>
                    <w:noProof/>
                  </w:rPr>
                </w:rPrChange>
              </w:rPr>
              <w:t>(Kontos et al., 2022)</w:t>
            </w:r>
            <w:r w:rsidRPr="00C14DA2">
              <w:rPr>
                <w:sz w:val="20"/>
                <w:szCs w:val="20"/>
                <w:rPrChange w:id="4859" w:author="Song, Xuehang" w:date="2026-01-08T04:17:00Z" w16du:dateUtc="2026-01-08T12:17:00Z">
                  <w:rPr/>
                </w:rPrChange>
              </w:rPr>
              <w:fldChar w:fldCharType="end"/>
            </w:r>
          </w:p>
        </w:tc>
      </w:tr>
      <w:tr w:rsidR="00C14DA2" w:rsidRPr="00C14DA2" w14:paraId="521A82A0" w14:textId="77777777" w:rsidTr="00C14DA2">
        <w:trPr>
          <w:trHeight w:val="481"/>
          <w:ins w:id="4860" w:author="Cao, Ross" w:date="2025-12-24T14:01:00Z"/>
        </w:trPr>
        <w:tc>
          <w:tcPr>
            <w:tcW w:w="1215" w:type="dxa"/>
            <w:vAlign w:val="center"/>
          </w:tcPr>
          <w:p w14:paraId="055BDFAC" w14:textId="3F12D027" w:rsidR="001C6992" w:rsidRPr="00C14DA2" w:rsidRDefault="001C6992">
            <w:pPr>
              <w:pStyle w:val="BodyText"/>
              <w:spacing w:before="0"/>
              <w:rPr>
                <w:ins w:id="4861" w:author="Cao, Ross" w:date="2025-12-24T14:01:00Z" w16du:dateUtc="2025-12-24T22:01:00Z"/>
                <w:sz w:val="20"/>
                <w:szCs w:val="20"/>
                <w:rPrChange w:id="4862" w:author="Song, Xuehang" w:date="2026-01-08T04:17:00Z" w16du:dateUtc="2026-01-08T12:17:00Z">
                  <w:rPr>
                    <w:ins w:id="4863" w:author="Cao, Ross" w:date="2025-12-24T14:01:00Z" w16du:dateUtc="2025-12-24T22:01:00Z"/>
                  </w:rPr>
                </w:rPrChange>
              </w:rPr>
              <w:pPrChange w:id="4864" w:author="Song, Xuehang" w:date="2026-01-08T04:17:00Z" w16du:dateUtc="2026-01-08T12:17:00Z">
                <w:pPr/>
              </w:pPrChange>
            </w:pPr>
            <w:ins w:id="4865" w:author="Cao, Ross" w:date="2025-12-24T14:03:00Z" w16du:dateUtc="2025-12-24T22:03:00Z">
              <w:r w:rsidRPr="00C14DA2">
                <w:rPr>
                  <w:color w:val="000000"/>
                  <w:sz w:val="20"/>
                  <w:szCs w:val="20"/>
                  <w:rPrChange w:id="4866" w:author="Song, Xuehang" w:date="2026-01-08T04:17:00Z" w16du:dateUtc="2026-01-08T12:17:00Z">
                    <w:rPr>
                      <w:rFonts w:ascii="Aptos Narrow" w:hAnsi="Aptos Narrow"/>
                      <w:color w:val="000000"/>
                    </w:rPr>
                  </w:rPrChange>
                </w:rPr>
                <w:t>2022</w:t>
              </w:r>
            </w:ins>
          </w:p>
        </w:tc>
        <w:tc>
          <w:tcPr>
            <w:tcW w:w="2897" w:type="dxa"/>
            <w:vAlign w:val="center"/>
          </w:tcPr>
          <w:p w14:paraId="30A0820E" w14:textId="4FC834D2" w:rsidR="001C6992" w:rsidRPr="00C14DA2" w:rsidRDefault="001C6992">
            <w:pPr>
              <w:pStyle w:val="BodyText"/>
              <w:spacing w:before="0"/>
              <w:rPr>
                <w:ins w:id="4867" w:author="Cao, Ross" w:date="2025-12-24T14:01:00Z" w16du:dateUtc="2025-12-24T22:01:00Z"/>
                <w:sz w:val="20"/>
                <w:szCs w:val="20"/>
                <w:rPrChange w:id="4868" w:author="Song, Xuehang" w:date="2026-01-08T04:17:00Z" w16du:dateUtc="2026-01-08T12:17:00Z">
                  <w:rPr>
                    <w:ins w:id="4869" w:author="Cao, Ross" w:date="2025-12-24T14:01:00Z" w16du:dateUtc="2025-12-24T22:01:00Z"/>
                  </w:rPr>
                </w:rPrChange>
              </w:rPr>
              <w:pPrChange w:id="4870" w:author="Song, Xuehang" w:date="2026-01-08T04:17:00Z" w16du:dateUtc="2026-01-08T12:17:00Z">
                <w:pPr/>
              </w:pPrChange>
            </w:pPr>
            <w:ins w:id="4871" w:author="Cao, Ross" w:date="2025-12-24T14:03:00Z" w16du:dateUtc="2025-12-24T22:03:00Z">
              <w:r w:rsidRPr="00C14DA2">
                <w:rPr>
                  <w:color w:val="000000"/>
                  <w:sz w:val="20"/>
                  <w:szCs w:val="20"/>
                  <w:rPrChange w:id="4872" w:author="Song, Xuehang" w:date="2026-01-08T04:17:00Z" w16du:dateUtc="2026-01-08T12:17:00Z">
                    <w:rPr>
                      <w:rFonts w:ascii="Aptos Narrow" w:hAnsi="Aptos Narrow"/>
                      <w:color w:val="000000"/>
                    </w:rPr>
                  </w:rPrChange>
                </w:rPr>
                <w:t>Conv encoder-decoder</w:t>
              </w:r>
            </w:ins>
          </w:p>
        </w:tc>
        <w:tc>
          <w:tcPr>
            <w:tcW w:w="3551" w:type="dxa"/>
            <w:vAlign w:val="center"/>
          </w:tcPr>
          <w:p w14:paraId="18AA323F" w14:textId="4E9F2F29" w:rsidR="001C6992" w:rsidRPr="00C14DA2" w:rsidRDefault="001C6992">
            <w:pPr>
              <w:pStyle w:val="BodyText"/>
              <w:spacing w:before="0"/>
              <w:rPr>
                <w:ins w:id="4873" w:author="Cao, Ross" w:date="2025-12-24T14:01:00Z" w16du:dateUtc="2025-12-24T22:01:00Z"/>
                <w:sz w:val="20"/>
                <w:szCs w:val="20"/>
                <w:rPrChange w:id="4874" w:author="Song, Xuehang" w:date="2026-01-08T04:17:00Z" w16du:dateUtc="2026-01-08T12:17:00Z">
                  <w:rPr>
                    <w:ins w:id="4875" w:author="Cao, Ross" w:date="2025-12-24T14:01:00Z" w16du:dateUtc="2025-12-24T22:01:00Z"/>
                  </w:rPr>
                </w:rPrChange>
              </w:rPr>
              <w:pPrChange w:id="4876" w:author="Song, Xuehang" w:date="2026-01-08T04:17:00Z" w16du:dateUtc="2026-01-08T12:17:00Z">
                <w:pPr/>
              </w:pPrChange>
            </w:pPr>
            <w:ins w:id="4877" w:author="Cao, Ross" w:date="2025-12-24T14:03:00Z" w16du:dateUtc="2025-12-24T22:03:00Z">
              <w:r w:rsidRPr="00C14DA2">
                <w:rPr>
                  <w:color w:val="000000"/>
                  <w:sz w:val="20"/>
                  <w:szCs w:val="20"/>
                  <w:rPrChange w:id="4878" w:author="Song, Xuehang" w:date="2026-01-08T04:17:00Z" w16du:dateUtc="2026-01-08T12:17:00Z">
                    <w:rPr>
                      <w:rFonts w:ascii="Aptos Narrow" w:hAnsi="Aptos Narrow"/>
                      <w:color w:val="000000"/>
                    </w:rPr>
                  </w:rPrChange>
                </w:rPr>
                <w:t>Monitoring &amp; time-series prediction</w:t>
              </w:r>
            </w:ins>
          </w:p>
        </w:tc>
        <w:tc>
          <w:tcPr>
            <w:tcW w:w="3094" w:type="dxa"/>
            <w:vAlign w:val="center"/>
          </w:tcPr>
          <w:p w14:paraId="54566896" w14:textId="4BE10DB0" w:rsidR="001C6992" w:rsidRPr="00C14DA2" w:rsidRDefault="001C6992">
            <w:pPr>
              <w:pStyle w:val="BodyText"/>
              <w:spacing w:before="0"/>
              <w:rPr>
                <w:ins w:id="4879" w:author="Cao, Ross" w:date="2025-12-24T14:01:00Z" w16du:dateUtc="2025-12-24T22:01:00Z"/>
                <w:sz w:val="20"/>
                <w:szCs w:val="20"/>
                <w:rPrChange w:id="4880" w:author="Song, Xuehang" w:date="2026-01-08T04:17:00Z" w16du:dateUtc="2026-01-08T12:17:00Z">
                  <w:rPr>
                    <w:ins w:id="4881" w:author="Cao, Ross" w:date="2025-12-24T14:01:00Z" w16du:dateUtc="2025-12-24T22:01:00Z"/>
                  </w:rPr>
                </w:rPrChange>
              </w:rPr>
              <w:pPrChange w:id="4882" w:author="Song, Xuehang" w:date="2026-01-08T04:17:00Z" w16du:dateUtc="2026-01-08T12:17:00Z">
                <w:pPr/>
              </w:pPrChange>
            </w:pPr>
            <w:ins w:id="4883" w:author="Cao, Ross" w:date="2025-12-24T14:03:00Z" w16du:dateUtc="2025-12-24T22:03:00Z">
              <w:r w:rsidRPr="00C14DA2">
                <w:rPr>
                  <w:color w:val="000000"/>
                  <w:sz w:val="20"/>
                  <w:szCs w:val="20"/>
                  <w:rPrChange w:id="4884" w:author="Song, Xuehang" w:date="2026-01-08T04:17:00Z" w16du:dateUtc="2026-01-08T12:17:00Z">
                    <w:rPr>
                      <w:rFonts w:ascii="Aptos Narrow" w:hAnsi="Aptos Narrow"/>
                      <w:color w:val="000000"/>
                    </w:rPr>
                  </w:rPrChange>
                </w:rPr>
                <w:t>Groundwater monitoring &amp; forecasting</w:t>
              </w:r>
            </w:ins>
          </w:p>
        </w:tc>
        <w:tc>
          <w:tcPr>
            <w:tcW w:w="2689" w:type="dxa"/>
            <w:vAlign w:val="center"/>
          </w:tcPr>
          <w:p w14:paraId="11F72A32" w14:textId="067FA9CF" w:rsidR="001C6992" w:rsidRPr="00C14DA2" w:rsidRDefault="00010F35">
            <w:pPr>
              <w:pStyle w:val="BodyText"/>
              <w:spacing w:before="0"/>
              <w:rPr>
                <w:ins w:id="4885" w:author="Cao, Ross" w:date="2025-12-24T14:01:00Z" w16du:dateUtc="2025-12-24T22:01:00Z"/>
                <w:sz w:val="20"/>
                <w:szCs w:val="20"/>
                <w:rPrChange w:id="4886" w:author="Song, Xuehang" w:date="2026-01-08T04:17:00Z" w16du:dateUtc="2026-01-08T12:17:00Z">
                  <w:rPr>
                    <w:ins w:id="4887" w:author="Cao, Ross" w:date="2025-12-24T14:01:00Z" w16du:dateUtc="2025-12-24T22:01:00Z"/>
                  </w:rPr>
                </w:rPrChange>
              </w:rPr>
              <w:pPrChange w:id="4888" w:author="Song, Xuehang" w:date="2026-01-08T04:17:00Z" w16du:dateUtc="2026-01-08T12:17:00Z">
                <w:pPr/>
              </w:pPrChange>
            </w:pPr>
            <w:r w:rsidRPr="00C14DA2">
              <w:rPr>
                <w:sz w:val="20"/>
                <w:szCs w:val="20"/>
                <w:rPrChange w:id="4889" w:author="Song, Xuehang" w:date="2026-01-08T04:17:00Z" w16du:dateUtc="2026-01-08T12:17:00Z">
                  <w:rPr/>
                </w:rPrChange>
              </w:rPr>
              <w:fldChar w:fldCharType="begin"/>
            </w:r>
            <w:r w:rsidRPr="00C14DA2">
              <w:rPr>
                <w:sz w:val="20"/>
                <w:szCs w:val="20"/>
                <w:rPrChange w:id="4890" w:author="Song, Xuehang" w:date="2026-01-08T04:17:00Z" w16du:dateUtc="2026-01-08T12:17:00Z">
                  <w:rPr/>
                </w:rPrChange>
              </w:rPr>
              <w:instrText xml:space="preserve"> ADDIN EN.CITE &lt;EndNote&gt;&lt;Cite&gt;&lt;Author&gt;Liu&lt;/Author&gt;&lt;Year&gt;2022&lt;/Year&gt;&lt;RecNum&gt;470&lt;/RecNum&gt;&lt;DisplayText&gt;(Liu et al., 2022)&lt;/DisplayText&gt;&lt;record&gt;&lt;rec-number&gt;470&lt;/rec-number&gt;&lt;foreign-keys&gt;&lt;key app="EN" db-id="avewzwavpffw96ewpdx505tfdawpfpatfzve" timestamp="1751951388" guid="4e55feb6-5b03-4e10-b50d-4fa2ca11d682"&gt;470&lt;/key&gt;&lt;/foreign-keys&gt;&lt;ref-type name="Journal Article"&gt;17&lt;/ref-type&gt;&lt;contributors&gt;&lt;authors&gt;&lt;author&gt;Liu, Qi&lt;/author&gt;&lt;author&gt;Gui, Dongwei&lt;/author&gt;&lt;author&gt;Zhang, Lei&lt;/author&gt;&lt;author&gt;Niu, Jie&lt;/author&gt;&lt;author&gt;Dai, Heng&lt;/author&gt;&lt;author&gt;Wei, Guanghui&lt;/author&gt;&lt;author&gt;Hu, Bill X.&lt;/author&gt;&lt;/authors&gt;&lt;/contributors&gt;&lt;titles&gt;&lt;title&gt;Simulation of regional groundwater levels in arid regions using interpretable machine learning models&lt;/title&gt;&lt;secondary-title&gt;Science of The Total Environment&lt;/secondary-title&gt;&lt;/titles&gt;&lt;periodical&gt;&lt;full-title&gt;Science of The Total Environment&lt;/full-title&gt;&lt;/periodical&gt;&lt;pages&gt;154902&lt;/pages&gt;&lt;volume&gt;831&lt;/volume&gt;&lt;keywords&gt;&lt;keyword&gt;Groundwater level&lt;/keyword&gt;&lt;keyword&gt;Ecological water conveyance&lt;/keyword&gt;&lt;keyword&gt;Arid regions&lt;/keyword&gt;&lt;keyword&gt;Machine learning&lt;/keyword&gt;&lt;keyword&gt;Deep learning&lt;/keyword&gt;&lt;keyword&gt;Shapely additive explanations&lt;/keyword&gt;&lt;/keywords&gt;&lt;dates&gt;&lt;year&gt;2022&lt;/year&gt;&lt;pub-dates&gt;&lt;date&gt;2022/07/20/&lt;/date&gt;&lt;/pub-dates&gt;&lt;/dates&gt;&lt;isbn&gt;0048-9697&lt;/isbn&gt;&lt;label&gt;Conv encoder</w:instrText>
            </w:r>
            <w:r w:rsidRPr="00C14DA2">
              <w:rPr>
                <w:rFonts w:hint="eastAsia"/>
                <w:sz w:val="20"/>
                <w:szCs w:val="20"/>
                <w:rPrChange w:id="4891" w:author="Song, Xuehang" w:date="2026-01-08T04:17:00Z" w16du:dateUtc="2026-01-08T12:17:00Z">
                  <w:rPr>
                    <w:rFonts w:hint="eastAsia"/>
                  </w:rPr>
                </w:rPrChange>
              </w:rPr>
              <w:instrText>–</w:instrText>
            </w:r>
            <w:r w:rsidRPr="00C14DA2">
              <w:rPr>
                <w:sz w:val="20"/>
                <w:szCs w:val="20"/>
                <w:rPrChange w:id="4892" w:author="Song, Xuehang" w:date="2026-01-08T04:17:00Z" w16du:dateUtc="2026-01-08T12:17:00Z">
                  <w:rPr/>
                </w:rPrChange>
              </w:rPr>
              <w:instrText>decoder&lt;/label&gt;&lt;urls&gt;&lt;related-urls&gt;&lt;url&gt;https://www.sciencedirect.com/science/article/pii/S0048969722019957&lt;/url&gt;&lt;/related-urls&gt;&lt;/urls&gt;&lt;electronic-resource-num&gt;https://doi.org/10.1016/j.scitotenv.2022.154902&lt;/electronic-resource-num&gt;&lt;research-notes&gt;Monitoring &amp;amp; time-series prediction&lt;/research-notes&gt;&lt;/record&gt;&lt;/Cite&gt;&lt;/EndNote&gt;</w:instrText>
            </w:r>
            <w:r w:rsidRPr="00C14DA2">
              <w:rPr>
                <w:sz w:val="20"/>
                <w:szCs w:val="20"/>
                <w:rPrChange w:id="4893" w:author="Song, Xuehang" w:date="2026-01-08T04:17:00Z" w16du:dateUtc="2026-01-08T12:17:00Z">
                  <w:rPr/>
                </w:rPrChange>
              </w:rPr>
              <w:fldChar w:fldCharType="separate"/>
            </w:r>
            <w:r w:rsidRPr="00C14DA2">
              <w:rPr>
                <w:noProof/>
                <w:sz w:val="20"/>
                <w:szCs w:val="20"/>
                <w:rPrChange w:id="4894" w:author="Song, Xuehang" w:date="2026-01-08T04:17:00Z" w16du:dateUtc="2026-01-08T12:17:00Z">
                  <w:rPr>
                    <w:noProof/>
                  </w:rPr>
                </w:rPrChange>
              </w:rPr>
              <w:t>(Liu et al., 2022)</w:t>
            </w:r>
            <w:r w:rsidRPr="00C14DA2">
              <w:rPr>
                <w:sz w:val="20"/>
                <w:szCs w:val="20"/>
                <w:rPrChange w:id="4895" w:author="Song, Xuehang" w:date="2026-01-08T04:17:00Z" w16du:dateUtc="2026-01-08T12:17:00Z">
                  <w:rPr/>
                </w:rPrChange>
              </w:rPr>
              <w:fldChar w:fldCharType="end"/>
            </w:r>
          </w:p>
        </w:tc>
      </w:tr>
      <w:tr w:rsidR="00C14DA2" w:rsidRPr="00C14DA2" w14:paraId="121FAA14" w14:textId="77777777" w:rsidTr="00C14DA2">
        <w:trPr>
          <w:trHeight w:val="481"/>
          <w:ins w:id="4896" w:author="Cao, Ross" w:date="2025-12-24T14:01:00Z"/>
        </w:trPr>
        <w:tc>
          <w:tcPr>
            <w:tcW w:w="1215" w:type="dxa"/>
            <w:vAlign w:val="center"/>
          </w:tcPr>
          <w:p w14:paraId="0320F181" w14:textId="13D6F1F5" w:rsidR="001C6992" w:rsidRPr="00C14DA2" w:rsidRDefault="001C6992">
            <w:pPr>
              <w:pStyle w:val="BodyText"/>
              <w:spacing w:before="0"/>
              <w:rPr>
                <w:ins w:id="4897" w:author="Cao, Ross" w:date="2025-12-24T14:01:00Z" w16du:dateUtc="2025-12-24T22:01:00Z"/>
                <w:sz w:val="20"/>
                <w:szCs w:val="20"/>
                <w:rPrChange w:id="4898" w:author="Song, Xuehang" w:date="2026-01-08T04:17:00Z" w16du:dateUtc="2026-01-08T12:17:00Z">
                  <w:rPr>
                    <w:ins w:id="4899" w:author="Cao, Ross" w:date="2025-12-24T14:01:00Z" w16du:dateUtc="2025-12-24T22:01:00Z"/>
                  </w:rPr>
                </w:rPrChange>
              </w:rPr>
              <w:pPrChange w:id="4900" w:author="Song, Xuehang" w:date="2026-01-08T04:17:00Z" w16du:dateUtc="2026-01-08T12:17:00Z">
                <w:pPr/>
              </w:pPrChange>
            </w:pPr>
            <w:ins w:id="4901" w:author="Cao, Ross" w:date="2025-12-24T14:03:00Z" w16du:dateUtc="2025-12-24T22:03:00Z">
              <w:r w:rsidRPr="00C14DA2">
                <w:rPr>
                  <w:color w:val="000000"/>
                  <w:sz w:val="20"/>
                  <w:szCs w:val="20"/>
                  <w:rPrChange w:id="4902" w:author="Song, Xuehang" w:date="2026-01-08T04:17:00Z" w16du:dateUtc="2026-01-08T12:17:00Z">
                    <w:rPr>
                      <w:rFonts w:ascii="Aptos Narrow" w:hAnsi="Aptos Narrow"/>
                      <w:color w:val="000000"/>
                    </w:rPr>
                  </w:rPrChange>
                </w:rPr>
                <w:t>2022</w:t>
              </w:r>
            </w:ins>
          </w:p>
        </w:tc>
        <w:tc>
          <w:tcPr>
            <w:tcW w:w="2897" w:type="dxa"/>
            <w:vAlign w:val="center"/>
          </w:tcPr>
          <w:p w14:paraId="21DD97F7" w14:textId="380CEF63" w:rsidR="001C6992" w:rsidRPr="00C14DA2" w:rsidRDefault="001C6992">
            <w:pPr>
              <w:pStyle w:val="BodyText"/>
              <w:spacing w:before="0"/>
              <w:rPr>
                <w:ins w:id="4903" w:author="Cao, Ross" w:date="2025-12-24T14:01:00Z" w16du:dateUtc="2025-12-24T22:01:00Z"/>
                <w:sz w:val="20"/>
                <w:szCs w:val="20"/>
                <w:rPrChange w:id="4904" w:author="Song, Xuehang" w:date="2026-01-08T04:17:00Z" w16du:dateUtc="2026-01-08T12:17:00Z">
                  <w:rPr>
                    <w:ins w:id="4905" w:author="Cao, Ross" w:date="2025-12-24T14:01:00Z" w16du:dateUtc="2025-12-24T22:01:00Z"/>
                  </w:rPr>
                </w:rPrChange>
              </w:rPr>
              <w:pPrChange w:id="4906" w:author="Song, Xuehang" w:date="2026-01-08T04:17:00Z" w16du:dateUtc="2026-01-08T12:17:00Z">
                <w:pPr/>
              </w:pPrChange>
            </w:pPr>
            <w:ins w:id="4907" w:author="Cao, Ross" w:date="2025-12-24T14:03:00Z" w16du:dateUtc="2025-12-24T22:03:00Z">
              <w:r w:rsidRPr="00C14DA2">
                <w:rPr>
                  <w:color w:val="000000"/>
                  <w:sz w:val="20"/>
                  <w:szCs w:val="20"/>
                  <w:rPrChange w:id="4908" w:author="Song, Xuehang" w:date="2026-01-08T04:17:00Z" w16du:dateUtc="2026-01-08T12:17:00Z">
                    <w:rPr>
                      <w:rFonts w:ascii="Aptos Narrow" w:hAnsi="Aptos Narrow"/>
                      <w:color w:val="000000"/>
                    </w:rPr>
                  </w:rPrChange>
                </w:rPr>
                <w:t>Sequence models</w:t>
              </w:r>
            </w:ins>
          </w:p>
        </w:tc>
        <w:tc>
          <w:tcPr>
            <w:tcW w:w="3551" w:type="dxa"/>
            <w:vAlign w:val="center"/>
          </w:tcPr>
          <w:p w14:paraId="4D1B97C1" w14:textId="63488952" w:rsidR="001C6992" w:rsidRPr="00C14DA2" w:rsidRDefault="001C6992">
            <w:pPr>
              <w:pStyle w:val="BodyText"/>
              <w:spacing w:before="0"/>
              <w:rPr>
                <w:ins w:id="4909" w:author="Cao, Ross" w:date="2025-12-24T14:01:00Z" w16du:dateUtc="2025-12-24T22:01:00Z"/>
                <w:sz w:val="20"/>
                <w:szCs w:val="20"/>
                <w:rPrChange w:id="4910" w:author="Song, Xuehang" w:date="2026-01-08T04:17:00Z" w16du:dateUtc="2026-01-08T12:17:00Z">
                  <w:rPr>
                    <w:ins w:id="4911" w:author="Cao, Ross" w:date="2025-12-24T14:01:00Z" w16du:dateUtc="2025-12-24T22:01:00Z"/>
                  </w:rPr>
                </w:rPrChange>
              </w:rPr>
              <w:pPrChange w:id="4912" w:author="Song, Xuehang" w:date="2026-01-08T04:17:00Z" w16du:dateUtc="2026-01-08T12:17:00Z">
                <w:pPr/>
              </w:pPrChange>
            </w:pPr>
            <w:ins w:id="4913" w:author="Cao, Ross" w:date="2025-12-24T14:03:00Z" w16du:dateUtc="2025-12-24T22:03:00Z">
              <w:r w:rsidRPr="00C14DA2">
                <w:rPr>
                  <w:color w:val="000000"/>
                  <w:sz w:val="20"/>
                  <w:szCs w:val="20"/>
                  <w:rPrChange w:id="4914" w:author="Song, Xuehang" w:date="2026-01-08T04:17:00Z" w16du:dateUtc="2026-01-08T12:17:00Z">
                    <w:rPr>
                      <w:rFonts w:ascii="Aptos Narrow" w:hAnsi="Aptos Narrow"/>
                      <w:color w:val="000000"/>
                    </w:rPr>
                  </w:rPrChange>
                </w:rPr>
                <w:t>Monitoring &amp; time-series prediction</w:t>
              </w:r>
            </w:ins>
          </w:p>
        </w:tc>
        <w:tc>
          <w:tcPr>
            <w:tcW w:w="3094" w:type="dxa"/>
            <w:vAlign w:val="center"/>
          </w:tcPr>
          <w:p w14:paraId="36999A5C" w14:textId="70C8FF41" w:rsidR="001C6992" w:rsidRPr="00C14DA2" w:rsidRDefault="001C6992">
            <w:pPr>
              <w:pStyle w:val="BodyText"/>
              <w:spacing w:before="0"/>
              <w:rPr>
                <w:ins w:id="4915" w:author="Cao, Ross" w:date="2025-12-24T14:01:00Z" w16du:dateUtc="2025-12-24T22:01:00Z"/>
                <w:sz w:val="20"/>
                <w:szCs w:val="20"/>
                <w:rPrChange w:id="4916" w:author="Song, Xuehang" w:date="2026-01-08T04:17:00Z" w16du:dateUtc="2026-01-08T12:17:00Z">
                  <w:rPr>
                    <w:ins w:id="4917" w:author="Cao, Ross" w:date="2025-12-24T14:01:00Z" w16du:dateUtc="2025-12-24T22:01:00Z"/>
                  </w:rPr>
                </w:rPrChange>
              </w:rPr>
              <w:pPrChange w:id="4918" w:author="Song, Xuehang" w:date="2026-01-08T04:17:00Z" w16du:dateUtc="2026-01-08T12:17:00Z">
                <w:pPr/>
              </w:pPrChange>
            </w:pPr>
            <w:ins w:id="4919" w:author="Cao, Ross" w:date="2025-12-24T14:03:00Z" w16du:dateUtc="2025-12-24T22:03:00Z">
              <w:r w:rsidRPr="00C14DA2">
                <w:rPr>
                  <w:color w:val="000000"/>
                  <w:sz w:val="20"/>
                  <w:szCs w:val="20"/>
                  <w:rPrChange w:id="4920" w:author="Song, Xuehang" w:date="2026-01-08T04:17:00Z" w16du:dateUtc="2026-01-08T12:17:00Z">
                    <w:rPr>
                      <w:rFonts w:ascii="Aptos Narrow" w:hAnsi="Aptos Narrow"/>
                      <w:color w:val="000000"/>
                    </w:rPr>
                  </w:rPrChange>
                </w:rPr>
                <w:t>Groundwater monitoring &amp; forecasting</w:t>
              </w:r>
            </w:ins>
          </w:p>
        </w:tc>
        <w:tc>
          <w:tcPr>
            <w:tcW w:w="2689" w:type="dxa"/>
            <w:vAlign w:val="center"/>
          </w:tcPr>
          <w:p w14:paraId="3DC38DB2" w14:textId="50F8FD7B" w:rsidR="001C6992" w:rsidRPr="00C14DA2" w:rsidRDefault="00010F35">
            <w:pPr>
              <w:pStyle w:val="BodyText"/>
              <w:spacing w:before="0"/>
              <w:rPr>
                <w:ins w:id="4921" w:author="Cao, Ross" w:date="2025-12-24T14:01:00Z" w16du:dateUtc="2025-12-24T22:01:00Z"/>
                <w:sz w:val="20"/>
                <w:szCs w:val="20"/>
                <w:rPrChange w:id="4922" w:author="Song, Xuehang" w:date="2026-01-08T04:17:00Z" w16du:dateUtc="2026-01-08T12:17:00Z">
                  <w:rPr>
                    <w:ins w:id="4923" w:author="Cao, Ross" w:date="2025-12-24T14:01:00Z" w16du:dateUtc="2025-12-24T22:01:00Z"/>
                  </w:rPr>
                </w:rPrChange>
              </w:rPr>
              <w:pPrChange w:id="4924" w:author="Song, Xuehang" w:date="2026-01-08T04:17:00Z" w16du:dateUtc="2026-01-08T12:17:00Z">
                <w:pPr/>
              </w:pPrChange>
            </w:pPr>
            <w:r w:rsidRPr="00C14DA2">
              <w:rPr>
                <w:sz w:val="20"/>
                <w:szCs w:val="20"/>
                <w:rPrChange w:id="4925" w:author="Song, Xuehang" w:date="2026-01-08T04:17:00Z" w16du:dateUtc="2026-01-08T12:17:00Z">
                  <w:rPr/>
                </w:rPrChange>
              </w:rPr>
              <w:fldChar w:fldCharType="begin"/>
            </w:r>
            <w:r w:rsidRPr="00C14DA2">
              <w:rPr>
                <w:sz w:val="20"/>
                <w:szCs w:val="20"/>
                <w:rPrChange w:id="4926" w:author="Song, Xuehang" w:date="2026-01-08T04:17:00Z" w16du:dateUtc="2026-01-08T12:17:00Z">
                  <w:rPr/>
                </w:rPrChange>
              </w:rPr>
              <w:instrText xml:space="preserve"> ADDIN EN.CITE &lt;EndNote&gt;&lt;Cite&gt;&lt;Author&gt;Zhang&lt;/Author&gt;&lt;Year&gt;2022&lt;/Year&gt;&lt;RecNum&gt;602&lt;/RecNum&gt;&lt;DisplayText&gt;(Zhang and Thorburn, 2022)&lt;/DisplayText&gt;&lt;record&gt;&lt;rec-number&gt;602&lt;/rec-number&gt;&lt;foreign-keys&gt;&lt;key app="EN" db-id="avewzwavpffw96ewpdx505tfdawpfpatfzve" timestamp="1764208599"&gt;602&lt;/key&gt;&lt;/foreign-keys&gt;&lt;ref-type name="Journal Article"&gt;17&lt;/ref-type&gt;&lt;contributors&gt;&lt;authors&gt;&lt;author&gt;Zhang, Yi-Fan&lt;/author&gt;&lt;author&gt;Thorburn, Peter J.&lt;/author&gt;&lt;/authors&gt;&lt;/contributors&gt;&lt;titles&gt;&lt;title&gt;A deep surrogate model with spatio-temporal awareness for water quality sensor measurement&lt;/title&gt;&lt;secondary-title&gt;Expert Systems with Applications&lt;/secondary-title&gt;&lt;/titles&gt;&lt;periodical&gt;&lt;full-title&gt;Expert Systems with Applications&lt;/full-title&gt;&lt;/periodical&gt;&lt;pages&gt;116914&lt;/pages&gt;&lt;volume&gt;200&lt;/volume&gt;&lt;keywords&gt;&lt;keyword&gt;Soft sensor&lt;/keyword&gt;&lt;keyword&gt;Deep learning&lt;/keyword&gt;&lt;keyword&gt;Semi-supervised learning&lt;/keyword&gt;&lt;/keywords&gt;&lt;dates&gt;&lt;year&gt;2022&lt;/year&gt;&lt;pub-dates&gt;&lt;date&gt;2022/08/15/&lt;/date&gt;&lt;/pub-dates&gt;&lt;/dates&gt;&lt;isbn&gt;0957-4174&lt;/isbn&gt;&lt;label&gt;Sequence models&lt;/label&gt;&lt;urls&gt;&lt;related-urls&gt;&lt;url&gt;https://www.sciencedirect.com/science/article/pii/S0957417422003517&lt;/url&gt;&lt;/related-urls&gt;&lt;/urls&gt;&lt;electronic-resource-num&gt;https://doi.org/10.1016/j.eswa.2022.116914&lt;/electronic-resource-num&gt;&lt;research-notes&gt;Monitoring &amp;amp; time-series prediction&lt;/research-notes&gt;&lt;/record&gt;&lt;/Cite&gt;&lt;/EndNote&gt;</w:instrText>
            </w:r>
            <w:r w:rsidRPr="00C14DA2">
              <w:rPr>
                <w:sz w:val="20"/>
                <w:szCs w:val="20"/>
                <w:rPrChange w:id="4927" w:author="Song, Xuehang" w:date="2026-01-08T04:17:00Z" w16du:dateUtc="2026-01-08T12:17:00Z">
                  <w:rPr/>
                </w:rPrChange>
              </w:rPr>
              <w:fldChar w:fldCharType="separate"/>
            </w:r>
            <w:r w:rsidRPr="00C14DA2">
              <w:rPr>
                <w:noProof/>
                <w:sz w:val="20"/>
                <w:szCs w:val="20"/>
                <w:rPrChange w:id="4928" w:author="Song, Xuehang" w:date="2026-01-08T04:17:00Z" w16du:dateUtc="2026-01-08T12:17:00Z">
                  <w:rPr>
                    <w:noProof/>
                  </w:rPr>
                </w:rPrChange>
              </w:rPr>
              <w:t>(Zhang and Thorburn, 2022)</w:t>
            </w:r>
            <w:r w:rsidRPr="00C14DA2">
              <w:rPr>
                <w:sz w:val="20"/>
                <w:szCs w:val="20"/>
                <w:rPrChange w:id="4929" w:author="Song, Xuehang" w:date="2026-01-08T04:17:00Z" w16du:dateUtc="2026-01-08T12:17:00Z">
                  <w:rPr/>
                </w:rPrChange>
              </w:rPr>
              <w:fldChar w:fldCharType="end"/>
            </w:r>
          </w:p>
        </w:tc>
      </w:tr>
      <w:tr w:rsidR="00C14DA2" w:rsidRPr="00C14DA2" w14:paraId="42BF978B" w14:textId="77777777" w:rsidTr="00C14DA2">
        <w:trPr>
          <w:trHeight w:val="236"/>
          <w:ins w:id="4930" w:author="Cao, Ross" w:date="2025-12-24T14:01:00Z"/>
        </w:trPr>
        <w:tc>
          <w:tcPr>
            <w:tcW w:w="1215" w:type="dxa"/>
            <w:vAlign w:val="center"/>
          </w:tcPr>
          <w:p w14:paraId="7C698D04" w14:textId="69F5531A" w:rsidR="001C6992" w:rsidRPr="00C14DA2" w:rsidRDefault="001C6992">
            <w:pPr>
              <w:pStyle w:val="BodyText"/>
              <w:spacing w:before="0"/>
              <w:rPr>
                <w:ins w:id="4931" w:author="Cao, Ross" w:date="2025-12-24T14:01:00Z" w16du:dateUtc="2025-12-24T22:01:00Z"/>
                <w:sz w:val="20"/>
                <w:szCs w:val="20"/>
                <w:rPrChange w:id="4932" w:author="Song, Xuehang" w:date="2026-01-08T04:17:00Z" w16du:dateUtc="2026-01-08T12:17:00Z">
                  <w:rPr>
                    <w:ins w:id="4933" w:author="Cao, Ross" w:date="2025-12-24T14:01:00Z" w16du:dateUtc="2025-12-24T22:01:00Z"/>
                  </w:rPr>
                </w:rPrChange>
              </w:rPr>
              <w:pPrChange w:id="4934" w:author="Song, Xuehang" w:date="2026-01-08T04:17:00Z" w16du:dateUtc="2026-01-08T12:17:00Z">
                <w:pPr/>
              </w:pPrChange>
            </w:pPr>
            <w:ins w:id="4935" w:author="Cao, Ross" w:date="2025-12-24T14:03:00Z" w16du:dateUtc="2025-12-24T22:03:00Z">
              <w:r w:rsidRPr="00C14DA2">
                <w:rPr>
                  <w:color w:val="000000"/>
                  <w:sz w:val="20"/>
                  <w:szCs w:val="20"/>
                  <w:rPrChange w:id="4936" w:author="Song, Xuehang" w:date="2026-01-08T04:17:00Z" w16du:dateUtc="2026-01-08T12:17:00Z">
                    <w:rPr>
                      <w:rFonts w:ascii="Aptos Narrow" w:hAnsi="Aptos Narrow"/>
                      <w:color w:val="000000"/>
                    </w:rPr>
                  </w:rPrChange>
                </w:rPr>
                <w:t>2023</w:t>
              </w:r>
            </w:ins>
          </w:p>
        </w:tc>
        <w:tc>
          <w:tcPr>
            <w:tcW w:w="2897" w:type="dxa"/>
            <w:vAlign w:val="center"/>
          </w:tcPr>
          <w:p w14:paraId="7853DDAB" w14:textId="0381FB45" w:rsidR="001C6992" w:rsidRPr="00C14DA2" w:rsidRDefault="001C6992">
            <w:pPr>
              <w:pStyle w:val="BodyText"/>
              <w:spacing w:before="0"/>
              <w:rPr>
                <w:ins w:id="4937" w:author="Cao, Ross" w:date="2025-12-24T14:01:00Z" w16du:dateUtc="2025-12-24T22:01:00Z"/>
                <w:sz w:val="20"/>
                <w:szCs w:val="20"/>
                <w:rPrChange w:id="4938" w:author="Song, Xuehang" w:date="2026-01-08T04:17:00Z" w16du:dateUtc="2026-01-08T12:17:00Z">
                  <w:rPr>
                    <w:ins w:id="4939" w:author="Cao, Ross" w:date="2025-12-24T14:01:00Z" w16du:dateUtc="2025-12-24T22:01:00Z"/>
                  </w:rPr>
                </w:rPrChange>
              </w:rPr>
              <w:pPrChange w:id="4940" w:author="Song, Xuehang" w:date="2026-01-08T04:17:00Z" w16du:dateUtc="2026-01-08T12:17:00Z">
                <w:pPr/>
              </w:pPrChange>
            </w:pPr>
            <w:ins w:id="4941" w:author="Cao, Ross" w:date="2025-12-24T14:03:00Z" w16du:dateUtc="2025-12-24T22:03:00Z">
              <w:r w:rsidRPr="00C14DA2">
                <w:rPr>
                  <w:color w:val="000000"/>
                  <w:sz w:val="20"/>
                  <w:szCs w:val="20"/>
                  <w:rPrChange w:id="4942" w:author="Song, Xuehang" w:date="2026-01-08T04:17:00Z" w16du:dateUtc="2026-01-08T12:17:00Z">
                    <w:rPr>
                      <w:rFonts w:ascii="Aptos Narrow" w:hAnsi="Aptos Narrow"/>
                      <w:color w:val="000000"/>
                    </w:rPr>
                  </w:rPrChange>
                </w:rPr>
                <w:t>Operator-learning</w:t>
              </w:r>
            </w:ins>
          </w:p>
        </w:tc>
        <w:tc>
          <w:tcPr>
            <w:tcW w:w="3551" w:type="dxa"/>
            <w:vAlign w:val="center"/>
          </w:tcPr>
          <w:p w14:paraId="446BD5D8" w14:textId="2C912BFB" w:rsidR="001C6992" w:rsidRPr="00C14DA2" w:rsidRDefault="001C6992">
            <w:pPr>
              <w:pStyle w:val="BodyText"/>
              <w:spacing w:before="0"/>
              <w:rPr>
                <w:ins w:id="4943" w:author="Cao, Ross" w:date="2025-12-24T14:01:00Z" w16du:dateUtc="2025-12-24T22:01:00Z"/>
                <w:sz w:val="20"/>
                <w:szCs w:val="20"/>
                <w:rPrChange w:id="4944" w:author="Song, Xuehang" w:date="2026-01-08T04:17:00Z" w16du:dateUtc="2026-01-08T12:17:00Z">
                  <w:rPr>
                    <w:ins w:id="4945" w:author="Cao, Ross" w:date="2025-12-24T14:01:00Z" w16du:dateUtc="2025-12-24T22:01:00Z"/>
                  </w:rPr>
                </w:rPrChange>
              </w:rPr>
              <w:pPrChange w:id="4946" w:author="Song, Xuehang" w:date="2026-01-08T04:17:00Z" w16du:dateUtc="2026-01-08T12:17:00Z">
                <w:pPr/>
              </w:pPrChange>
            </w:pPr>
            <w:ins w:id="4947" w:author="Cao, Ross" w:date="2025-12-24T14:03:00Z" w16du:dateUtc="2025-12-24T22:03:00Z">
              <w:r w:rsidRPr="00C14DA2">
                <w:rPr>
                  <w:color w:val="000000"/>
                  <w:sz w:val="20"/>
                  <w:szCs w:val="20"/>
                  <w:rPrChange w:id="4948" w:author="Song, Xuehang" w:date="2026-01-08T04:17:00Z" w16du:dateUtc="2026-01-08T12:17:00Z">
                    <w:rPr>
                      <w:rFonts w:ascii="Aptos Narrow" w:hAnsi="Aptos Narrow"/>
                      <w:color w:val="000000"/>
                    </w:rPr>
                  </w:rPrChange>
                </w:rPr>
                <w:t>Forward emulation</w:t>
              </w:r>
            </w:ins>
          </w:p>
        </w:tc>
        <w:tc>
          <w:tcPr>
            <w:tcW w:w="3094" w:type="dxa"/>
            <w:vAlign w:val="center"/>
          </w:tcPr>
          <w:p w14:paraId="77F78885" w14:textId="58511293" w:rsidR="001C6992" w:rsidRPr="00C14DA2" w:rsidRDefault="001C6992">
            <w:pPr>
              <w:pStyle w:val="BodyText"/>
              <w:spacing w:before="0"/>
              <w:rPr>
                <w:ins w:id="4949" w:author="Cao, Ross" w:date="2025-12-24T14:01:00Z" w16du:dateUtc="2025-12-24T22:01:00Z"/>
                <w:sz w:val="20"/>
                <w:szCs w:val="20"/>
                <w:rPrChange w:id="4950" w:author="Song, Xuehang" w:date="2026-01-08T04:17:00Z" w16du:dateUtc="2026-01-08T12:17:00Z">
                  <w:rPr>
                    <w:ins w:id="4951" w:author="Cao, Ross" w:date="2025-12-24T14:01:00Z" w16du:dateUtc="2025-12-24T22:01:00Z"/>
                  </w:rPr>
                </w:rPrChange>
              </w:rPr>
              <w:pPrChange w:id="4952" w:author="Song, Xuehang" w:date="2026-01-08T04:17:00Z" w16du:dateUtc="2026-01-08T12:17:00Z">
                <w:pPr/>
              </w:pPrChange>
            </w:pPr>
            <w:ins w:id="4953" w:author="Cao, Ross" w:date="2025-12-24T14:03:00Z" w16du:dateUtc="2025-12-24T22:03:00Z">
              <w:r w:rsidRPr="00C14DA2">
                <w:rPr>
                  <w:color w:val="000000"/>
                  <w:sz w:val="20"/>
                  <w:szCs w:val="20"/>
                  <w:rPrChange w:id="4954" w:author="Song, Xuehang" w:date="2026-01-08T04:17:00Z" w16du:dateUtc="2026-01-08T12:17:00Z">
                    <w:rPr>
                      <w:rFonts w:ascii="Aptos Narrow" w:hAnsi="Aptos Narrow"/>
                      <w:color w:val="000000"/>
                    </w:rPr>
                  </w:rPrChange>
                </w:rPr>
                <w:t>General scientific computing</w:t>
              </w:r>
            </w:ins>
          </w:p>
        </w:tc>
        <w:tc>
          <w:tcPr>
            <w:tcW w:w="2689" w:type="dxa"/>
            <w:vAlign w:val="center"/>
          </w:tcPr>
          <w:p w14:paraId="6E3D5A56" w14:textId="3803D78A" w:rsidR="001C6992" w:rsidRPr="00C14DA2" w:rsidRDefault="00CA5D58">
            <w:pPr>
              <w:pStyle w:val="BodyText"/>
              <w:spacing w:before="0"/>
              <w:rPr>
                <w:ins w:id="4955" w:author="Cao, Ross" w:date="2025-12-24T14:01:00Z" w16du:dateUtc="2025-12-24T22:01:00Z"/>
                <w:sz w:val="20"/>
                <w:szCs w:val="20"/>
                <w:rPrChange w:id="4956" w:author="Song, Xuehang" w:date="2026-01-08T04:17:00Z" w16du:dateUtc="2026-01-08T12:17:00Z">
                  <w:rPr>
                    <w:ins w:id="4957" w:author="Cao, Ross" w:date="2025-12-24T14:01:00Z" w16du:dateUtc="2025-12-24T22:01:00Z"/>
                  </w:rPr>
                </w:rPrChange>
              </w:rPr>
              <w:pPrChange w:id="4958" w:author="Song, Xuehang" w:date="2026-01-08T04:17:00Z" w16du:dateUtc="2026-01-08T12:17:00Z">
                <w:pPr/>
              </w:pPrChange>
            </w:pPr>
            <w:r w:rsidRPr="00C14DA2">
              <w:rPr>
                <w:sz w:val="20"/>
                <w:szCs w:val="20"/>
                <w:rPrChange w:id="4959" w:author="Song, Xuehang" w:date="2026-01-08T04:17:00Z" w16du:dateUtc="2026-01-08T12:17:00Z">
                  <w:rPr/>
                </w:rPrChange>
              </w:rPr>
              <w:fldChar w:fldCharType="begin"/>
            </w:r>
            <w:r w:rsidRPr="00C14DA2">
              <w:rPr>
                <w:sz w:val="20"/>
                <w:szCs w:val="20"/>
                <w:rPrChange w:id="4960" w:author="Song, Xuehang" w:date="2026-01-08T04:17:00Z" w16du:dateUtc="2026-01-08T12:17:00Z">
                  <w:rPr/>
                </w:rPrChange>
              </w:rPr>
              <w:instrText xml:space="preserve"> ADDIN EN.CITE &lt;EndNote&gt;&lt;Cite&gt;&lt;Author&gt;Kovachki&lt;/Author&gt;&lt;Year&gt;2023&lt;/Year&gt;&lt;RecNum&gt;615&lt;/RecNum&gt;&lt;DisplayText&gt;(Kovachki et al., 2023)&lt;/DisplayText&gt;&lt;record&gt;&lt;rec-number&gt;615&lt;/rec-number&gt;&lt;foreign-keys&gt;&lt;key app="EN" db-id="avewzwavpffw96ewpdx505tfdawpfpatfzve" timestamp="1766166389"&gt;615&lt;/key&gt;&lt;/foreign-keys&gt;&lt;ref-type name="Journal Article"&gt;17&lt;/ref-type&gt;&lt;contributors&gt;&lt;authors&gt;&lt;author&gt;Kovachki, Nikola&lt;/author&gt;&lt;author&gt;Li, Zongyi&lt;/author&gt;&lt;author&gt;Liu, Burigede&lt;/author&gt;&lt;author&gt;Azizzadenesheli, Kamyar&lt;/author&gt;&lt;author&gt;Bhattacharya, Kaushik&lt;/author&gt;&lt;author&gt;Stuart, Andrew&lt;/author&gt;&lt;author&gt;Anandkumar, Anima&lt;/author&gt;&lt;/authors&gt;&lt;/contributors&gt;&lt;titles&gt;&lt;title&gt;Neural operator: Learning maps between function spaces with applications to pdes&lt;/title&gt;&lt;secondary-title&gt;Journal of Machine Learning Research&lt;/secondary-title&gt;&lt;/titles&gt;&lt;periodical&gt;&lt;full-title&gt;Journal of Machine Learning Research&lt;/full-title&gt;&lt;/periodical&gt;&lt;pages&gt;1-97&lt;/pages&gt;&lt;volume&gt;24&lt;/volume&gt;&lt;number&gt;89&lt;/number&gt;&lt;dates&gt;&lt;year&gt;2023&lt;/year&gt;&lt;/dates&gt;&lt;isbn&gt;1533-7928&lt;/isbn&gt;&lt;label&gt;Operator-learning&lt;/label&gt;&lt;urls&gt;&lt;/urls&gt;&lt;research-notes&gt;Forward emulation&lt;/research-notes&gt;&lt;/record&gt;&lt;/Cite&gt;&lt;/EndNote&gt;</w:instrText>
            </w:r>
            <w:r w:rsidRPr="00C14DA2">
              <w:rPr>
                <w:sz w:val="20"/>
                <w:szCs w:val="20"/>
                <w:rPrChange w:id="4961" w:author="Song, Xuehang" w:date="2026-01-08T04:17:00Z" w16du:dateUtc="2026-01-08T12:17:00Z">
                  <w:rPr/>
                </w:rPrChange>
              </w:rPr>
              <w:fldChar w:fldCharType="separate"/>
            </w:r>
            <w:r w:rsidRPr="00C14DA2">
              <w:rPr>
                <w:noProof/>
                <w:sz w:val="20"/>
                <w:szCs w:val="20"/>
                <w:rPrChange w:id="4962" w:author="Song, Xuehang" w:date="2026-01-08T04:17:00Z" w16du:dateUtc="2026-01-08T12:17:00Z">
                  <w:rPr>
                    <w:noProof/>
                  </w:rPr>
                </w:rPrChange>
              </w:rPr>
              <w:t>(Kovachki et al., 2023)</w:t>
            </w:r>
            <w:r w:rsidRPr="00C14DA2">
              <w:rPr>
                <w:sz w:val="20"/>
                <w:szCs w:val="20"/>
                <w:rPrChange w:id="4963" w:author="Song, Xuehang" w:date="2026-01-08T04:17:00Z" w16du:dateUtc="2026-01-08T12:17:00Z">
                  <w:rPr/>
                </w:rPrChange>
              </w:rPr>
              <w:fldChar w:fldCharType="end"/>
            </w:r>
          </w:p>
        </w:tc>
      </w:tr>
      <w:tr w:rsidR="00C14DA2" w:rsidRPr="00C14DA2" w14:paraId="194EE1FB" w14:textId="77777777" w:rsidTr="00C14DA2">
        <w:trPr>
          <w:trHeight w:val="244"/>
          <w:ins w:id="4964" w:author="Cao, Ross" w:date="2025-12-24T14:01:00Z"/>
        </w:trPr>
        <w:tc>
          <w:tcPr>
            <w:tcW w:w="1215" w:type="dxa"/>
            <w:vAlign w:val="center"/>
          </w:tcPr>
          <w:p w14:paraId="5A51627E" w14:textId="39427BCD" w:rsidR="001C6992" w:rsidRPr="00C14DA2" w:rsidRDefault="001C6992">
            <w:pPr>
              <w:pStyle w:val="BodyText"/>
              <w:spacing w:before="0"/>
              <w:rPr>
                <w:ins w:id="4965" w:author="Cao, Ross" w:date="2025-12-24T14:01:00Z" w16du:dateUtc="2025-12-24T22:01:00Z"/>
                <w:sz w:val="20"/>
                <w:szCs w:val="20"/>
                <w:rPrChange w:id="4966" w:author="Song, Xuehang" w:date="2026-01-08T04:17:00Z" w16du:dateUtc="2026-01-08T12:17:00Z">
                  <w:rPr>
                    <w:ins w:id="4967" w:author="Cao, Ross" w:date="2025-12-24T14:01:00Z" w16du:dateUtc="2025-12-24T22:01:00Z"/>
                  </w:rPr>
                </w:rPrChange>
              </w:rPr>
              <w:pPrChange w:id="4968" w:author="Song, Xuehang" w:date="2026-01-08T04:17:00Z" w16du:dateUtc="2026-01-08T12:17:00Z">
                <w:pPr/>
              </w:pPrChange>
            </w:pPr>
            <w:ins w:id="4969" w:author="Cao, Ross" w:date="2025-12-24T14:03:00Z" w16du:dateUtc="2025-12-24T22:03:00Z">
              <w:r w:rsidRPr="00C14DA2">
                <w:rPr>
                  <w:color w:val="000000"/>
                  <w:sz w:val="20"/>
                  <w:szCs w:val="20"/>
                  <w:rPrChange w:id="4970" w:author="Song, Xuehang" w:date="2026-01-08T04:17:00Z" w16du:dateUtc="2026-01-08T12:17:00Z">
                    <w:rPr>
                      <w:rFonts w:ascii="Aptos Narrow" w:hAnsi="Aptos Narrow"/>
                      <w:color w:val="000000"/>
                    </w:rPr>
                  </w:rPrChange>
                </w:rPr>
                <w:t>2023</w:t>
              </w:r>
            </w:ins>
          </w:p>
        </w:tc>
        <w:tc>
          <w:tcPr>
            <w:tcW w:w="2897" w:type="dxa"/>
            <w:vAlign w:val="center"/>
          </w:tcPr>
          <w:p w14:paraId="7F3C6A24" w14:textId="46943E9D" w:rsidR="001C6992" w:rsidRPr="00C14DA2" w:rsidRDefault="001C6992">
            <w:pPr>
              <w:pStyle w:val="BodyText"/>
              <w:spacing w:before="0"/>
              <w:rPr>
                <w:ins w:id="4971" w:author="Cao, Ross" w:date="2025-12-24T14:01:00Z" w16du:dateUtc="2025-12-24T22:01:00Z"/>
                <w:sz w:val="20"/>
                <w:szCs w:val="20"/>
                <w:rPrChange w:id="4972" w:author="Song, Xuehang" w:date="2026-01-08T04:17:00Z" w16du:dateUtc="2026-01-08T12:17:00Z">
                  <w:rPr>
                    <w:ins w:id="4973" w:author="Cao, Ross" w:date="2025-12-24T14:01:00Z" w16du:dateUtc="2025-12-24T22:01:00Z"/>
                  </w:rPr>
                </w:rPrChange>
              </w:rPr>
              <w:pPrChange w:id="4974" w:author="Song, Xuehang" w:date="2026-01-08T04:17:00Z" w16du:dateUtc="2026-01-08T12:17:00Z">
                <w:pPr/>
              </w:pPrChange>
            </w:pPr>
            <w:ins w:id="4975" w:author="Cao, Ross" w:date="2025-12-24T14:03:00Z" w16du:dateUtc="2025-12-24T22:03:00Z">
              <w:r w:rsidRPr="00C14DA2">
                <w:rPr>
                  <w:color w:val="000000"/>
                  <w:sz w:val="20"/>
                  <w:szCs w:val="20"/>
                  <w:rPrChange w:id="4976" w:author="Song, Xuehang" w:date="2026-01-08T04:17:00Z" w16du:dateUtc="2026-01-08T12:17:00Z">
                    <w:rPr>
                      <w:rFonts w:ascii="Aptos Narrow" w:hAnsi="Aptos Narrow"/>
                      <w:color w:val="000000"/>
                    </w:rPr>
                  </w:rPrChange>
                </w:rPr>
                <w:t>Operator-learning</w:t>
              </w:r>
            </w:ins>
          </w:p>
        </w:tc>
        <w:tc>
          <w:tcPr>
            <w:tcW w:w="3551" w:type="dxa"/>
            <w:vAlign w:val="center"/>
          </w:tcPr>
          <w:p w14:paraId="4BC0D645" w14:textId="4032F064" w:rsidR="001C6992" w:rsidRPr="00C14DA2" w:rsidRDefault="001C6992">
            <w:pPr>
              <w:pStyle w:val="BodyText"/>
              <w:spacing w:before="0"/>
              <w:rPr>
                <w:ins w:id="4977" w:author="Cao, Ross" w:date="2025-12-24T14:01:00Z" w16du:dateUtc="2025-12-24T22:01:00Z"/>
                <w:sz w:val="20"/>
                <w:szCs w:val="20"/>
                <w:rPrChange w:id="4978" w:author="Song, Xuehang" w:date="2026-01-08T04:17:00Z" w16du:dateUtc="2026-01-08T12:17:00Z">
                  <w:rPr>
                    <w:ins w:id="4979" w:author="Cao, Ross" w:date="2025-12-24T14:01:00Z" w16du:dateUtc="2025-12-24T22:01:00Z"/>
                  </w:rPr>
                </w:rPrChange>
              </w:rPr>
              <w:pPrChange w:id="4980" w:author="Song, Xuehang" w:date="2026-01-08T04:17:00Z" w16du:dateUtc="2026-01-08T12:17:00Z">
                <w:pPr/>
              </w:pPrChange>
            </w:pPr>
            <w:ins w:id="4981" w:author="Cao, Ross" w:date="2025-12-24T14:03:00Z" w16du:dateUtc="2025-12-24T22:03:00Z">
              <w:r w:rsidRPr="00C14DA2">
                <w:rPr>
                  <w:color w:val="000000"/>
                  <w:sz w:val="20"/>
                  <w:szCs w:val="20"/>
                  <w:rPrChange w:id="4982" w:author="Song, Xuehang" w:date="2026-01-08T04:17:00Z" w16du:dateUtc="2026-01-08T12:17:00Z">
                    <w:rPr>
                      <w:rFonts w:ascii="Aptos Narrow" w:hAnsi="Aptos Narrow"/>
                      <w:color w:val="000000"/>
                    </w:rPr>
                  </w:rPrChange>
                </w:rPr>
                <w:t>Forward emulation</w:t>
              </w:r>
            </w:ins>
          </w:p>
        </w:tc>
        <w:tc>
          <w:tcPr>
            <w:tcW w:w="3094" w:type="dxa"/>
            <w:vAlign w:val="center"/>
          </w:tcPr>
          <w:p w14:paraId="3FE9042F" w14:textId="7D3D009E" w:rsidR="001C6992" w:rsidRPr="00C14DA2" w:rsidRDefault="001C6992">
            <w:pPr>
              <w:pStyle w:val="BodyText"/>
              <w:spacing w:before="0"/>
              <w:rPr>
                <w:ins w:id="4983" w:author="Cao, Ross" w:date="2025-12-24T14:01:00Z" w16du:dateUtc="2025-12-24T22:01:00Z"/>
                <w:sz w:val="20"/>
                <w:szCs w:val="20"/>
                <w:rPrChange w:id="4984" w:author="Song, Xuehang" w:date="2026-01-08T04:17:00Z" w16du:dateUtc="2026-01-08T12:17:00Z">
                  <w:rPr>
                    <w:ins w:id="4985" w:author="Cao, Ross" w:date="2025-12-24T14:01:00Z" w16du:dateUtc="2025-12-24T22:01:00Z"/>
                  </w:rPr>
                </w:rPrChange>
              </w:rPr>
              <w:pPrChange w:id="4986" w:author="Song, Xuehang" w:date="2026-01-08T04:17:00Z" w16du:dateUtc="2026-01-08T12:17:00Z">
                <w:pPr/>
              </w:pPrChange>
            </w:pPr>
            <w:ins w:id="4987" w:author="Cao, Ross" w:date="2025-12-24T14:03:00Z" w16du:dateUtc="2025-12-24T22:03:00Z">
              <w:r w:rsidRPr="00C14DA2">
                <w:rPr>
                  <w:color w:val="000000"/>
                  <w:sz w:val="20"/>
                  <w:szCs w:val="20"/>
                  <w:rPrChange w:id="4988" w:author="Song, Xuehang" w:date="2026-01-08T04:17:00Z" w16du:dateUtc="2026-01-08T12:17:00Z">
                    <w:rPr>
                      <w:rFonts w:ascii="Aptos Narrow" w:hAnsi="Aptos Narrow"/>
                      <w:color w:val="000000"/>
                    </w:rPr>
                  </w:rPrChange>
                </w:rPr>
                <w:t>CO</w:t>
              </w:r>
              <w:r w:rsidRPr="00C14DA2">
                <w:rPr>
                  <w:color w:val="000000"/>
                  <w:sz w:val="20"/>
                  <w:szCs w:val="20"/>
                  <w:vertAlign w:val="subscript"/>
                  <w:rPrChange w:id="4989" w:author="Song, Xuehang" w:date="2026-01-08T04:17:00Z" w16du:dateUtc="2026-01-08T12:17:00Z">
                    <w:rPr>
                      <w:rFonts w:ascii="Aptos Narrow" w:hAnsi="Aptos Narrow"/>
                      <w:color w:val="000000"/>
                    </w:rPr>
                  </w:rPrChange>
                </w:rPr>
                <w:t>2</w:t>
              </w:r>
              <w:r w:rsidRPr="00C14DA2">
                <w:rPr>
                  <w:color w:val="000000"/>
                  <w:sz w:val="20"/>
                  <w:szCs w:val="20"/>
                  <w:rPrChange w:id="4990" w:author="Song, Xuehang" w:date="2026-01-08T04:17:00Z" w16du:dateUtc="2026-01-08T12:17:00Z">
                    <w:rPr>
                      <w:rFonts w:ascii="Aptos Narrow" w:hAnsi="Aptos Narrow"/>
                      <w:color w:val="000000"/>
                    </w:rPr>
                  </w:rPrChange>
                </w:rPr>
                <w:t xml:space="preserve"> storage / geoenergy</w:t>
              </w:r>
            </w:ins>
          </w:p>
        </w:tc>
        <w:tc>
          <w:tcPr>
            <w:tcW w:w="2689" w:type="dxa"/>
            <w:vAlign w:val="center"/>
          </w:tcPr>
          <w:p w14:paraId="69526739" w14:textId="72C53DAD" w:rsidR="001C6992" w:rsidRPr="00C14DA2" w:rsidRDefault="00CA5D58">
            <w:pPr>
              <w:pStyle w:val="BodyText"/>
              <w:spacing w:before="0"/>
              <w:rPr>
                <w:ins w:id="4991" w:author="Cao, Ross" w:date="2025-12-24T14:01:00Z" w16du:dateUtc="2025-12-24T22:01:00Z"/>
                <w:sz w:val="20"/>
                <w:szCs w:val="20"/>
                <w:rPrChange w:id="4992" w:author="Song, Xuehang" w:date="2026-01-08T04:17:00Z" w16du:dateUtc="2026-01-08T12:17:00Z">
                  <w:rPr>
                    <w:ins w:id="4993" w:author="Cao, Ross" w:date="2025-12-24T14:01:00Z" w16du:dateUtc="2025-12-24T22:01:00Z"/>
                  </w:rPr>
                </w:rPrChange>
              </w:rPr>
              <w:pPrChange w:id="4994" w:author="Song, Xuehang" w:date="2026-01-08T04:17:00Z" w16du:dateUtc="2026-01-08T12:17:00Z">
                <w:pPr/>
              </w:pPrChange>
            </w:pPr>
            <w:r w:rsidRPr="00C14DA2">
              <w:rPr>
                <w:sz w:val="20"/>
                <w:szCs w:val="20"/>
                <w:rPrChange w:id="4995" w:author="Song, Xuehang" w:date="2026-01-08T04:17:00Z" w16du:dateUtc="2026-01-08T12:17:00Z">
                  <w:rPr/>
                </w:rPrChange>
              </w:rPr>
              <w:fldChar w:fldCharType="begin"/>
            </w:r>
            <w:r w:rsidRPr="00C14DA2">
              <w:rPr>
                <w:sz w:val="20"/>
                <w:szCs w:val="20"/>
                <w:rPrChange w:id="4996" w:author="Song, Xuehang" w:date="2026-01-08T04:17:00Z" w16du:dateUtc="2026-01-08T12:17:00Z">
                  <w:rPr/>
                </w:rPrChange>
              </w:rPr>
              <w:instrText xml:space="preserve"> ADDIN EN.CITE &lt;EndNote&gt;&lt;Cite&gt;&lt;Author&gt;Wen&lt;/Author&gt;&lt;Year&gt;2023&lt;/Year&gt;&lt;RecNum&gt;616&lt;/RecNum&gt;&lt;DisplayText&gt;(Wen et al., 2023)&lt;/DisplayText&gt;&lt;record&gt;&lt;rec-number&gt;616&lt;/rec-number&gt;&lt;foreign-keys&gt;&lt;key app="EN" db-id="avewzwavpffw96ewpdx505tfdawpfpatfzve" timestamp="1766166785"&gt;616&lt;/key&gt;&lt;/foreign-keys&gt;&lt;ref-type name="Journal Article"&gt;17&lt;/ref-type&gt;&lt;contributors&gt;&lt;authors&gt;&lt;author&gt;Wen, Gege&lt;/author&gt;&lt;author&gt;Li, Zongyi&lt;/author&gt;&lt;author&gt;Long, Qirui&lt;/author&gt;&lt;author&gt;Azizzadenesheli, Kamyar&lt;/author&gt;&lt;author&gt;Anandkumar, Anima&lt;/author&gt;&lt;author&gt;Benson, Sally M&lt;/author&gt;&lt;/authors&gt;&lt;/contributors&gt;&lt;titles&gt;&lt;title&gt;Real-time high-resolution CO 2 geological storage prediction using nested Fourier neural operators&lt;/title&gt;&lt;secondary-title&gt;Energy &amp;amp; Environmental Science&lt;/secondary-title&gt;&lt;/titles&gt;&lt;periodical&gt;&lt;full-title&gt;Energy &amp;amp; Environmental Science&lt;/full-title&gt;&lt;/periodical&gt;&lt;pages&gt;1732-1741&lt;/pages&gt;&lt;volume&gt;16&lt;/volume&gt;&lt;number&gt;4&lt;/number&gt;&lt;dates&gt;&lt;year&gt;2023&lt;/year&gt;&lt;/dates&gt;&lt;label&gt;Operator-learning&lt;/label&gt;&lt;urls&gt;&lt;/urls&gt;&lt;research-notes&gt;Forward emulation&lt;/research-notes&gt;&lt;/record&gt;&lt;/Cite&gt;&lt;/EndNote&gt;</w:instrText>
            </w:r>
            <w:r w:rsidRPr="00C14DA2">
              <w:rPr>
                <w:sz w:val="20"/>
                <w:szCs w:val="20"/>
                <w:rPrChange w:id="4997" w:author="Song, Xuehang" w:date="2026-01-08T04:17:00Z" w16du:dateUtc="2026-01-08T12:17:00Z">
                  <w:rPr/>
                </w:rPrChange>
              </w:rPr>
              <w:fldChar w:fldCharType="separate"/>
            </w:r>
            <w:r w:rsidRPr="00C14DA2">
              <w:rPr>
                <w:noProof/>
                <w:sz w:val="20"/>
                <w:szCs w:val="20"/>
                <w:rPrChange w:id="4998" w:author="Song, Xuehang" w:date="2026-01-08T04:17:00Z" w16du:dateUtc="2026-01-08T12:17:00Z">
                  <w:rPr>
                    <w:noProof/>
                  </w:rPr>
                </w:rPrChange>
              </w:rPr>
              <w:t>(Wen et al., 2023)</w:t>
            </w:r>
            <w:r w:rsidRPr="00C14DA2">
              <w:rPr>
                <w:sz w:val="20"/>
                <w:szCs w:val="20"/>
                <w:rPrChange w:id="4999" w:author="Song, Xuehang" w:date="2026-01-08T04:17:00Z" w16du:dateUtc="2026-01-08T12:17:00Z">
                  <w:rPr/>
                </w:rPrChange>
              </w:rPr>
              <w:fldChar w:fldCharType="end"/>
            </w:r>
          </w:p>
        </w:tc>
      </w:tr>
      <w:tr w:rsidR="00C14DA2" w:rsidRPr="00C14DA2" w14:paraId="7D1AAED7" w14:textId="77777777" w:rsidTr="00C14DA2">
        <w:trPr>
          <w:trHeight w:val="481"/>
          <w:ins w:id="5000" w:author="Cao, Ross" w:date="2025-12-24T14:01:00Z"/>
        </w:trPr>
        <w:tc>
          <w:tcPr>
            <w:tcW w:w="1215" w:type="dxa"/>
            <w:vAlign w:val="center"/>
          </w:tcPr>
          <w:p w14:paraId="539E9F04" w14:textId="284DBADD" w:rsidR="001C6992" w:rsidRPr="00C14DA2" w:rsidRDefault="001C6992">
            <w:pPr>
              <w:pStyle w:val="BodyText"/>
              <w:spacing w:before="0"/>
              <w:rPr>
                <w:ins w:id="5001" w:author="Cao, Ross" w:date="2025-12-24T14:01:00Z" w16du:dateUtc="2025-12-24T22:01:00Z"/>
                <w:sz w:val="20"/>
                <w:szCs w:val="20"/>
                <w:rPrChange w:id="5002" w:author="Song, Xuehang" w:date="2026-01-08T04:17:00Z" w16du:dateUtc="2026-01-08T12:17:00Z">
                  <w:rPr>
                    <w:ins w:id="5003" w:author="Cao, Ross" w:date="2025-12-24T14:01:00Z" w16du:dateUtc="2025-12-24T22:01:00Z"/>
                  </w:rPr>
                </w:rPrChange>
              </w:rPr>
              <w:pPrChange w:id="5004" w:author="Song, Xuehang" w:date="2026-01-08T04:17:00Z" w16du:dateUtc="2026-01-08T12:17:00Z">
                <w:pPr/>
              </w:pPrChange>
            </w:pPr>
            <w:ins w:id="5005" w:author="Cao, Ross" w:date="2025-12-24T14:03:00Z" w16du:dateUtc="2025-12-24T22:03:00Z">
              <w:r w:rsidRPr="00C14DA2">
                <w:rPr>
                  <w:color w:val="000000"/>
                  <w:sz w:val="20"/>
                  <w:szCs w:val="20"/>
                  <w:rPrChange w:id="5006" w:author="Song, Xuehang" w:date="2026-01-08T04:17:00Z" w16du:dateUtc="2026-01-08T12:17:00Z">
                    <w:rPr>
                      <w:rFonts w:ascii="Aptos Narrow" w:hAnsi="Aptos Narrow"/>
                      <w:color w:val="000000"/>
                    </w:rPr>
                  </w:rPrChange>
                </w:rPr>
                <w:t>2023</w:t>
              </w:r>
            </w:ins>
          </w:p>
        </w:tc>
        <w:tc>
          <w:tcPr>
            <w:tcW w:w="2897" w:type="dxa"/>
            <w:vAlign w:val="center"/>
          </w:tcPr>
          <w:p w14:paraId="07473CF7" w14:textId="490687BA" w:rsidR="001C6992" w:rsidRPr="00C14DA2" w:rsidRDefault="001C6992">
            <w:pPr>
              <w:pStyle w:val="BodyText"/>
              <w:spacing w:before="0"/>
              <w:rPr>
                <w:ins w:id="5007" w:author="Cao, Ross" w:date="2025-12-24T14:01:00Z" w16du:dateUtc="2025-12-24T22:01:00Z"/>
                <w:sz w:val="20"/>
                <w:szCs w:val="20"/>
                <w:rPrChange w:id="5008" w:author="Song, Xuehang" w:date="2026-01-08T04:17:00Z" w16du:dateUtc="2026-01-08T12:17:00Z">
                  <w:rPr>
                    <w:ins w:id="5009" w:author="Cao, Ross" w:date="2025-12-24T14:01:00Z" w16du:dateUtc="2025-12-24T22:01:00Z"/>
                  </w:rPr>
                </w:rPrChange>
              </w:rPr>
              <w:pPrChange w:id="5010" w:author="Song, Xuehang" w:date="2026-01-08T04:17:00Z" w16du:dateUtc="2026-01-08T12:17:00Z">
                <w:pPr/>
              </w:pPrChange>
            </w:pPr>
            <w:ins w:id="5011" w:author="Cao, Ross" w:date="2025-12-24T14:03:00Z" w16du:dateUtc="2025-12-24T22:03:00Z">
              <w:r w:rsidRPr="00C14DA2">
                <w:rPr>
                  <w:color w:val="000000"/>
                  <w:sz w:val="20"/>
                  <w:szCs w:val="20"/>
                  <w:rPrChange w:id="5012" w:author="Song, Xuehang" w:date="2026-01-08T04:17:00Z" w16du:dateUtc="2026-01-08T12:17:00Z">
                    <w:rPr>
                      <w:rFonts w:ascii="Aptos Narrow" w:hAnsi="Aptos Narrow"/>
                      <w:color w:val="000000"/>
                    </w:rPr>
                  </w:rPrChange>
                </w:rPr>
                <w:t>Conv encoder-decoder</w:t>
              </w:r>
            </w:ins>
          </w:p>
        </w:tc>
        <w:tc>
          <w:tcPr>
            <w:tcW w:w="3551" w:type="dxa"/>
            <w:vAlign w:val="center"/>
          </w:tcPr>
          <w:p w14:paraId="52FA8168" w14:textId="1A91C370" w:rsidR="001C6992" w:rsidRPr="00C14DA2" w:rsidRDefault="001C6992">
            <w:pPr>
              <w:pStyle w:val="BodyText"/>
              <w:spacing w:before="0"/>
              <w:rPr>
                <w:ins w:id="5013" w:author="Cao, Ross" w:date="2025-12-24T14:01:00Z" w16du:dateUtc="2025-12-24T22:01:00Z"/>
                <w:sz w:val="20"/>
                <w:szCs w:val="20"/>
                <w:rPrChange w:id="5014" w:author="Song, Xuehang" w:date="2026-01-08T04:17:00Z" w16du:dateUtc="2026-01-08T12:17:00Z">
                  <w:rPr>
                    <w:ins w:id="5015" w:author="Cao, Ross" w:date="2025-12-24T14:01:00Z" w16du:dateUtc="2025-12-24T22:01:00Z"/>
                  </w:rPr>
                </w:rPrChange>
              </w:rPr>
              <w:pPrChange w:id="5016" w:author="Song, Xuehang" w:date="2026-01-08T04:17:00Z" w16du:dateUtc="2026-01-08T12:17:00Z">
                <w:pPr/>
              </w:pPrChange>
            </w:pPr>
            <w:ins w:id="5017" w:author="Cao, Ross" w:date="2025-12-24T14:03:00Z" w16du:dateUtc="2025-12-24T22:03:00Z">
              <w:r w:rsidRPr="00C14DA2">
                <w:rPr>
                  <w:color w:val="000000"/>
                  <w:sz w:val="20"/>
                  <w:szCs w:val="20"/>
                  <w:rPrChange w:id="5018" w:author="Song, Xuehang" w:date="2026-01-08T04:17:00Z" w16du:dateUtc="2026-01-08T12:17:00Z">
                    <w:rPr>
                      <w:rFonts w:ascii="Aptos Narrow" w:hAnsi="Aptos Narrow"/>
                      <w:color w:val="000000"/>
                    </w:rPr>
                  </w:rPrChange>
                </w:rPr>
                <w:t>Inverse &amp; calibration</w:t>
              </w:r>
            </w:ins>
          </w:p>
        </w:tc>
        <w:tc>
          <w:tcPr>
            <w:tcW w:w="3094" w:type="dxa"/>
            <w:vAlign w:val="center"/>
          </w:tcPr>
          <w:p w14:paraId="6F435D07" w14:textId="6503637F" w:rsidR="001C6992" w:rsidRPr="00C14DA2" w:rsidRDefault="001C6992">
            <w:pPr>
              <w:pStyle w:val="BodyText"/>
              <w:spacing w:before="0"/>
              <w:rPr>
                <w:ins w:id="5019" w:author="Cao, Ross" w:date="2025-12-24T14:01:00Z" w16du:dateUtc="2025-12-24T22:01:00Z"/>
                <w:sz w:val="20"/>
                <w:szCs w:val="20"/>
                <w:rPrChange w:id="5020" w:author="Song, Xuehang" w:date="2026-01-08T04:17:00Z" w16du:dateUtc="2026-01-08T12:17:00Z">
                  <w:rPr>
                    <w:ins w:id="5021" w:author="Cao, Ross" w:date="2025-12-24T14:01:00Z" w16du:dateUtc="2025-12-24T22:01:00Z"/>
                  </w:rPr>
                </w:rPrChange>
              </w:rPr>
              <w:pPrChange w:id="5022" w:author="Song, Xuehang" w:date="2026-01-08T04:17:00Z" w16du:dateUtc="2026-01-08T12:17:00Z">
                <w:pPr/>
              </w:pPrChange>
            </w:pPr>
            <w:ins w:id="5023" w:author="Cao, Ross" w:date="2025-12-24T14:03:00Z" w16du:dateUtc="2025-12-24T22:03:00Z">
              <w:r w:rsidRPr="00C14DA2">
                <w:rPr>
                  <w:color w:val="000000"/>
                  <w:sz w:val="20"/>
                  <w:szCs w:val="20"/>
                  <w:rPrChange w:id="5024" w:author="Song, Xuehang" w:date="2026-01-08T04:17:00Z" w16du:dateUtc="2026-01-08T12:17:00Z">
                    <w:rPr>
                      <w:rFonts w:ascii="Aptos Narrow" w:hAnsi="Aptos Narrow"/>
                      <w:color w:val="000000"/>
                    </w:rPr>
                  </w:rPrChange>
                </w:rPr>
                <w:t>Contaminant hydrogeology / remediation</w:t>
              </w:r>
            </w:ins>
          </w:p>
        </w:tc>
        <w:tc>
          <w:tcPr>
            <w:tcW w:w="2689" w:type="dxa"/>
            <w:vAlign w:val="center"/>
          </w:tcPr>
          <w:p w14:paraId="0654C51D" w14:textId="189B3D4F" w:rsidR="001C6992" w:rsidRPr="00C14DA2" w:rsidRDefault="00CA5D58">
            <w:pPr>
              <w:pStyle w:val="BodyText"/>
              <w:spacing w:before="0"/>
              <w:rPr>
                <w:ins w:id="5025" w:author="Cao, Ross" w:date="2025-12-24T14:01:00Z" w16du:dateUtc="2025-12-24T22:01:00Z"/>
                <w:sz w:val="20"/>
                <w:szCs w:val="20"/>
                <w:rPrChange w:id="5026" w:author="Song, Xuehang" w:date="2026-01-08T04:17:00Z" w16du:dateUtc="2026-01-08T12:17:00Z">
                  <w:rPr>
                    <w:ins w:id="5027" w:author="Cao, Ross" w:date="2025-12-24T14:01:00Z" w16du:dateUtc="2025-12-24T22:01:00Z"/>
                  </w:rPr>
                </w:rPrChange>
              </w:rPr>
              <w:pPrChange w:id="5028" w:author="Song, Xuehang" w:date="2026-01-08T04:17:00Z" w16du:dateUtc="2026-01-08T12:17:00Z">
                <w:pPr/>
              </w:pPrChange>
            </w:pPr>
            <w:r w:rsidRPr="00C14DA2">
              <w:rPr>
                <w:sz w:val="20"/>
                <w:szCs w:val="20"/>
                <w:rPrChange w:id="5029" w:author="Song, Xuehang" w:date="2026-01-08T04:17:00Z" w16du:dateUtc="2026-01-08T12:17:00Z">
                  <w:rPr/>
                </w:rPrChange>
              </w:rPr>
              <w:fldChar w:fldCharType="begin"/>
            </w:r>
            <w:r w:rsidRPr="00C14DA2">
              <w:rPr>
                <w:sz w:val="20"/>
                <w:szCs w:val="20"/>
                <w:rPrChange w:id="5030" w:author="Song, Xuehang" w:date="2026-01-08T04:17:00Z" w16du:dateUtc="2026-01-08T12:17:00Z">
                  <w:rPr/>
                </w:rPrChange>
              </w:rPr>
              <w:instrText xml:space="preserve"> ADDIN EN.CITE &lt;EndNote&gt;&lt;Cite&gt;&lt;Author&gt;Anshuman&lt;/Author&gt;&lt;Year&gt;2023&lt;/Year&gt;&lt;RecNum&gt;600&lt;/RecNum&gt;&lt;DisplayText&gt;(Anshuman and Eldho, 2023)&lt;/DisplayText&gt;&lt;record&gt;&lt;rec-number&gt;600&lt;/rec-number&gt;&lt;foreign-keys&gt;&lt;key app="EN" db-id="avewzwavpffw96ewpdx505tfdawpfpatfzve" timestamp="1764207975"&gt;600&lt;/key&gt;&lt;/foreign-keys&gt;&lt;ref-type name="Journal Article"&gt;17&lt;/ref-type&gt;&lt;contributors&gt;&lt;authors&gt;&lt;author&gt;Anshuman, Aatish&lt;/author&gt;&lt;author&gt;Eldho, T. I.&lt;/author&gt;&lt;/authors&gt;&lt;/contributors&gt;&lt;titles&gt;&lt;title&gt;A parallel workflow framework using encoder-decoder LSTMs for uncertainty quantification in contaminant source identification in groundwater&lt;/title&gt;&lt;secondary-title&gt;Journal of Hydrology&lt;/secondary-title&gt;&lt;/titles&gt;&lt;periodical&gt;&lt;full-title&gt;Journal of Hydrology&lt;/full-title&gt;&lt;/periodical&gt;&lt;pages&gt;129296&lt;/pages&gt;&lt;volume&gt;619&lt;/volume&gt;&lt;keywords&gt;&lt;keyword&gt;Contaminant Source identification&lt;/keyword&gt;&lt;keyword&gt;Uncertainty quantification&lt;/keyword&gt;&lt;keyword&gt;Surrogate modelling&lt;/keyword&gt;&lt;keyword&gt;Encoder-Decoder Model&lt;/keyword&gt;&lt;keyword&gt;Long Short-Term Memory (LSTM)&lt;/keyword&gt;&lt;keyword&gt;Parallel Computing&lt;/keyword&gt;&lt;/keywords&gt;&lt;dates&gt;&lt;year&gt;2023&lt;/year&gt;&lt;pub-dates&gt;&lt;date&gt;2023/04/01/&lt;/date&gt;&lt;/pub-dates&gt;&lt;/dates&gt;&lt;isbn&gt;0022-1694&lt;/isbn&gt;&lt;label&gt;Conv encoder-decoder&lt;/label&gt;&lt;urls&gt;&lt;related-urls&gt;&lt;url&gt;https://www.sciencedirect.com/science/article/pii/S002216942300238X&lt;/url&gt;&lt;/related-urls&gt;&lt;/urls&gt;&lt;electronic-resource-num&gt;https://doi.org/10.1016/j.jhydrol.2023.129296&lt;/electronic-resource-num&gt;&lt;research-notes&gt;Inverse &amp;amp; calibration&lt;/research-notes&gt;&lt;/record&gt;&lt;/Cite&gt;&lt;/EndNote&gt;</w:instrText>
            </w:r>
            <w:r w:rsidRPr="00C14DA2">
              <w:rPr>
                <w:sz w:val="20"/>
                <w:szCs w:val="20"/>
                <w:rPrChange w:id="5031" w:author="Song, Xuehang" w:date="2026-01-08T04:17:00Z" w16du:dateUtc="2026-01-08T12:17:00Z">
                  <w:rPr/>
                </w:rPrChange>
              </w:rPr>
              <w:fldChar w:fldCharType="separate"/>
            </w:r>
            <w:r w:rsidRPr="00C14DA2">
              <w:rPr>
                <w:noProof/>
                <w:sz w:val="20"/>
                <w:szCs w:val="20"/>
                <w:rPrChange w:id="5032" w:author="Song, Xuehang" w:date="2026-01-08T04:17:00Z" w16du:dateUtc="2026-01-08T12:17:00Z">
                  <w:rPr>
                    <w:noProof/>
                  </w:rPr>
                </w:rPrChange>
              </w:rPr>
              <w:t>(Anshuman and Eldho, 2023)</w:t>
            </w:r>
            <w:r w:rsidRPr="00C14DA2">
              <w:rPr>
                <w:sz w:val="20"/>
                <w:szCs w:val="20"/>
                <w:rPrChange w:id="5033" w:author="Song, Xuehang" w:date="2026-01-08T04:17:00Z" w16du:dateUtc="2026-01-08T12:17:00Z">
                  <w:rPr/>
                </w:rPrChange>
              </w:rPr>
              <w:fldChar w:fldCharType="end"/>
            </w:r>
          </w:p>
        </w:tc>
      </w:tr>
      <w:tr w:rsidR="00C14DA2" w:rsidRPr="00C14DA2" w14:paraId="374CEA3F" w14:textId="77777777" w:rsidTr="00C14DA2">
        <w:trPr>
          <w:trHeight w:val="481"/>
          <w:ins w:id="5034" w:author="Cao, Ross" w:date="2025-12-24T14:01:00Z"/>
        </w:trPr>
        <w:tc>
          <w:tcPr>
            <w:tcW w:w="1215" w:type="dxa"/>
            <w:vAlign w:val="center"/>
          </w:tcPr>
          <w:p w14:paraId="4749D9F9" w14:textId="4E0CE7BC" w:rsidR="001C6992" w:rsidRPr="00C14DA2" w:rsidRDefault="001C6992">
            <w:pPr>
              <w:pStyle w:val="BodyText"/>
              <w:spacing w:before="0"/>
              <w:rPr>
                <w:ins w:id="5035" w:author="Cao, Ross" w:date="2025-12-24T14:01:00Z" w16du:dateUtc="2025-12-24T22:01:00Z"/>
                <w:sz w:val="20"/>
                <w:szCs w:val="20"/>
                <w:rPrChange w:id="5036" w:author="Song, Xuehang" w:date="2026-01-08T04:17:00Z" w16du:dateUtc="2026-01-08T12:17:00Z">
                  <w:rPr>
                    <w:ins w:id="5037" w:author="Cao, Ross" w:date="2025-12-24T14:01:00Z" w16du:dateUtc="2025-12-24T22:01:00Z"/>
                  </w:rPr>
                </w:rPrChange>
              </w:rPr>
              <w:pPrChange w:id="5038" w:author="Song, Xuehang" w:date="2026-01-08T04:17:00Z" w16du:dateUtc="2026-01-08T12:17:00Z">
                <w:pPr/>
              </w:pPrChange>
            </w:pPr>
            <w:ins w:id="5039" w:author="Cao, Ross" w:date="2025-12-24T14:03:00Z" w16du:dateUtc="2025-12-24T22:03:00Z">
              <w:r w:rsidRPr="00C14DA2">
                <w:rPr>
                  <w:color w:val="000000"/>
                  <w:sz w:val="20"/>
                  <w:szCs w:val="20"/>
                  <w:rPrChange w:id="5040" w:author="Song, Xuehang" w:date="2026-01-08T04:17:00Z" w16du:dateUtc="2026-01-08T12:17:00Z">
                    <w:rPr>
                      <w:rFonts w:ascii="Aptos Narrow" w:hAnsi="Aptos Narrow"/>
                      <w:color w:val="000000"/>
                    </w:rPr>
                  </w:rPrChange>
                </w:rPr>
                <w:lastRenderedPageBreak/>
                <w:t>2024</w:t>
              </w:r>
            </w:ins>
          </w:p>
        </w:tc>
        <w:tc>
          <w:tcPr>
            <w:tcW w:w="2897" w:type="dxa"/>
            <w:vAlign w:val="center"/>
          </w:tcPr>
          <w:p w14:paraId="773BFC5F" w14:textId="60230703" w:rsidR="001C6992" w:rsidRPr="00C14DA2" w:rsidRDefault="001C6992">
            <w:pPr>
              <w:pStyle w:val="BodyText"/>
              <w:spacing w:before="0"/>
              <w:rPr>
                <w:ins w:id="5041" w:author="Cao, Ross" w:date="2025-12-24T14:01:00Z" w16du:dateUtc="2025-12-24T22:01:00Z"/>
                <w:sz w:val="20"/>
                <w:szCs w:val="20"/>
                <w:rPrChange w:id="5042" w:author="Song, Xuehang" w:date="2026-01-08T04:17:00Z" w16du:dateUtc="2026-01-08T12:17:00Z">
                  <w:rPr>
                    <w:ins w:id="5043" w:author="Cao, Ross" w:date="2025-12-24T14:01:00Z" w16du:dateUtc="2025-12-24T22:01:00Z"/>
                  </w:rPr>
                </w:rPrChange>
              </w:rPr>
              <w:pPrChange w:id="5044" w:author="Song, Xuehang" w:date="2026-01-08T04:17:00Z" w16du:dateUtc="2026-01-08T12:17:00Z">
                <w:pPr/>
              </w:pPrChange>
            </w:pPr>
            <w:ins w:id="5045" w:author="Cao, Ross" w:date="2025-12-24T14:03:00Z" w16du:dateUtc="2025-12-24T22:03:00Z">
              <w:r w:rsidRPr="00C14DA2">
                <w:rPr>
                  <w:color w:val="000000"/>
                  <w:sz w:val="20"/>
                  <w:szCs w:val="20"/>
                  <w:rPrChange w:id="5046" w:author="Song, Xuehang" w:date="2026-01-08T04:17:00Z" w16du:dateUtc="2026-01-08T12:17:00Z">
                    <w:rPr>
                      <w:rFonts w:ascii="Aptos Narrow" w:hAnsi="Aptos Narrow"/>
                      <w:color w:val="000000"/>
                    </w:rPr>
                  </w:rPrChange>
                </w:rPr>
                <w:t>Operator-learning</w:t>
              </w:r>
            </w:ins>
          </w:p>
        </w:tc>
        <w:tc>
          <w:tcPr>
            <w:tcW w:w="3551" w:type="dxa"/>
            <w:vAlign w:val="center"/>
          </w:tcPr>
          <w:p w14:paraId="534DBD53" w14:textId="3AD0F7A0" w:rsidR="001C6992" w:rsidRPr="00C14DA2" w:rsidRDefault="001C6992">
            <w:pPr>
              <w:pStyle w:val="BodyText"/>
              <w:spacing w:before="0"/>
              <w:rPr>
                <w:ins w:id="5047" w:author="Cao, Ross" w:date="2025-12-24T14:01:00Z" w16du:dateUtc="2025-12-24T22:01:00Z"/>
                <w:sz w:val="20"/>
                <w:szCs w:val="20"/>
                <w:rPrChange w:id="5048" w:author="Song, Xuehang" w:date="2026-01-08T04:17:00Z" w16du:dateUtc="2026-01-08T12:17:00Z">
                  <w:rPr>
                    <w:ins w:id="5049" w:author="Cao, Ross" w:date="2025-12-24T14:01:00Z" w16du:dateUtc="2025-12-24T22:01:00Z"/>
                  </w:rPr>
                </w:rPrChange>
              </w:rPr>
              <w:pPrChange w:id="5050" w:author="Song, Xuehang" w:date="2026-01-08T04:17:00Z" w16du:dateUtc="2026-01-08T12:17:00Z">
                <w:pPr/>
              </w:pPrChange>
            </w:pPr>
            <w:ins w:id="5051" w:author="Cao, Ross" w:date="2025-12-24T14:03:00Z" w16du:dateUtc="2025-12-24T22:03:00Z">
              <w:r w:rsidRPr="00C14DA2">
                <w:rPr>
                  <w:color w:val="000000"/>
                  <w:sz w:val="20"/>
                  <w:szCs w:val="20"/>
                  <w:rPrChange w:id="5052" w:author="Song, Xuehang" w:date="2026-01-08T04:17:00Z" w16du:dateUtc="2026-01-08T12:17:00Z">
                    <w:rPr>
                      <w:rFonts w:ascii="Aptos Narrow" w:hAnsi="Aptos Narrow"/>
                      <w:color w:val="000000"/>
                    </w:rPr>
                  </w:rPrChange>
                </w:rPr>
                <w:t>Forward emulation</w:t>
              </w:r>
            </w:ins>
          </w:p>
        </w:tc>
        <w:tc>
          <w:tcPr>
            <w:tcW w:w="3094" w:type="dxa"/>
            <w:vAlign w:val="center"/>
          </w:tcPr>
          <w:p w14:paraId="6864F9E2" w14:textId="7DB8806D" w:rsidR="001C6992" w:rsidRPr="00C14DA2" w:rsidRDefault="001C6992">
            <w:pPr>
              <w:pStyle w:val="BodyText"/>
              <w:spacing w:before="0"/>
              <w:rPr>
                <w:ins w:id="5053" w:author="Cao, Ross" w:date="2025-12-24T14:01:00Z" w16du:dateUtc="2025-12-24T22:01:00Z"/>
                <w:sz w:val="20"/>
                <w:szCs w:val="20"/>
                <w:rPrChange w:id="5054" w:author="Song, Xuehang" w:date="2026-01-08T04:17:00Z" w16du:dateUtc="2026-01-08T12:17:00Z">
                  <w:rPr>
                    <w:ins w:id="5055" w:author="Cao, Ross" w:date="2025-12-24T14:01:00Z" w16du:dateUtc="2025-12-24T22:01:00Z"/>
                  </w:rPr>
                </w:rPrChange>
              </w:rPr>
              <w:pPrChange w:id="5056" w:author="Song, Xuehang" w:date="2026-01-08T04:17:00Z" w16du:dateUtc="2026-01-08T12:17:00Z">
                <w:pPr/>
              </w:pPrChange>
            </w:pPr>
            <w:ins w:id="5057" w:author="Cao, Ross" w:date="2025-12-24T14:03:00Z" w16du:dateUtc="2025-12-24T22:03:00Z">
              <w:r w:rsidRPr="00C14DA2">
                <w:rPr>
                  <w:color w:val="000000"/>
                  <w:sz w:val="20"/>
                  <w:szCs w:val="20"/>
                  <w:rPrChange w:id="5058" w:author="Song, Xuehang" w:date="2026-01-08T04:17:00Z" w16du:dateUtc="2026-01-08T12:17:00Z">
                    <w:rPr>
                      <w:rFonts w:ascii="Aptos Narrow" w:hAnsi="Aptos Narrow"/>
                      <w:color w:val="000000"/>
                    </w:rPr>
                  </w:rPrChange>
                </w:rPr>
                <w:t>Contaminant hydrogeology / remediation</w:t>
              </w:r>
            </w:ins>
          </w:p>
        </w:tc>
        <w:tc>
          <w:tcPr>
            <w:tcW w:w="2689" w:type="dxa"/>
            <w:vAlign w:val="center"/>
          </w:tcPr>
          <w:p w14:paraId="04D3400D" w14:textId="140ED641" w:rsidR="001C6992" w:rsidRPr="00C14DA2" w:rsidRDefault="00CA5D58">
            <w:pPr>
              <w:pStyle w:val="BodyText"/>
              <w:spacing w:before="0"/>
              <w:rPr>
                <w:ins w:id="5059" w:author="Cao, Ross" w:date="2025-12-24T14:01:00Z" w16du:dateUtc="2025-12-24T22:01:00Z"/>
                <w:sz w:val="20"/>
                <w:szCs w:val="20"/>
                <w:rPrChange w:id="5060" w:author="Song, Xuehang" w:date="2026-01-08T04:17:00Z" w16du:dateUtc="2026-01-08T12:17:00Z">
                  <w:rPr>
                    <w:ins w:id="5061" w:author="Cao, Ross" w:date="2025-12-24T14:01:00Z" w16du:dateUtc="2025-12-24T22:01:00Z"/>
                  </w:rPr>
                </w:rPrChange>
              </w:rPr>
              <w:pPrChange w:id="5062" w:author="Song, Xuehang" w:date="2026-01-08T04:17:00Z" w16du:dateUtc="2026-01-08T12:17:00Z">
                <w:pPr/>
              </w:pPrChange>
            </w:pPr>
            <w:r w:rsidRPr="00C14DA2">
              <w:rPr>
                <w:sz w:val="20"/>
                <w:szCs w:val="20"/>
                <w:rPrChange w:id="5063" w:author="Song, Xuehang" w:date="2026-01-08T04:17:00Z" w16du:dateUtc="2026-01-08T12:17:00Z">
                  <w:rPr/>
                </w:rPrChange>
              </w:rPr>
              <w:fldChar w:fldCharType="begin"/>
            </w:r>
            <w:r w:rsidRPr="00C14DA2">
              <w:rPr>
                <w:sz w:val="20"/>
                <w:szCs w:val="20"/>
                <w:rPrChange w:id="5064" w:author="Song, Xuehang" w:date="2026-01-08T04:17:00Z" w16du:dateUtc="2026-01-08T12:17:00Z">
                  <w:rPr/>
                </w:rPrChange>
              </w:rPr>
              <w:instrText xml:space="preserve"> ADDIN EN.CITE &lt;EndNote&gt;&lt;Cite&gt;&lt;Author&gt;Meray&lt;/Author&gt;&lt;Year&gt;2024&lt;/Year&gt;&lt;RecNum&gt;534&lt;/RecNum&gt;&lt;DisplayText&gt;(Meray et al., 2024)&lt;/DisplayText&gt;&lt;record&gt;&lt;rec-number&gt;534&lt;/rec-number&gt;&lt;foreign-keys&gt;&lt;key app="EN" db-id="avewzwavpffw96ewpdx505tfdawpfpatfzve" timestamp="1761841620"&gt;534&lt;/key&gt;&lt;/foreign-keys&gt;&lt;ref-type name="Journal Article"&gt;17&lt;/ref-type&gt;&lt;contributors&gt;&lt;authors&gt;&lt;author&gt;Meray, Aurelien&lt;/author&gt;&lt;author&gt;Wang, Lijing&lt;/author&gt;&lt;author&gt;Kurihana, Takuya&lt;/author&gt;&lt;author&gt;Mastilovic, Ilijana&lt;/author&gt;&lt;author&gt;Praveen, Satyarth&lt;/author&gt;&lt;author&gt;Xu, Zexuan&lt;/author&gt;&lt;author&gt;Memarzadeh, Milad&lt;/author&gt;&lt;author&gt;Lavin, Alexander&lt;/author&gt;&lt;author&gt;Wainwright, Haruko&lt;/author&gt;&lt;/authors&gt;&lt;/contributors&gt;&lt;titles&gt;&lt;title&gt;Physics-informed surrogate modeling for supporting climate resilience at groundwater contamination sites&lt;/title&gt;&lt;secondary-title&gt;Computers &amp;amp; Geosciences&lt;/secondary-title&gt;&lt;/titles&gt;&lt;periodical&gt;&lt;full-title&gt;Computers &amp;amp; Geosciences&lt;/full-title&gt;&lt;/periodical&gt;&lt;pages&gt;105508&lt;/pages&gt;&lt;volume&gt;183&lt;/volume&gt;&lt;dates&gt;&lt;year&gt;2024&lt;/year&gt;&lt;pub-dates&gt;&lt;date&gt;2024/01/01/&lt;/date&gt;&lt;/pub-dates&gt;&lt;/dates&gt;&lt;isbn&gt;0098-3004&lt;/isbn&gt;&lt;label&gt;Operator-learning&lt;/label&gt;&lt;urls&gt;&lt;related-urls&gt;&lt;url&gt;https://www.sciencedirect.com/science/article/pii/S0098300423002121&lt;/url&gt;&lt;/related-urls&gt;&lt;/urls&gt;&lt;electronic-resource-num&gt;https://doi.org/10.1016/j.cageo.2023.105508&lt;/electronic-resource-num&gt;&lt;research-notes&gt;Forward emulation&lt;/research-notes&gt;&lt;/record&gt;&lt;/Cite&gt;&lt;/EndNote&gt;</w:instrText>
            </w:r>
            <w:r w:rsidRPr="00C14DA2">
              <w:rPr>
                <w:sz w:val="20"/>
                <w:szCs w:val="20"/>
                <w:rPrChange w:id="5065" w:author="Song, Xuehang" w:date="2026-01-08T04:17:00Z" w16du:dateUtc="2026-01-08T12:17:00Z">
                  <w:rPr/>
                </w:rPrChange>
              </w:rPr>
              <w:fldChar w:fldCharType="separate"/>
            </w:r>
            <w:r w:rsidRPr="00C14DA2">
              <w:rPr>
                <w:noProof/>
                <w:sz w:val="20"/>
                <w:szCs w:val="20"/>
                <w:rPrChange w:id="5066" w:author="Song, Xuehang" w:date="2026-01-08T04:17:00Z" w16du:dateUtc="2026-01-08T12:17:00Z">
                  <w:rPr>
                    <w:noProof/>
                  </w:rPr>
                </w:rPrChange>
              </w:rPr>
              <w:t>(Meray et al., 2024)</w:t>
            </w:r>
            <w:r w:rsidRPr="00C14DA2">
              <w:rPr>
                <w:sz w:val="20"/>
                <w:szCs w:val="20"/>
                <w:rPrChange w:id="5067" w:author="Song, Xuehang" w:date="2026-01-08T04:17:00Z" w16du:dateUtc="2026-01-08T12:17:00Z">
                  <w:rPr/>
                </w:rPrChange>
              </w:rPr>
              <w:fldChar w:fldCharType="end"/>
            </w:r>
          </w:p>
        </w:tc>
      </w:tr>
      <w:tr w:rsidR="00C14DA2" w:rsidRPr="00C14DA2" w14:paraId="2CE3F507" w14:textId="77777777" w:rsidTr="00C14DA2">
        <w:trPr>
          <w:trHeight w:val="481"/>
          <w:ins w:id="5068" w:author="Cao, Ross" w:date="2025-12-24T14:01:00Z"/>
        </w:trPr>
        <w:tc>
          <w:tcPr>
            <w:tcW w:w="1215" w:type="dxa"/>
            <w:vAlign w:val="center"/>
          </w:tcPr>
          <w:p w14:paraId="3D5D086E" w14:textId="2A23C47E" w:rsidR="001C6992" w:rsidRPr="00C14DA2" w:rsidRDefault="001C6992">
            <w:pPr>
              <w:pStyle w:val="BodyText"/>
              <w:spacing w:before="0"/>
              <w:rPr>
                <w:ins w:id="5069" w:author="Cao, Ross" w:date="2025-12-24T14:01:00Z" w16du:dateUtc="2025-12-24T22:01:00Z"/>
                <w:sz w:val="20"/>
                <w:szCs w:val="20"/>
                <w:rPrChange w:id="5070" w:author="Song, Xuehang" w:date="2026-01-08T04:17:00Z" w16du:dateUtc="2026-01-08T12:17:00Z">
                  <w:rPr>
                    <w:ins w:id="5071" w:author="Cao, Ross" w:date="2025-12-24T14:01:00Z" w16du:dateUtc="2025-12-24T22:01:00Z"/>
                  </w:rPr>
                </w:rPrChange>
              </w:rPr>
              <w:pPrChange w:id="5072" w:author="Song, Xuehang" w:date="2026-01-08T04:17:00Z" w16du:dateUtc="2026-01-08T12:17:00Z">
                <w:pPr/>
              </w:pPrChange>
            </w:pPr>
            <w:ins w:id="5073" w:author="Cao, Ross" w:date="2025-12-24T14:03:00Z" w16du:dateUtc="2025-12-24T22:03:00Z">
              <w:r w:rsidRPr="00C14DA2">
                <w:rPr>
                  <w:color w:val="000000"/>
                  <w:sz w:val="20"/>
                  <w:szCs w:val="20"/>
                  <w:rPrChange w:id="5074" w:author="Song, Xuehang" w:date="2026-01-08T04:17:00Z" w16du:dateUtc="2026-01-08T12:17:00Z">
                    <w:rPr>
                      <w:rFonts w:ascii="Aptos Narrow" w:hAnsi="Aptos Narrow"/>
                      <w:color w:val="000000"/>
                    </w:rPr>
                  </w:rPrChange>
                </w:rPr>
                <w:t>2024</w:t>
              </w:r>
            </w:ins>
          </w:p>
        </w:tc>
        <w:tc>
          <w:tcPr>
            <w:tcW w:w="2897" w:type="dxa"/>
            <w:vAlign w:val="center"/>
          </w:tcPr>
          <w:p w14:paraId="35193FD3" w14:textId="3935E905" w:rsidR="001C6992" w:rsidRPr="00C14DA2" w:rsidRDefault="001C6992">
            <w:pPr>
              <w:pStyle w:val="BodyText"/>
              <w:spacing w:before="0"/>
              <w:rPr>
                <w:ins w:id="5075" w:author="Cao, Ross" w:date="2025-12-24T14:01:00Z" w16du:dateUtc="2025-12-24T22:01:00Z"/>
                <w:sz w:val="20"/>
                <w:szCs w:val="20"/>
                <w:rPrChange w:id="5076" w:author="Song, Xuehang" w:date="2026-01-08T04:17:00Z" w16du:dateUtc="2026-01-08T12:17:00Z">
                  <w:rPr>
                    <w:ins w:id="5077" w:author="Cao, Ross" w:date="2025-12-24T14:01:00Z" w16du:dateUtc="2025-12-24T22:01:00Z"/>
                  </w:rPr>
                </w:rPrChange>
              </w:rPr>
              <w:pPrChange w:id="5078" w:author="Song, Xuehang" w:date="2026-01-08T04:17:00Z" w16du:dateUtc="2026-01-08T12:17:00Z">
                <w:pPr/>
              </w:pPrChange>
            </w:pPr>
            <w:ins w:id="5079" w:author="Cao, Ross" w:date="2025-12-24T14:03:00Z" w16du:dateUtc="2025-12-24T22:03:00Z">
              <w:r w:rsidRPr="00C14DA2">
                <w:rPr>
                  <w:color w:val="000000"/>
                  <w:sz w:val="20"/>
                  <w:szCs w:val="20"/>
                  <w:rPrChange w:id="5080" w:author="Song, Xuehang" w:date="2026-01-08T04:17:00Z" w16du:dateUtc="2026-01-08T12:17:00Z">
                    <w:rPr>
                      <w:rFonts w:ascii="Aptos Narrow" w:hAnsi="Aptos Narrow"/>
                      <w:color w:val="000000"/>
                    </w:rPr>
                  </w:rPrChange>
                </w:rPr>
                <w:t>Conv encoder-decoder</w:t>
              </w:r>
            </w:ins>
          </w:p>
        </w:tc>
        <w:tc>
          <w:tcPr>
            <w:tcW w:w="3551" w:type="dxa"/>
            <w:vAlign w:val="center"/>
          </w:tcPr>
          <w:p w14:paraId="24B24FA8" w14:textId="64393716" w:rsidR="001C6992" w:rsidRPr="00C14DA2" w:rsidRDefault="001C6992">
            <w:pPr>
              <w:pStyle w:val="BodyText"/>
              <w:spacing w:before="0"/>
              <w:rPr>
                <w:ins w:id="5081" w:author="Cao, Ross" w:date="2025-12-24T14:01:00Z" w16du:dateUtc="2025-12-24T22:01:00Z"/>
                <w:sz w:val="20"/>
                <w:szCs w:val="20"/>
                <w:rPrChange w:id="5082" w:author="Song, Xuehang" w:date="2026-01-08T04:17:00Z" w16du:dateUtc="2026-01-08T12:17:00Z">
                  <w:rPr>
                    <w:ins w:id="5083" w:author="Cao, Ross" w:date="2025-12-24T14:01:00Z" w16du:dateUtc="2025-12-24T22:01:00Z"/>
                  </w:rPr>
                </w:rPrChange>
              </w:rPr>
              <w:pPrChange w:id="5084" w:author="Song, Xuehang" w:date="2026-01-08T04:17:00Z" w16du:dateUtc="2026-01-08T12:17:00Z">
                <w:pPr/>
              </w:pPrChange>
            </w:pPr>
            <w:ins w:id="5085" w:author="Cao, Ross" w:date="2025-12-24T14:03:00Z" w16du:dateUtc="2025-12-24T22:03:00Z">
              <w:r w:rsidRPr="00C14DA2">
                <w:rPr>
                  <w:color w:val="000000"/>
                  <w:sz w:val="20"/>
                  <w:szCs w:val="20"/>
                  <w:rPrChange w:id="5086" w:author="Song, Xuehang" w:date="2026-01-08T04:17:00Z" w16du:dateUtc="2026-01-08T12:17:00Z">
                    <w:rPr>
                      <w:rFonts w:ascii="Aptos Narrow" w:hAnsi="Aptos Narrow"/>
                      <w:color w:val="000000"/>
                    </w:rPr>
                  </w:rPrChange>
                </w:rPr>
                <w:t>Inverse &amp; calibration</w:t>
              </w:r>
            </w:ins>
          </w:p>
        </w:tc>
        <w:tc>
          <w:tcPr>
            <w:tcW w:w="3094" w:type="dxa"/>
            <w:vAlign w:val="center"/>
          </w:tcPr>
          <w:p w14:paraId="67A696E0" w14:textId="020331C5" w:rsidR="001C6992" w:rsidRPr="00C14DA2" w:rsidRDefault="001C6992">
            <w:pPr>
              <w:pStyle w:val="BodyText"/>
              <w:spacing w:before="0"/>
              <w:rPr>
                <w:ins w:id="5087" w:author="Cao, Ross" w:date="2025-12-24T14:01:00Z" w16du:dateUtc="2025-12-24T22:01:00Z"/>
                <w:sz w:val="20"/>
                <w:szCs w:val="20"/>
                <w:rPrChange w:id="5088" w:author="Song, Xuehang" w:date="2026-01-08T04:17:00Z" w16du:dateUtc="2026-01-08T12:17:00Z">
                  <w:rPr>
                    <w:ins w:id="5089" w:author="Cao, Ross" w:date="2025-12-24T14:01:00Z" w16du:dateUtc="2025-12-24T22:01:00Z"/>
                  </w:rPr>
                </w:rPrChange>
              </w:rPr>
              <w:pPrChange w:id="5090" w:author="Song, Xuehang" w:date="2026-01-08T04:17:00Z" w16du:dateUtc="2026-01-08T12:17:00Z">
                <w:pPr/>
              </w:pPrChange>
            </w:pPr>
            <w:ins w:id="5091" w:author="Cao, Ross" w:date="2025-12-24T14:03:00Z" w16du:dateUtc="2025-12-24T22:03:00Z">
              <w:r w:rsidRPr="00C14DA2">
                <w:rPr>
                  <w:color w:val="000000"/>
                  <w:sz w:val="20"/>
                  <w:szCs w:val="20"/>
                  <w:rPrChange w:id="5092" w:author="Song, Xuehang" w:date="2026-01-08T04:17:00Z" w16du:dateUtc="2026-01-08T12:17:00Z">
                    <w:rPr>
                      <w:rFonts w:ascii="Aptos Narrow" w:hAnsi="Aptos Narrow"/>
                      <w:color w:val="000000"/>
                    </w:rPr>
                  </w:rPrChange>
                </w:rPr>
                <w:t>Groundwater flow / fluid mechanics</w:t>
              </w:r>
            </w:ins>
          </w:p>
        </w:tc>
        <w:tc>
          <w:tcPr>
            <w:tcW w:w="2689" w:type="dxa"/>
            <w:vAlign w:val="center"/>
          </w:tcPr>
          <w:p w14:paraId="7CF70E13" w14:textId="2D2D5FF6" w:rsidR="001C6992" w:rsidRPr="00C14DA2" w:rsidRDefault="00CA5D58">
            <w:pPr>
              <w:pStyle w:val="BodyText"/>
              <w:spacing w:before="0"/>
              <w:rPr>
                <w:ins w:id="5093" w:author="Cao, Ross" w:date="2025-12-24T14:01:00Z" w16du:dateUtc="2025-12-24T22:01:00Z"/>
                <w:sz w:val="20"/>
                <w:szCs w:val="20"/>
                <w:rPrChange w:id="5094" w:author="Song, Xuehang" w:date="2026-01-08T04:17:00Z" w16du:dateUtc="2026-01-08T12:17:00Z">
                  <w:rPr>
                    <w:ins w:id="5095" w:author="Cao, Ross" w:date="2025-12-24T14:01:00Z" w16du:dateUtc="2025-12-24T22:01:00Z"/>
                  </w:rPr>
                </w:rPrChange>
              </w:rPr>
              <w:pPrChange w:id="5096" w:author="Song, Xuehang" w:date="2026-01-08T04:17:00Z" w16du:dateUtc="2026-01-08T12:17:00Z">
                <w:pPr/>
              </w:pPrChange>
            </w:pPr>
            <w:r w:rsidRPr="00C14DA2">
              <w:rPr>
                <w:sz w:val="20"/>
                <w:szCs w:val="20"/>
                <w:rPrChange w:id="5097" w:author="Song, Xuehang" w:date="2026-01-08T04:17:00Z" w16du:dateUtc="2026-01-08T12:17:00Z">
                  <w:rPr/>
                </w:rPrChange>
              </w:rPr>
              <w:fldChar w:fldCharType="begin"/>
            </w:r>
            <w:r w:rsidRPr="00C14DA2">
              <w:rPr>
                <w:sz w:val="20"/>
                <w:szCs w:val="20"/>
                <w:rPrChange w:id="5098" w:author="Song, Xuehang" w:date="2026-01-08T04:17:00Z" w16du:dateUtc="2026-01-08T12:17:00Z">
                  <w:rPr/>
                </w:rPrChange>
              </w:rPr>
              <w:instrText xml:space="preserve"> ADDIN EN.CITE &lt;EndNote&gt;&lt;Cite&gt;&lt;Author&gt;Lauzon&lt;/Author&gt;&lt;Year&gt;2024&lt;/Year&gt;&lt;RecNum&gt;592&lt;/RecNum&gt;&lt;DisplayText&gt;(Lauzon, 2024)&lt;/DisplayText&gt;&lt;record&gt;&lt;rec-number&gt;592&lt;/rec-number&gt;&lt;foreign-keys&gt;&lt;key app="EN" db-id="avewzwavpffw96ewpdx505tfdawpfpatfzve" timestamp="1764194502"&gt;592&lt;/key&gt;&lt;/foreign-keys&gt;&lt;ref-type name="Journal Article"&gt;17&lt;/ref-type&gt;&lt;contributors&gt;&lt;authors&gt;&lt;author&gt;Lauzon, Dany&lt;/author&gt;&lt;/authors&gt;&lt;/contributors&gt;&lt;titles&gt;&lt;title&gt;A U-Net architecture as a surrogate model combined with a geostatistical spectral algorithm for transient groundwater flow inverse problems&lt;/title&gt;&lt;secondary-title&gt;Advances in Water Resources&lt;/secondary-title&gt;&lt;/titles&gt;&lt;periodical&gt;&lt;full-title&gt;Advances in Water Resources&lt;/full-title&gt;&lt;/periodical&gt;&lt;pages&gt;104726&lt;/pages&gt;&lt;volume&gt;189&lt;/volume&gt;&lt;keywords&gt;&lt;keyword&gt;Surrogate modeling&lt;/keyword&gt;&lt;keyword&gt;Inverse problem&lt;/keyword&gt;&lt;keyword&gt;Stochastic hydrogeology&lt;/keyword&gt;&lt;keyword&gt;Applied geostatistics&lt;/keyword&gt;&lt;keyword&gt;U-Net architecture&lt;/keyword&gt;&lt;keyword&gt;Pumping test&lt;/keyword&gt;&lt;/keywords&gt;&lt;dates&gt;&lt;year&gt;2024&lt;/year&gt;&lt;pub-dates&gt;&lt;date&gt;2024/07/01/&lt;/date&gt;&lt;/pub-dates&gt;&lt;/dates&gt;&lt;isbn&gt;0309-1708&lt;/isbn&gt;&lt;label&gt;Conv encoder</w:instrText>
            </w:r>
            <w:r w:rsidRPr="00C14DA2">
              <w:rPr>
                <w:rFonts w:hint="eastAsia"/>
                <w:sz w:val="20"/>
                <w:szCs w:val="20"/>
                <w:rPrChange w:id="5099" w:author="Song, Xuehang" w:date="2026-01-08T04:17:00Z" w16du:dateUtc="2026-01-08T12:17:00Z">
                  <w:rPr>
                    <w:rFonts w:hint="eastAsia"/>
                  </w:rPr>
                </w:rPrChange>
              </w:rPr>
              <w:instrText>–</w:instrText>
            </w:r>
            <w:r w:rsidRPr="00C14DA2">
              <w:rPr>
                <w:sz w:val="20"/>
                <w:szCs w:val="20"/>
                <w:rPrChange w:id="5100" w:author="Song, Xuehang" w:date="2026-01-08T04:17:00Z" w16du:dateUtc="2026-01-08T12:17:00Z">
                  <w:rPr/>
                </w:rPrChange>
              </w:rPr>
              <w:instrText>decoder&lt;/label&gt;&lt;urls&gt;&lt;related-urls&gt;&lt;url&gt;https://www.sciencedirect.com/science/article/pii/S0309170824001131&lt;/url&gt;&lt;/related-urls&gt;&lt;/urls&gt;&lt;electronic-resource-num&gt;https://doi.org/10.1016/j.advwatres.2024.104726&lt;/electronic-resource-num&gt;&lt;research-notes&gt;Inverse &amp;amp; calibration&lt;/research-notes&gt;&lt;/record&gt;&lt;/Cite&gt;&lt;/EndNote&gt;</w:instrText>
            </w:r>
            <w:r w:rsidRPr="00C14DA2">
              <w:rPr>
                <w:sz w:val="20"/>
                <w:szCs w:val="20"/>
                <w:rPrChange w:id="5101" w:author="Song, Xuehang" w:date="2026-01-08T04:17:00Z" w16du:dateUtc="2026-01-08T12:17:00Z">
                  <w:rPr/>
                </w:rPrChange>
              </w:rPr>
              <w:fldChar w:fldCharType="separate"/>
            </w:r>
            <w:r w:rsidRPr="00C14DA2">
              <w:rPr>
                <w:noProof/>
                <w:sz w:val="20"/>
                <w:szCs w:val="20"/>
                <w:rPrChange w:id="5102" w:author="Song, Xuehang" w:date="2026-01-08T04:17:00Z" w16du:dateUtc="2026-01-08T12:17:00Z">
                  <w:rPr>
                    <w:noProof/>
                  </w:rPr>
                </w:rPrChange>
              </w:rPr>
              <w:t>(Lauzon, 2024)</w:t>
            </w:r>
            <w:r w:rsidRPr="00C14DA2">
              <w:rPr>
                <w:sz w:val="20"/>
                <w:szCs w:val="20"/>
                <w:rPrChange w:id="5103" w:author="Song, Xuehang" w:date="2026-01-08T04:17:00Z" w16du:dateUtc="2026-01-08T12:17:00Z">
                  <w:rPr/>
                </w:rPrChange>
              </w:rPr>
              <w:fldChar w:fldCharType="end"/>
            </w:r>
          </w:p>
        </w:tc>
      </w:tr>
      <w:tr w:rsidR="00C14DA2" w:rsidRPr="00C14DA2" w14:paraId="09C7A941" w14:textId="77777777" w:rsidTr="00C14DA2">
        <w:trPr>
          <w:trHeight w:val="481"/>
          <w:ins w:id="5104" w:author="Cao, Ross" w:date="2025-12-24T14:01:00Z"/>
        </w:trPr>
        <w:tc>
          <w:tcPr>
            <w:tcW w:w="1215" w:type="dxa"/>
            <w:vAlign w:val="center"/>
          </w:tcPr>
          <w:p w14:paraId="06BA72B0" w14:textId="4F98FFD3" w:rsidR="001C6992" w:rsidRPr="00C14DA2" w:rsidRDefault="001C6992">
            <w:pPr>
              <w:pStyle w:val="BodyText"/>
              <w:spacing w:before="0"/>
              <w:rPr>
                <w:ins w:id="5105" w:author="Cao, Ross" w:date="2025-12-24T14:01:00Z" w16du:dateUtc="2025-12-24T22:01:00Z"/>
                <w:sz w:val="20"/>
                <w:szCs w:val="20"/>
                <w:rPrChange w:id="5106" w:author="Song, Xuehang" w:date="2026-01-08T04:17:00Z" w16du:dateUtc="2026-01-08T12:17:00Z">
                  <w:rPr>
                    <w:ins w:id="5107" w:author="Cao, Ross" w:date="2025-12-24T14:01:00Z" w16du:dateUtc="2025-12-24T22:01:00Z"/>
                  </w:rPr>
                </w:rPrChange>
              </w:rPr>
              <w:pPrChange w:id="5108" w:author="Song, Xuehang" w:date="2026-01-08T04:17:00Z" w16du:dateUtc="2026-01-08T12:17:00Z">
                <w:pPr/>
              </w:pPrChange>
            </w:pPr>
            <w:ins w:id="5109" w:author="Cao, Ross" w:date="2025-12-24T14:03:00Z" w16du:dateUtc="2025-12-24T22:03:00Z">
              <w:r w:rsidRPr="00C14DA2">
                <w:rPr>
                  <w:color w:val="000000"/>
                  <w:sz w:val="20"/>
                  <w:szCs w:val="20"/>
                  <w:rPrChange w:id="5110" w:author="Song, Xuehang" w:date="2026-01-08T04:17:00Z" w16du:dateUtc="2026-01-08T12:17:00Z">
                    <w:rPr>
                      <w:rFonts w:ascii="Aptos Narrow" w:hAnsi="Aptos Narrow"/>
                      <w:color w:val="000000"/>
                    </w:rPr>
                  </w:rPrChange>
                </w:rPr>
                <w:t>2024</w:t>
              </w:r>
            </w:ins>
          </w:p>
        </w:tc>
        <w:tc>
          <w:tcPr>
            <w:tcW w:w="2897" w:type="dxa"/>
            <w:vAlign w:val="center"/>
          </w:tcPr>
          <w:p w14:paraId="39CE788B" w14:textId="3B9B1068" w:rsidR="001C6992" w:rsidRPr="00C14DA2" w:rsidRDefault="001C6992">
            <w:pPr>
              <w:pStyle w:val="BodyText"/>
              <w:spacing w:before="0"/>
              <w:rPr>
                <w:ins w:id="5111" w:author="Cao, Ross" w:date="2025-12-24T14:01:00Z" w16du:dateUtc="2025-12-24T22:01:00Z"/>
                <w:sz w:val="20"/>
                <w:szCs w:val="20"/>
                <w:rPrChange w:id="5112" w:author="Song, Xuehang" w:date="2026-01-08T04:17:00Z" w16du:dateUtc="2026-01-08T12:17:00Z">
                  <w:rPr>
                    <w:ins w:id="5113" w:author="Cao, Ross" w:date="2025-12-24T14:01:00Z" w16du:dateUtc="2025-12-24T22:01:00Z"/>
                  </w:rPr>
                </w:rPrChange>
              </w:rPr>
              <w:pPrChange w:id="5114" w:author="Song, Xuehang" w:date="2026-01-08T04:17:00Z" w16du:dateUtc="2026-01-08T12:17:00Z">
                <w:pPr/>
              </w:pPrChange>
            </w:pPr>
            <w:ins w:id="5115" w:author="Cao, Ross" w:date="2025-12-24T14:03:00Z" w16du:dateUtc="2025-12-24T22:03:00Z">
              <w:r w:rsidRPr="00C14DA2">
                <w:rPr>
                  <w:color w:val="000000"/>
                  <w:sz w:val="20"/>
                  <w:szCs w:val="20"/>
                  <w:rPrChange w:id="5116" w:author="Song, Xuehang" w:date="2026-01-08T04:17:00Z" w16du:dateUtc="2026-01-08T12:17:00Z">
                    <w:rPr>
                      <w:rFonts w:ascii="Aptos Narrow" w:hAnsi="Aptos Narrow"/>
                      <w:color w:val="000000"/>
                    </w:rPr>
                  </w:rPrChange>
                </w:rPr>
                <w:t>Operator-learning</w:t>
              </w:r>
            </w:ins>
          </w:p>
        </w:tc>
        <w:tc>
          <w:tcPr>
            <w:tcW w:w="3551" w:type="dxa"/>
            <w:vAlign w:val="center"/>
          </w:tcPr>
          <w:p w14:paraId="40F34596" w14:textId="46D12C97" w:rsidR="001C6992" w:rsidRPr="00C14DA2" w:rsidRDefault="001C6992">
            <w:pPr>
              <w:pStyle w:val="BodyText"/>
              <w:spacing w:before="0"/>
              <w:rPr>
                <w:ins w:id="5117" w:author="Cao, Ross" w:date="2025-12-24T14:01:00Z" w16du:dateUtc="2025-12-24T22:01:00Z"/>
                <w:sz w:val="20"/>
                <w:szCs w:val="20"/>
                <w:rPrChange w:id="5118" w:author="Song, Xuehang" w:date="2026-01-08T04:17:00Z" w16du:dateUtc="2026-01-08T12:17:00Z">
                  <w:rPr>
                    <w:ins w:id="5119" w:author="Cao, Ross" w:date="2025-12-24T14:01:00Z" w16du:dateUtc="2025-12-24T22:01:00Z"/>
                  </w:rPr>
                </w:rPrChange>
              </w:rPr>
              <w:pPrChange w:id="5120" w:author="Song, Xuehang" w:date="2026-01-08T04:17:00Z" w16du:dateUtc="2026-01-08T12:17:00Z">
                <w:pPr/>
              </w:pPrChange>
            </w:pPr>
            <w:ins w:id="5121" w:author="Cao, Ross" w:date="2025-12-24T14:03:00Z" w16du:dateUtc="2025-12-24T22:03:00Z">
              <w:r w:rsidRPr="00C14DA2">
                <w:rPr>
                  <w:color w:val="000000"/>
                  <w:sz w:val="20"/>
                  <w:szCs w:val="20"/>
                  <w:rPrChange w:id="5122" w:author="Song, Xuehang" w:date="2026-01-08T04:17:00Z" w16du:dateUtc="2026-01-08T12:17:00Z">
                    <w:rPr>
                      <w:rFonts w:ascii="Aptos Narrow" w:hAnsi="Aptos Narrow"/>
                      <w:color w:val="000000"/>
                    </w:rPr>
                  </w:rPrChange>
                </w:rPr>
                <w:t>Inverse &amp; calibration</w:t>
              </w:r>
            </w:ins>
          </w:p>
        </w:tc>
        <w:tc>
          <w:tcPr>
            <w:tcW w:w="3094" w:type="dxa"/>
            <w:vAlign w:val="center"/>
          </w:tcPr>
          <w:p w14:paraId="4FC16435" w14:textId="61A86948" w:rsidR="001C6992" w:rsidRPr="00C14DA2" w:rsidRDefault="001C6992">
            <w:pPr>
              <w:pStyle w:val="BodyText"/>
              <w:spacing w:before="0"/>
              <w:rPr>
                <w:ins w:id="5123" w:author="Cao, Ross" w:date="2025-12-24T14:01:00Z" w16du:dateUtc="2025-12-24T22:01:00Z"/>
                <w:sz w:val="20"/>
                <w:szCs w:val="20"/>
                <w:rPrChange w:id="5124" w:author="Song, Xuehang" w:date="2026-01-08T04:17:00Z" w16du:dateUtc="2026-01-08T12:17:00Z">
                  <w:rPr>
                    <w:ins w:id="5125" w:author="Cao, Ross" w:date="2025-12-24T14:01:00Z" w16du:dateUtc="2025-12-24T22:01:00Z"/>
                  </w:rPr>
                </w:rPrChange>
              </w:rPr>
              <w:pPrChange w:id="5126" w:author="Song, Xuehang" w:date="2026-01-08T04:17:00Z" w16du:dateUtc="2026-01-08T12:17:00Z">
                <w:pPr/>
              </w:pPrChange>
            </w:pPr>
            <w:ins w:id="5127" w:author="Cao, Ross" w:date="2025-12-24T14:03:00Z" w16du:dateUtc="2025-12-24T22:03:00Z">
              <w:r w:rsidRPr="00C14DA2">
                <w:rPr>
                  <w:color w:val="000000"/>
                  <w:sz w:val="20"/>
                  <w:szCs w:val="20"/>
                  <w:rPrChange w:id="5128" w:author="Song, Xuehang" w:date="2026-01-08T04:17:00Z" w16du:dateUtc="2026-01-08T12:17:00Z">
                    <w:rPr>
                      <w:rFonts w:ascii="Aptos Narrow" w:hAnsi="Aptos Narrow"/>
                      <w:color w:val="000000"/>
                    </w:rPr>
                  </w:rPrChange>
                </w:rPr>
                <w:t>Groundwater flow / fluid mechanics</w:t>
              </w:r>
            </w:ins>
          </w:p>
        </w:tc>
        <w:tc>
          <w:tcPr>
            <w:tcW w:w="2689" w:type="dxa"/>
            <w:vAlign w:val="center"/>
          </w:tcPr>
          <w:p w14:paraId="492E217E" w14:textId="13CC6164" w:rsidR="001C6992" w:rsidRPr="00C14DA2" w:rsidRDefault="00CA5D58">
            <w:pPr>
              <w:pStyle w:val="BodyText"/>
              <w:spacing w:before="0"/>
              <w:rPr>
                <w:ins w:id="5129" w:author="Cao, Ross" w:date="2025-12-24T14:01:00Z" w16du:dateUtc="2025-12-24T22:01:00Z"/>
                <w:sz w:val="20"/>
                <w:szCs w:val="20"/>
                <w:rPrChange w:id="5130" w:author="Song, Xuehang" w:date="2026-01-08T04:17:00Z" w16du:dateUtc="2026-01-08T12:17:00Z">
                  <w:rPr>
                    <w:ins w:id="5131" w:author="Cao, Ross" w:date="2025-12-24T14:01:00Z" w16du:dateUtc="2025-12-24T22:01:00Z"/>
                  </w:rPr>
                </w:rPrChange>
              </w:rPr>
              <w:pPrChange w:id="5132" w:author="Song, Xuehang" w:date="2026-01-08T04:17:00Z" w16du:dateUtc="2026-01-08T12:17:00Z">
                <w:pPr/>
              </w:pPrChange>
            </w:pPr>
            <w:r w:rsidRPr="00C14DA2">
              <w:rPr>
                <w:sz w:val="20"/>
                <w:szCs w:val="20"/>
                <w:rPrChange w:id="5133" w:author="Song, Xuehang" w:date="2026-01-08T04:17:00Z" w16du:dateUtc="2026-01-08T12:17:00Z">
                  <w:rPr/>
                </w:rPrChange>
              </w:rPr>
              <w:fldChar w:fldCharType="begin"/>
            </w:r>
            <w:r w:rsidRPr="00C14DA2">
              <w:rPr>
                <w:sz w:val="20"/>
                <w:szCs w:val="20"/>
                <w:rPrChange w:id="5134" w:author="Song, Xuehang" w:date="2026-01-08T04:17:00Z" w16du:dateUtc="2026-01-08T12:17:00Z">
                  <w:rPr/>
                </w:rPrChange>
              </w:rPr>
              <w:instrText xml:space="preserve"> ADDIN EN.CITE &lt;EndNote&gt;&lt;Cite&gt;&lt;Author&gt;Taccari&lt;/Author&gt;&lt;Year&gt;2024&lt;/Year&gt;&lt;RecNum&gt;596&lt;/RecNum&gt;&lt;DisplayText&gt;(Taccari et al., 2024)&lt;/DisplayText&gt;&lt;record&gt;&lt;rec-number&gt;596&lt;/rec-number&gt;&lt;foreign-keys&gt;&lt;key app="EN" db-id="avewzwavpffw96ewpdx505tfdawpfpatfzve" timestamp="1764198167"&gt;596&lt;/key&gt;&lt;/foreign-keys&gt;&lt;ref-type name="Journal Article"&gt;17&lt;/ref-type&gt;&lt;contributors&gt;&lt;authors&gt;&lt;author&gt;Taccari, Maria Luisa&lt;/author&gt;&lt;author&gt;Wang, He&lt;/author&gt;&lt;author&gt;Goswami, Somdatta&lt;/author&gt;&lt;author&gt;Florio, Mario De&lt;/author&gt;&lt;author&gt;Nuttall, Jonathan&lt;/author&gt;&lt;author&gt;Chen, Xiaohui&lt;/author&gt;&lt;author&gt;Jimack, Peter K.&lt;/author&gt;&lt;/authors&gt;&lt;/contributors&gt;&lt;titles&gt;&lt;title&gt;Developing a cost-effective emulator for groundwater flow modeling using deep neural operators&lt;/title&gt;&lt;secondary-title&gt;Journal of Hydrology&lt;/secondary-title&gt;&lt;/titles&gt;&lt;periodical&gt;&lt;full-title&gt;Journal of Hydrology&lt;/full-title&gt;&lt;/periodical&gt;&lt;pages&gt;130551&lt;/pages&gt;&lt;volume&gt;630&lt;/volume&gt;&lt;dates&gt;&lt;year&gt;2024&lt;/year&gt;&lt;pub-dates&gt;&lt;date&gt;2024/02/01/&lt;/date&gt;&lt;/pub-dates&gt;&lt;/dates&gt;&lt;isbn&gt;0022-1694&lt;/isbn&gt;&lt;label&gt;Operator-learning&lt;/label&gt;&lt;urls&gt;&lt;related-urls&gt;&lt;url&gt;https://www.sciencedirect.com/science/article/pii/S0022169423014932&lt;/url&gt;&lt;/related-urls&gt;&lt;/urls&gt;&lt;electronic-resource-num&gt;https://doi.org/10.1016/j.jhydrol.2023.130551&lt;/electronic-resource-num&gt;&lt;research-notes&gt;Inverse &amp;amp; calibration&lt;/research-notes&gt;&lt;/record&gt;&lt;/Cite&gt;&lt;/EndNote&gt;</w:instrText>
            </w:r>
            <w:r w:rsidRPr="00C14DA2">
              <w:rPr>
                <w:sz w:val="20"/>
                <w:szCs w:val="20"/>
                <w:rPrChange w:id="5135" w:author="Song, Xuehang" w:date="2026-01-08T04:17:00Z" w16du:dateUtc="2026-01-08T12:17:00Z">
                  <w:rPr/>
                </w:rPrChange>
              </w:rPr>
              <w:fldChar w:fldCharType="separate"/>
            </w:r>
            <w:r w:rsidRPr="00C14DA2">
              <w:rPr>
                <w:noProof/>
                <w:sz w:val="20"/>
                <w:szCs w:val="20"/>
                <w:rPrChange w:id="5136" w:author="Song, Xuehang" w:date="2026-01-08T04:17:00Z" w16du:dateUtc="2026-01-08T12:17:00Z">
                  <w:rPr>
                    <w:noProof/>
                  </w:rPr>
                </w:rPrChange>
              </w:rPr>
              <w:t>(Taccari et al., 2024)</w:t>
            </w:r>
            <w:r w:rsidRPr="00C14DA2">
              <w:rPr>
                <w:sz w:val="20"/>
                <w:szCs w:val="20"/>
                <w:rPrChange w:id="5137" w:author="Song, Xuehang" w:date="2026-01-08T04:17:00Z" w16du:dateUtc="2026-01-08T12:17:00Z">
                  <w:rPr/>
                </w:rPrChange>
              </w:rPr>
              <w:fldChar w:fldCharType="end"/>
            </w:r>
          </w:p>
        </w:tc>
      </w:tr>
      <w:tr w:rsidR="00C14DA2" w:rsidRPr="00C14DA2" w14:paraId="25E20B9D" w14:textId="77777777" w:rsidTr="00C14DA2">
        <w:trPr>
          <w:trHeight w:val="473"/>
          <w:ins w:id="5138" w:author="Cao, Ross" w:date="2025-12-24T14:01:00Z"/>
        </w:trPr>
        <w:tc>
          <w:tcPr>
            <w:tcW w:w="1215" w:type="dxa"/>
            <w:vAlign w:val="center"/>
          </w:tcPr>
          <w:p w14:paraId="7037E1E4" w14:textId="14DBD37D" w:rsidR="001C6992" w:rsidRPr="00C14DA2" w:rsidRDefault="001C6992">
            <w:pPr>
              <w:pStyle w:val="BodyText"/>
              <w:spacing w:before="0"/>
              <w:rPr>
                <w:ins w:id="5139" w:author="Cao, Ross" w:date="2025-12-24T14:01:00Z" w16du:dateUtc="2025-12-24T22:01:00Z"/>
                <w:sz w:val="20"/>
                <w:szCs w:val="20"/>
                <w:rPrChange w:id="5140" w:author="Song, Xuehang" w:date="2026-01-08T04:17:00Z" w16du:dateUtc="2026-01-08T12:17:00Z">
                  <w:rPr>
                    <w:ins w:id="5141" w:author="Cao, Ross" w:date="2025-12-24T14:01:00Z" w16du:dateUtc="2025-12-24T22:01:00Z"/>
                  </w:rPr>
                </w:rPrChange>
              </w:rPr>
              <w:pPrChange w:id="5142" w:author="Song, Xuehang" w:date="2026-01-08T04:17:00Z" w16du:dateUtc="2026-01-08T12:17:00Z">
                <w:pPr/>
              </w:pPrChange>
            </w:pPr>
            <w:ins w:id="5143" w:author="Cao, Ross" w:date="2025-12-24T14:03:00Z" w16du:dateUtc="2025-12-24T22:03:00Z">
              <w:r w:rsidRPr="00C14DA2">
                <w:rPr>
                  <w:color w:val="000000"/>
                  <w:sz w:val="20"/>
                  <w:szCs w:val="20"/>
                  <w:rPrChange w:id="5144" w:author="Song, Xuehang" w:date="2026-01-08T04:17:00Z" w16du:dateUtc="2026-01-08T12:17:00Z">
                    <w:rPr>
                      <w:rFonts w:ascii="Aptos Narrow" w:hAnsi="Aptos Narrow"/>
                      <w:color w:val="000000"/>
                    </w:rPr>
                  </w:rPrChange>
                </w:rPr>
                <w:t>2024</w:t>
              </w:r>
            </w:ins>
          </w:p>
        </w:tc>
        <w:tc>
          <w:tcPr>
            <w:tcW w:w="2897" w:type="dxa"/>
            <w:vAlign w:val="center"/>
          </w:tcPr>
          <w:p w14:paraId="2AE1D633" w14:textId="504D1E34" w:rsidR="001C6992" w:rsidRPr="00C14DA2" w:rsidRDefault="001C6992">
            <w:pPr>
              <w:pStyle w:val="BodyText"/>
              <w:spacing w:before="0"/>
              <w:rPr>
                <w:ins w:id="5145" w:author="Cao, Ross" w:date="2025-12-24T14:01:00Z" w16du:dateUtc="2025-12-24T22:01:00Z"/>
                <w:sz w:val="20"/>
                <w:szCs w:val="20"/>
                <w:rPrChange w:id="5146" w:author="Song, Xuehang" w:date="2026-01-08T04:17:00Z" w16du:dateUtc="2026-01-08T12:17:00Z">
                  <w:rPr>
                    <w:ins w:id="5147" w:author="Cao, Ross" w:date="2025-12-24T14:01:00Z" w16du:dateUtc="2025-12-24T22:01:00Z"/>
                  </w:rPr>
                </w:rPrChange>
              </w:rPr>
              <w:pPrChange w:id="5148" w:author="Song, Xuehang" w:date="2026-01-08T04:17:00Z" w16du:dateUtc="2026-01-08T12:17:00Z">
                <w:pPr/>
              </w:pPrChange>
            </w:pPr>
            <w:ins w:id="5149" w:author="Cao, Ross" w:date="2025-12-24T14:03:00Z" w16du:dateUtc="2025-12-24T22:03:00Z">
              <w:r w:rsidRPr="00C14DA2">
                <w:rPr>
                  <w:color w:val="000000"/>
                  <w:sz w:val="20"/>
                  <w:szCs w:val="20"/>
                  <w:rPrChange w:id="5150" w:author="Song, Xuehang" w:date="2026-01-08T04:17:00Z" w16du:dateUtc="2026-01-08T12:17:00Z">
                    <w:rPr>
                      <w:rFonts w:ascii="Aptos Narrow" w:hAnsi="Aptos Narrow"/>
                      <w:color w:val="000000"/>
                    </w:rPr>
                  </w:rPrChange>
                </w:rPr>
                <w:t>Sequence models</w:t>
              </w:r>
            </w:ins>
          </w:p>
        </w:tc>
        <w:tc>
          <w:tcPr>
            <w:tcW w:w="3551" w:type="dxa"/>
            <w:vAlign w:val="center"/>
          </w:tcPr>
          <w:p w14:paraId="34E32B6F" w14:textId="398C88C8" w:rsidR="001C6992" w:rsidRPr="00C14DA2" w:rsidRDefault="001C6992">
            <w:pPr>
              <w:pStyle w:val="BodyText"/>
              <w:spacing w:before="0"/>
              <w:rPr>
                <w:ins w:id="5151" w:author="Cao, Ross" w:date="2025-12-24T14:01:00Z" w16du:dateUtc="2025-12-24T22:01:00Z"/>
                <w:sz w:val="20"/>
                <w:szCs w:val="20"/>
                <w:rPrChange w:id="5152" w:author="Song, Xuehang" w:date="2026-01-08T04:17:00Z" w16du:dateUtc="2026-01-08T12:17:00Z">
                  <w:rPr>
                    <w:ins w:id="5153" w:author="Cao, Ross" w:date="2025-12-24T14:01:00Z" w16du:dateUtc="2025-12-24T22:01:00Z"/>
                  </w:rPr>
                </w:rPrChange>
              </w:rPr>
              <w:pPrChange w:id="5154" w:author="Song, Xuehang" w:date="2026-01-08T04:17:00Z" w16du:dateUtc="2026-01-08T12:17:00Z">
                <w:pPr/>
              </w:pPrChange>
            </w:pPr>
            <w:ins w:id="5155" w:author="Cao, Ross" w:date="2025-12-24T14:03:00Z" w16du:dateUtc="2025-12-24T22:03:00Z">
              <w:r w:rsidRPr="00C14DA2">
                <w:rPr>
                  <w:color w:val="000000"/>
                  <w:sz w:val="20"/>
                  <w:szCs w:val="20"/>
                  <w:rPrChange w:id="5156" w:author="Song, Xuehang" w:date="2026-01-08T04:17:00Z" w16du:dateUtc="2026-01-08T12:17:00Z">
                    <w:rPr>
                      <w:rFonts w:ascii="Aptos Narrow" w:hAnsi="Aptos Narrow"/>
                      <w:color w:val="000000"/>
                    </w:rPr>
                  </w:rPrChange>
                </w:rPr>
                <w:t>Monitoring &amp; time-series prediction</w:t>
              </w:r>
            </w:ins>
          </w:p>
        </w:tc>
        <w:tc>
          <w:tcPr>
            <w:tcW w:w="3094" w:type="dxa"/>
            <w:vAlign w:val="center"/>
          </w:tcPr>
          <w:p w14:paraId="0A06110D" w14:textId="5F683CF7" w:rsidR="001C6992" w:rsidRPr="00C14DA2" w:rsidRDefault="001C6992">
            <w:pPr>
              <w:pStyle w:val="BodyText"/>
              <w:spacing w:before="0"/>
              <w:rPr>
                <w:ins w:id="5157" w:author="Cao, Ross" w:date="2025-12-24T14:01:00Z" w16du:dateUtc="2025-12-24T22:01:00Z"/>
                <w:sz w:val="20"/>
                <w:szCs w:val="20"/>
                <w:rPrChange w:id="5158" w:author="Song, Xuehang" w:date="2026-01-08T04:17:00Z" w16du:dateUtc="2026-01-08T12:17:00Z">
                  <w:rPr>
                    <w:ins w:id="5159" w:author="Cao, Ross" w:date="2025-12-24T14:01:00Z" w16du:dateUtc="2025-12-24T22:01:00Z"/>
                  </w:rPr>
                </w:rPrChange>
              </w:rPr>
              <w:pPrChange w:id="5160" w:author="Song, Xuehang" w:date="2026-01-08T04:17:00Z" w16du:dateUtc="2026-01-08T12:17:00Z">
                <w:pPr/>
              </w:pPrChange>
            </w:pPr>
            <w:ins w:id="5161" w:author="Cao, Ross" w:date="2025-12-24T14:03:00Z" w16du:dateUtc="2025-12-24T22:03:00Z">
              <w:r w:rsidRPr="00C14DA2">
                <w:rPr>
                  <w:color w:val="000000"/>
                  <w:sz w:val="20"/>
                  <w:szCs w:val="20"/>
                  <w:rPrChange w:id="5162" w:author="Song, Xuehang" w:date="2026-01-08T04:17:00Z" w16du:dateUtc="2026-01-08T12:17:00Z">
                    <w:rPr>
                      <w:rFonts w:ascii="Aptos Narrow" w:hAnsi="Aptos Narrow"/>
                      <w:color w:val="000000"/>
                    </w:rPr>
                  </w:rPrChange>
                </w:rPr>
                <w:t>Coastal aquifers / seawater intrusion</w:t>
              </w:r>
            </w:ins>
          </w:p>
        </w:tc>
        <w:tc>
          <w:tcPr>
            <w:tcW w:w="2689" w:type="dxa"/>
            <w:vAlign w:val="center"/>
          </w:tcPr>
          <w:p w14:paraId="25C8DD64" w14:textId="6431B5B4" w:rsidR="001C6992" w:rsidRPr="00C14DA2" w:rsidRDefault="00CA5D58">
            <w:pPr>
              <w:pStyle w:val="BodyText"/>
              <w:spacing w:before="0"/>
              <w:rPr>
                <w:ins w:id="5163" w:author="Cao, Ross" w:date="2025-12-24T14:01:00Z" w16du:dateUtc="2025-12-24T22:01:00Z"/>
                <w:sz w:val="20"/>
                <w:szCs w:val="20"/>
                <w:rPrChange w:id="5164" w:author="Song, Xuehang" w:date="2026-01-08T04:17:00Z" w16du:dateUtc="2026-01-08T12:17:00Z">
                  <w:rPr>
                    <w:ins w:id="5165" w:author="Cao, Ross" w:date="2025-12-24T14:01:00Z" w16du:dateUtc="2025-12-24T22:01:00Z"/>
                  </w:rPr>
                </w:rPrChange>
              </w:rPr>
              <w:pPrChange w:id="5166" w:author="Song, Xuehang" w:date="2026-01-08T04:17:00Z" w16du:dateUtc="2026-01-08T12:17:00Z">
                <w:pPr/>
              </w:pPrChange>
            </w:pPr>
            <w:r w:rsidRPr="00C14DA2">
              <w:rPr>
                <w:sz w:val="20"/>
                <w:szCs w:val="20"/>
                <w:rPrChange w:id="5167" w:author="Song, Xuehang" w:date="2026-01-08T04:17:00Z" w16du:dateUtc="2026-01-08T12:17:00Z">
                  <w:rPr/>
                </w:rPrChange>
              </w:rPr>
              <w:fldChar w:fldCharType="begin"/>
            </w:r>
            <w:r w:rsidRPr="00C14DA2">
              <w:rPr>
                <w:sz w:val="20"/>
                <w:szCs w:val="20"/>
                <w:rPrChange w:id="5168" w:author="Song, Xuehang" w:date="2026-01-08T04:17:00Z" w16du:dateUtc="2026-01-08T12:17:00Z">
                  <w:rPr/>
                </w:rPrChange>
              </w:rPr>
              <w:instrText xml:space="preserve"> ADDIN EN.CITE &lt;EndNote&gt;&lt;Cite&gt;&lt;Author&gt;Xie&lt;/Author&gt;&lt;Year&gt;2024&lt;/Year&gt;&lt;RecNum&gt;599&lt;/RecNum&gt;&lt;DisplayText&gt;(Xie and Zhang, 2024)&lt;/DisplayText&gt;&lt;record&gt;&lt;rec-number&gt;599&lt;/rec-number&gt;&lt;foreign-keys&gt;&lt;key app="EN" db-id="avewzwavpffw96ewpdx505tfdawpfpatfzve" timestamp="1764207694"&gt;599&lt;/key&gt;&lt;/foreign-keys&gt;&lt;ref-type name="Journal Article"&gt;17&lt;/ref-type&gt;&lt;contributors&gt;&lt;authors&gt;&lt;author&gt;Xie, Xuan&lt;/author&gt;&lt;author&gt;Zhang, Xiaodong&lt;/author&gt;&lt;/authors&gt;&lt;/contributors&gt;&lt;titles&gt;&lt;title&gt;Development of a deep surrogate model with spatiotemporal characteristics mining capabilities for the prediction of groundwater level in coastal areas&lt;/title&gt;&lt;secondary-title&gt;Journal of Environmental Management&lt;/secondary-title&gt;&lt;/titles&gt;&lt;periodical&gt;&lt;full-title&gt;Journal of Environmental Management&lt;/full-title&gt;&lt;/periodical&gt;&lt;pages&gt;122724&lt;/pages&gt;&lt;volume&gt;370&lt;/volume&gt;&lt;keywords&gt;&lt;keyword&gt;Groundwater level forecasting&lt;/keyword&gt;&lt;keyword&gt;Spatio-temporal attention&lt;/keyword&gt;&lt;keyword&gt;Multivariate time series&lt;/keyword&gt;&lt;keyword&gt;STA-GRU&lt;/keyword&gt;&lt;keyword&gt;Coastal region&lt;/keyword&gt;&lt;/keywords&gt;&lt;dates&gt;&lt;year&gt;2024&lt;/year&gt;&lt;pub-dates&gt;&lt;date&gt;2024/11/01/&lt;/date&gt;&lt;/pub-dates&gt;&lt;/dates&gt;&lt;isbn&gt;0301-4797&lt;/isbn&gt;&lt;label&gt;Sequence models&lt;/label&gt;&lt;urls&gt;&lt;related-urls&gt;&lt;url&gt;https://www.sciencedirect.com/science/article/pii/S0301479724027105&lt;/url&gt;&lt;/related-urls&gt;&lt;/urls&gt;&lt;electronic-resource-num&gt;https://doi.org/10.1016/j.jenvman.2024.122724&lt;/electronic-resource-num&gt;&lt;research-notes&gt;Monitoring &amp;amp; time-series prediction&lt;/research-notes&gt;&lt;/record&gt;&lt;/Cite&gt;&lt;/EndNote&gt;</w:instrText>
            </w:r>
            <w:r w:rsidRPr="00C14DA2">
              <w:rPr>
                <w:sz w:val="20"/>
                <w:szCs w:val="20"/>
                <w:rPrChange w:id="5169" w:author="Song, Xuehang" w:date="2026-01-08T04:17:00Z" w16du:dateUtc="2026-01-08T12:17:00Z">
                  <w:rPr/>
                </w:rPrChange>
              </w:rPr>
              <w:fldChar w:fldCharType="separate"/>
            </w:r>
            <w:r w:rsidRPr="00C14DA2">
              <w:rPr>
                <w:noProof/>
                <w:sz w:val="20"/>
                <w:szCs w:val="20"/>
                <w:rPrChange w:id="5170" w:author="Song, Xuehang" w:date="2026-01-08T04:17:00Z" w16du:dateUtc="2026-01-08T12:17:00Z">
                  <w:rPr>
                    <w:noProof/>
                  </w:rPr>
                </w:rPrChange>
              </w:rPr>
              <w:t>(Xie and Zhang, 2024)</w:t>
            </w:r>
            <w:r w:rsidRPr="00C14DA2">
              <w:rPr>
                <w:sz w:val="20"/>
                <w:szCs w:val="20"/>
                <w:rPrChange w:id="5171" w:author="Song, Xuehang" w:date="2026-01-08T04:17:00Z" w16du:dateUtc="2026-01-08T12:17:00Z">
                  <w:rPr/>
                </w:rPrChange>
              </w:rPr>
              <w:fldChar w:fldCharType="end"/>
            </w:r>
          </w:p>
        </w:tc>
      </w:tr>
      <w:tr w:rsidR="00C14DA2" w:rsidRPr="00C14DA2" w14:paraId="7010113B" w14:textId="77777777" w:rsidTr="00C14DA2">
        <w:trPr>
          <w:trHeight w:val="481"/>
          <w:ins w:id="5172" w:author="Cao, Ross" w:date="2025-12-24T14:01:00Z"/>
        </w:trPr>
        <w:tc>
          <w:tcPr>
            <w:tcW w:w="1215" w:type="dxa"/>
            <w:vAlign w:val="center"/>
          </w:tcPr>
          <w:p w14:paraId="2789CEEB" w14:textId="3CF7C78B" w:rsidR="001C6992" w:rsidRPr="00C14DA2" w:rsidRDefault="001C6992">
            <w:pPr>
              <w:pStyle w:val="BodyText"/>
              <w:spacing w:before="0"/>
              <w:rPr>
                <w:ins w:id="5173" w:author="Cao, Ross" w:date="2025-12-24T14:01:00Z" w16du:dateUtc="2025-12-24T22:01:00Z"/>
                <w:sz w:val="20"/>
                <w:szCs w:val="20"/>
                <w:rPrChange w:id="5174" w:author="Song, Xuehang" w:date="2026-01-08T04:17:00Z" w16du:dateUtc="2026-01-08T12:17:00Z">
                  <w:rPr>
                    <w:ins w:id="5175" w:author="Cao, Ross" w:date="2025-12-24T14:01:00Z" w16du:dateUtc="2025-12-24T22:01:00Z"/>
                  </w:rPr>
                </w:rPrChange>
              </w:rPr>
              <w:pPrChange w:id="5176" w:author="Song, Xuehang" w:date="2026-01-08T04:17:00Z" w16du:dateUtc="2026-01-08T12:17:00Z">
                <w:pPr/>
              </w:pPrChange>
            </w:pPr>
            <w:ins w:id="5177" w:author="Cao, Ross" w:date="2025-12-24T14:03:00Z" w16du:dateUtc="2025-12-24T22:03:00Z">
              <w:r w:rsidRPr="00C14DA2">
                <w:rPr>
                  <w:color w:val="000000"/>
                  <w:sz w:val="20"/>
                  <w:szCs w:val="20"/>
                  <w:rPrChange w:id="5178" w:author="Song, Xuehang" w:date="2026-01-08T04:17:00Z" w16du:dateUtc="2026-01-08T12:17:00Z">
                    <w:rPr>
                      <w:rFonts w:ascii="Aptos Narrow" w:hAnsi="Aptos Narrow"/>
                      <w:color w:val="000000"/>
                    </w:rPr>
                  </w:rPrChange>
                </w:rPr>
                <w:t>2025</w:t>
              </w:r>
            </w:ins>
          </w:p>
        </w:tc>
        <w:tc>
          <w:tcPr>
            <w:tcW w:w="2897" w:type="dxa"/>
            <w:vAlign w:val="center"/>
          </w:tcPr>
          <w:p w14:paraId="6CD3E51C" w14:textId="08AEE3FC" w:rsidR="001C6992" w:rsidRPr="00C14DA2" w:rsidRDefault="001C6992">
            <w:pPr>
              <w:pStyle w:val="BodyText"/>
              <w:spacing w:before="0"/>
              <w:rPr>
                <w:ins w:id="5179" w:author="Cao, Ross" w:date="2025-12-24T14:01:00Z" w16du:dateUtc="2025-12-24T22:01:00Z"/>
                <w:sz w:val="20"/>
                <w:szCs w:val="20"/>
                <w:rPrChange w:id="5180" w:author="Song, Xuehang" w:date="2026-01-08T04:17:00Z" w16du:dateUtc="2026-01-08T12:17:00Z">
                  <w:rPr>
                    <w:ins w:id="5181" w:author="Cao, Ross" w:date="2025-12-24T14:01:00Z" w16du:dateUtc="2025-12-24T22:01:00Z"/>
                  </w:rPr>
                </w:rPrChange>
              </w:rPr>
              <w:pPrChange w:id="5182" w:author="Song, Xuehang" w:date="2026-01-08T04:17:00Z" w16du:dateUtc="2026-01-08T12:17:00Z">
                <w:pPr/>
              </w:pPrChange>
            </w:pPr>
            <w:ins w:id="5183" w:author="Cao, Ross" w:date="2025-12-24T14:03:00Z" w16du:dateUtc="2025-12-24T22:03:00Z">
              <w:r w:rsidRPr="00C14DA2">
                <w:rPr>
                  <w:color w:val="000000"/>
                  <w:sz w:val="20"/>
                  <w:szCs w:val="20"/>
                  <w:rPrChange w:id="5184" w:author="Song, Xuehang" w:date="2026-01-08T04:17:00Z" w16du:dateUtc="2026-01-08T12:17:00Z">
                    <w:rPr>
                      <w:rFonts w:ascii="Aptos Narrow" w:hAnsi="Aptos Narrow"/>
                      <w:color w:val="000000"/>
                    </w:rPr>
                  </w:rPrChange>
                </w:rPr>
                <w:t>Sequence models</w:t>
              </w:r>
            </w:ins>
          </w:p>
        </w:tc>
        <w:tc>
          <w:tcPr>
            <w:tcW w:w="3551" w:type="dxa"/>
            <w:vAlign w:val="center"/>
          </w:tcPr>
          <w:p w14:paraId="180957EA" w14:textId="386CEEC6" w:rsidR="001C6992" w:rsidRPr="00C14DA2" w:rsidRDefault="001C6992">
            <w:pPr>
              <w:pStyle w:val="BodyText"/>
              <w:spacing w:before="0"/>
              <w:rPr>
                <w:ins w:id="5185" w:author="Cao, Ross" w:date="2025-12-24T14:01:00Z" w16du:dateUtc="2025-12-24T22:01:00Z"/>
                <w:sz w:val="20"/>
                <w:szCs w:val="20"/>
                <w:rPrChange w:id="5186" w:author="Song, Xuehang" w:date="2026-01-08T04:17:00Z" w16du:dateUtc="2026-01-08T12:17:00Z">
                  <w:rPr>
                    <w:ins w:id="5187" w:author="Cao, Ross" w:date="2025-12-24T14:01:00Z" w16du:dateUtc="2025-12-24T22:01:00Z"/>
                  </w:rPr>
                </w:rPrChange>
              </w:rPr>
              <w:pPrChange w:id="5188" w:author="Song, Xuehang" w:date="2026-01-08T04:17:00Z" w16du:dateUtc="2026-01-08T12:17:00Z">
                <w:pPr/>
              </w:pPrChange>
            </w:pPr>
            <w:ins w:id="5189" w:author="Cao, Ross" w:date="2025-12-24T14:03:00Z" w16du:dateUtc="2025-12-24T22:03:00Z">
              <w:r w:rsidRPr="00C14DA2">
                <w:rPr>
                  <w:color w:val="000000"/>
                  <w:sz w:val="20"/>
                  <w:szCs w:val="20"/>
                  <w:rPrChange w:id="5190" w:author="Song, Xuehang" w:date="2026-01-08T04:17:00Z" w16du:dateUtc="2026-01-08T12:17:00Z">
                    <w:rPr>
                      <w:rFonts w:ascii="Aptos Narrow" w:hAnsi="Aptos Narrow"/>
                      <w:color w:val="000000"/>
                    </w:rPr>
                  </w:rPrChange>
                </w:rPr>
                <w:t>Forward emulation</w:t>
              </w:r>
            </w:ins>
          </w:p>
        </w:tc>
        <w:tc>
          <w:tcPr>
            <w:tcW w:w="3094" w:type="dxa"/>
            <w:vAlign w:val="center"/>
          </w:tcPr>
          <w:p w14:paraId="397E5F7C" w14:textId="4610EC8F" w:rsidR="001C6992" w:rsidRPr="00C14DA2" w:rsidRDefault="001C6992">
            <w:pPr>
              <w:pStyle w:val="BodyText"/>
              <w:spacing w:before="0"/>
              <w:rPr>
                <w:ins w:id="5191" w:author="Cao, Ross" w:date="2025-12-24T14:01:00Z" w16du:dateUtc="2025-12-24T22:01:00Z"/>
                <w:sz w:val="20"/>
                <w:szCs w:val="20"/>
                <w:rPrChange w:id="5192" w:author="Song, Xuehang" w:date="2026-01-08T04:17:00Z" w16du:dateUtc="2026-01-08T12:17:00Z">
                  <w:rPr>
                    <w:ins w:id="5193" w:author="Cao, Ross" w:date="2025-12-24T14:01:00Z" w16du:dateUtc="2025-12-24T22:01:00Z"/>
                  </w:rPr>
                </w:rPrChange>
              </w:rPr>
              <w:pPrChange w:id="5194" w:author="Song, Xuehang" w:date="2026-01-08T04:17:00Z" w16du:dateUtc="2026-01-08T12:17:00Z">
                <w:pPr/>
              </w:pPrChange>
            </w:pPr>
            <w:ins w:id="5195" w:author="Cao, Ross" w:date="2025-12-24T14:03:00Z" w16du:dateUtc="2025-12-24T22:03:00Z">
              <w:r w:rsidRPr="00C14DA2">
                <w:rPr>
                  <w:color w:val="000000"/>
                  <w:sz w:val="20"/>
                  <w:szCs w:val="20"/>
                  <w:rPrChange w:id="5196" w:author="Song, Xuehang" w:date="2026-01-08T04:17:00Z" w16du:dateUtc="2026-01-08T12:17:00Z">
                    <w:rPr>
                      <w:rFonts w:ascii="Aptos Narrow" w:hAnsi="Aptos Narrow"/>
                      <w:color w:val="000000"/>
                    </w:rPr>
                  </w:rPrChange>
                </w:rPr>
                <w:t>Groundwater flow / fluid mechanics</w:t>
              </w:r>
            </w:ins>
          </w:p>
        </w:tc>
        <w:tc>
          <w:tcPr>
            <w:tcW w:w="2689" w:type="dxa"/>
            <w:vAlign w:val="center"/>
          </w:tcPr>
          <w:p w14:paraId="4021E9B8" w14:textId="43A82A40" w:rsidR="001C6992" w:rsidRPr="00C14DA2" w:rsidRDefault="00CA5D58">
            <w:pPr>
              <w:pStyle w:val="BodyText"/>
              <w:spacing w:before="0"/>
              <w:rPr>
                <w:ins w:id="5197" w:author="Cao, Ross" w:date="2025-12-24T14:01:00Z" w16du:dateUtc="2025-12-24T22:01:00Z"/>
                <w:sz w:val="20"/>
                <w:szCs w:val="20"/>
                <w:rPrChange w:id="5198" w:author="Song, Xuehang" w:date="2026-01-08T04:17:00Z" w16du:dateUtc="2026-01-08T12:17:00Z">
                  <w:rPr>
                    <w:ins w:id="5199" w:author="Cao, Ross" w:date="2025-12-24T14:01:00Z" w16du:dateUtc="2025-12-24T22:01:00Z"/>
                  </w:rPr>
                </w:rPrChange>
              </w:rPr>
              <w:pPrChange w:id="5200" w:author="Song, Xuehang" w:date="2026-01-08T04:17:00Z" w16du:dateUtc="2026-01-08T12:17:00Z">
                <w:pPr/>
              </w:pPrChange>
            </w:pPr>
            <w:r w:rsidRPr="00C14DA2">
              <w:rPr>
                <w:sz w:val="20"/>
                <w:szCs w:val="20"/>
                <w:rPrChange w:id="5201" w:author="Song, Xuehang" w:date="2026-01-08T04:17:00Z" w16du:dateUtc="2026-01-08T12:17:00Z">
                  <w:rPr/>
                </w:rPrChange>
              </w:rPr>
              <w:fldChar w:fldCharType="begin"/>
            </w:r>
            <w:r w:rsidRPr="00C14DA2">
              <w:rPr>
                <w:sz w:val="20"/>
                <w:szCs w:val="20"/>
                <w:rPrChange w:id="5202" w:author="Song, Xuehang" w:date="2026-01-08T04:17:00Z" w16du:dateUtc="2026-01-08T12:17:00Z">
                  <w:rPr/>
                </w:rPrChange>
              </w:rPr>
              <w:instrText xml:space="preserve"> ADDIN EN.CITE &lt;EndNote&gt;&lt;Cite&gt;&lt;Author&gt;Li&lt;/Author&gt;&lt;Year&gt;2025&lt;/Year&gt;&lt;RecNum&gt;601&lt;/RecNum&gt;&lt;DisplayText&gt;(Li et al., 2025)&lt;/DisplayText&gt;&lt;record&gt;&lt;rec-number&gt;601&lt;/rec-number&gt;&lt;foreign-keys&gt;&lt;key app="EN" db-id="avewzwavpffw96ewpdx505tfdawpfpatfzve" timestamp="1764208302"&gt;601&lt;/key&gt;&lt;/foreign-keys&gt;&lt;ref-type name="Journal Article"&gt;17&lt;/ref-type&gt;&lt;contributors&gt;&lt;authors&gt;&lt;author&gt;Li, Xiang&lt;/author&gt;&lt;author&gt;Peng, Chaoyang&lt;/author&gt;&lt;author&gt;Zhao, Yule&lt;/author&gt;&lt;author&gt;Xia, Xuemin&lt;/author&gt;&lt;/authors&gt;&lt;/contributors&gt;&lt;titles&gt;&lt;title&gt;A Hybrid DSCNN-GRU Based Surrogate Model for Transient Groundwater Flow Prediction&lt;/title&gt;&lt;secondary-title&gt;Applied Sciences&lt;/secondary-title&gt;&lt;/titles&gt;&lt;periodical&gt;&lt;full-title&gt;Applied Sciences&lt;/full-title&gt;&lt;/periodical&gt;&lt;pages&gt;4576&lt;/pages&gt;&lt;volume&gt;15&lt;/volume&gt;&lt;number&gt;8&lt;/number&gt;&lt;dates&gt;&lt;year&gt;2025&lt;/year&gt;&lt;/dates&gt;&lt;isbn&gt;2076-3417&lt;/isbn&gt;&lt;accession-num&gt;doi:10.3390/app15084576&lt;/accession-num&gt;&lt;label&gt;Sequence models&lt;/label&gt;&lt;urls&gt;&lt;related-urls&gt;&lt;url&gt;https://www.mdpi.com/2076-3417/15/8/4576&lt;/url&gt;&lt;/related-urls&gt;&lt;/urls&gt;&lt;research-notes&gt;Forward emulation&lt;/research-notes&gt;&lt;/record&gt;&lt;/Cite&gt;&lt;/EndNote&gt;</w:instrText>
            </w:r>
            <w:r w:rsidRPr="00C14DA2">
              <w:rPr>
                <w:sz w:val="20"/>
                <w:szCs w:val="20"/>
                <w:rPrChange w:id="5203" w:author="Song, Xuehang" w:date="2026-01-08T04:17:00Z" w16du:dateUtc="2026-01-08T12:17:00Z">
                  <w:rPr/>
                </w:rPrChange>
              </w:rPr>
              <w:fldChar w:fldCharType="separate"/>
            </w:r>
            <w:r w:rsidRPr="00C14DA2">
              <w:rPr>
                <w:noProof/>
                <w:sz w:val="20"/>
                <w:szCs w:val="20"/>
                <w:rPrChange w:id="5204" w:author="Song, Xuehang" w:date="2026-01-08T04:17:00Z" w16du:dateUtc="2026-01-08T12:17:00Z">
                  <w:rPr>
                    <w:noProof/>
                  </w:rPr>
                </w:rPrChange>
              </w:rPr>
              <w:t>(Li et al., 2025)</w:t>
            </w:r>
            <w:r w:rsidRPr="00C14DA2">
              <w:rPr>
                <w:sz w:val="20"/>
                <w:szCs w:val="20"/>
                <w:rPrChange w:id="5205" w:author="Song, Xuehang" w:date="2026-01-08T04:17:00Z" w16du:dateUtc="2026-01-08T12:17:00Z">
                  <w:rPr/>
                </w:rPrChange>
              </w:rPr>
              <w:fldChar w:fldCharType="end"/>
            </w:r>
          </w:p>
        </w:tc>
      </w:tr>
      <w:tr w:rsidR="00C14DA2" w:rsidRPr="00C14DA2" w14:paraId="680CBBB2" w14:textId="77777777" w:rsidTr="00C14DA2">
        <w:trPr>
          <w:trHeight w:val="481"/>
          <w:ins w:id="5206" w:author="Cao, Ross" w:date="2025-12-24T14:01:00Z"/>
        </w:trPr>
        <w:tc>
          <w:tcPr>
            <w:tcW w:w="1215" w:type="dxa"/>
            <w:vAlign w:val="center"/>
          </w:tcPr>
          <w:p w14:paraId="23B7069C" w14:textId="1250007F" w:rsidR="001C6992" w:rsidRPr="00C14DA2" w:rsidRDefault="001C6992">
            <w:pPr>
              <w:pStyle w:val="BodyText"/>
              <w:spacing w:before="0"/>
              <w:rPr>
                <w:ins w:id="5207" w:author="Cao, Ross" w:date="2025-12-24T14:01:00Z" w16du:dateUtc="2025-12-24T22:01:00Z"/>
                <w:sz w:val="20"/>
                <w:szCs w:val="20"/>
                <w:rPrChange w:id="5208" w:author="Song, Xuehang" w:date="2026-01-08T04:17:00Z" w16du:dateUtc="2026-01-08T12:17:00Z">
                  <w:rPr>
                    <w:ins w:id="5209" w:author="Cao, Ross" w:date="2025-12-24T14:01:00Z" w16du:dateUtc="2025-12-24T22:01:00Z"/>
                  </w:rPr>
                </w:rPrChange>
              </w:rPr>
              <w:pPrChange w:id="5210" w:author="Song, Xuehang" w:date="2026-01-08T04:17:00Z" w16du:dateUtc="2026-01-08T12:17:00Z">
                <w:pPr/>
              </w:pPrChange>
            </w:pPr>
            <w:ins w:id="5211" w:author="Cao, Ross" w:date="2025-12-24T14:03:00Z" w16du:dateUtc="2025-12-24T22:03:00Z">
              <w:r w:rsidRPr="00C14DA2">
                <w:rPr>
                  <w:color w:val="000000"/>
                  <w:sz w:val="20"/>
                  <w:szCs w:val="20"/>
                  <w:rPrChange w:id="5212" w:author="Song, Xuehang" w:date="2026-01-08T04:17:00Z" w16du:dateUtc="2026-01-08T12:17:00Z">
                    <w:rPr>
                      <w:rFonts w:ascii="Aptos Narrow" w:hAnsi="Aptos Narrow"/>
                      <w:color w:val="000000"/>
                    </w:rPr>
                  </w:rPrChange>
                </w:rPr>
                <w:t>2025</w:t>
              </w:r>
            </w:ins>
          </w:p>
        </w:tc>
        <w:tc>
          <w:tcPr>
            <w:tcW w:w="2897" w:type="dxa"/>
            <w:vAlign w:val="center"/>
          </w:tcPr>
          <w:p w14:paraId="3F855B37" w14:textId="222FB3BF" w:rsidR="001C6992" w:rsidRPr="00C14DA2" w:rsidRDefault="001C6992">
            <w:pPr>
              <w:pStyle w:val="BodyText"/>
              <w:spacing w:before="0"/>
              <w:rPr>
                <w:ins w:id="5213" w:author="Cao, Ross" w:date="2025-12-24T14:01:00Z" w16du:dateUtc="2025-12-24T22:01:00Z"/>
                <w:sz w:val="20"/>
                <w:szCs w:val="20"/>
                <w:rPrChange w:id="5214" w:author="Song, Xuehang" w:date="2026-01-08T04:17:00Z" w16du:dateUtc="2026-01-08T12:17:00Z">
                  <w:rPr>
                    <w:ins w:id="5215" w:author="Cao, Ross" w:date="2025-12-24T14:01:00Z" w16du:dateUtc="2025-12-24T22:01:00Z"/>
                  </w:rPr>
                </w:rPrChange>
              </w:rPr>
              <w:pPrChange w:id="5216" w:author="Song, Xuehang" w:date="2026-01-08T04:17:00Z" w16du:dateUtc="2026-01-08T12:17:00Z">
                <w:pPr/>
              </w:pPrChange>
            </w:pPr>
            <w:ins w:id="5217" w:author="Cao, Ross" w:date="2025-12-24T14:03:00Z" w16du:dateUtc="2025-12-24T22:03:00Z">
              <w:r w:rsidRPr="00C14DA2">
                <w:rPr>
                  <w:color w:val="000000"/>
                  <w:sz w:val="20"/>
                  <w:szCs w:val="20"/>
                  <w:rPrChange w:id="5218" w:author="Song, Xuehang" w:date="2026-01-08T04:17:00Z" w16du:dateUtc="2026-01-08T12:17:00Z">
                    <w:rPr>
                      <w:rFonts w:ascii="Aptos Narrow" w:hAnsi="Aptos Narrow"/>
                      <w:color w:val="000000"/>
                    </w:rPr>
                  </w:rPrChange>
                </w:rPr>
                <w:t>Regression &amp; classical surrogates</w:t>
              </w:r>
            </w:ins>
          </w:p>
        </w:tc>
        <w:tc>
          <w:tcPr>
            <w:tcW w:w="3551" w:type="dxa"/>
            <w:vAlign w:val="center"/>
          </w:tcPr>
          <w:p w14:paraId="7A091937" w14:textId="1B0F754A" w:rsidR="001C6992" w:rsidRPr="00C14DA2" w:rsidRDefault="001C6992">
            <w:pPr>
              <w:pStyle w:val="BodyText"/>
              <w:spacing w:before="0"/>
              <w:rPr>
                <w:ins w:id="5219" w:author="Cao, Ross" w:date="2025-12-24T14:01:00Z" w16du:dateUtc="2025-12-24T22:01:00Z"/>
                <w:sz w:val="20"/>
                <w:szCs w:val="20"/>
                <w:rPrChange w:id="5220" w:author="Song, Xuehang" w:date="2026-01-08T04:17:00Z" w16du:dateUtc="2026-01-08T12:17:00Z">
                  <w:rPr>
                    <w:ins w:id="5221" w:author="Cao, Ross" w:date="2025-12-24T14:01:00Z" w16du:dateUtc="2025-12-24T22:01:00Z"/>
                  </w:rPr>
                </w:rPrChange>
              </w:rPr>
              <w:pPrChange w:id="5222" w:author="Song, Xuehang" w:date="2026-01-08T04:17:00Z" w16du:dateUtc="2026-01-08T12:17:00Z">
                <w:pPr/>
              </w:pPrChange>
            </w:pPr>
            <w:ins w:id="5223" w:author="Cao, Ross" w:date="2025-12-24T14:03:00Z" w16du:dateUtc="2025-12-24T22:03:00Z">
              <w:r w:rsidRPr="00C14DA2">
                <w:rPr>
                  <w:color w:val="000000"/>
                  <w:sz w:val="20"/>
                  <w:szCs w:val="20"/>
                  <w:rPrChange w:id="5224" w:author="Song, Xuehang" w:date="2026-01-08T04:17:00Z" w16du:dateUtc="2026-01-08T12:17:00Z">
                    <w:rPr>
                      <w:rFonts w:ascii="Aptos Narrow" w:hAnsi="Aptos Narrow"/>
                      <w:color w:val="000000"/>
                    </w:rPr>
                  </w:rPrChange>
                </w:rPr>
                <w:t>Forward emulation</w:t>
              </w:r>
            </w:ins>
          </w:p>
        </w:tc>
        <w:tc>
          <w:tcPr>
            <w:tcW w:w="3094" w:type="dxa"/>
            <w:vAlign w:val="center"/>
          </w:tcPr>
          <w:p w14:paraId="4A195F65" w14:textId="3B1355A0" w:rsidR="001C6992" w:rsidRPr="00C14DA2" w:rsidRDefault="001C6992">
            <w:pPr>
              <w:pStyle w:val="BodyText"/>
              <w:spacing w:before="0"/>
              <w:rPr>
                <w:ins w:id="5225" w:author="Cao, Ross" w:date="2025-12-24T14:01:00Z" w16du:dateUtc="2025-12-24T22:01:00Z"/>
                <w:sz w:val="20"/>
                <w:szCs w:val="20"/>
                <w:rPrChange w:id="5226" w:author="Song, Xuehang" w:date="2026-01-08T04:17:00Z" w16du:dateUtc="2026-01-08T12:17:00Z">
                  <w:rPr>
                    <w:ins w:id="5227" w:author="Cao, Ross" w:date="2025-12-24T14:01:00Z" w16du:dateUtc="2025-12-24T22:01:00Z"/>
                  </w:rPr>
                </w:rPrChange>
              </w:rPr>
              <w:pPrChange w:id="5228" w:author="Song, Xuehang" w:date="2026-01-08T04:17:00Z" w16du:dateUtc="2026-01-08T12:17:00Z">
                <w:pPr/>
              </w:pPrChange>
            </w:pPr>
            <w:ins w:id="5229" w:author="Cao, Ross" w:date="2025-12-24T14:03:00Z" w16du:dateUtc="2025-12-24T22:03:00Z">
              <w:r w:rsidRPr="00C14DA2">
                <w:rPr>
                  <w:color w:val="000000"/>
                  <w:sz w:val="20"/>
                  <w:szCs w:val="20"/>
                  <w:rPrChange w:id="5230" w:author="Song, Xuehang" w:date="2026-01-08T04:17:00Z" w16du:dateUtc="2026-01-08T12:17:00Z">
                    <w:rPr>
                      <w:rFonts w:ascii="Aptos Narrow" w:hAnsi="Aptos Narrow"/>
                      <w:color w:val="000000"/>
                    </w:rPr>
                  </w:rPrChange>
                </w:rPr>
                <w:t>Contaminant hydrogeology / remediation</w:t>
              </w:r>
            </w:ins>
          </w:p>
        </w:tc>
        <w:tc>
          <w:tcPr>
            <w:tcW w:w="2689" w:type="dxa"/>
            <w:vAlign w:val="center"/>
          </w:tcPr>
          <w:p w14:paraId="4A6D8ED1" w14:textId="467C2221" w:rsidR="001C6992" w:rsidRPr="00C14DA2" w:rsidRDefault="00CA5D58">
            <w:pPr>
              <w:pStyle w:val="BodyText"/>
              <w:spacing w:before="0"/>
              <w:rPr>
                <w:ins w:id="5231" w:author="Cao, Ross" w:date="2025-12-24T14:01:00Z" w16du:dateUtc="2025-12-24T22:01:00Z"/>
                <w:sz w:val="20"/>
                <w:szCs w:val="20"/>
                <w:rPrChange w:id="5232" w:author="Song, Xuehang" w:date="2026-01-08T04:17:00Z" w16du:dateUtc="2026-01-08T12:17:00Z">
                  <w:rPr>
                    <w:ins w:id="5233" w:author="Cao, Ross" w:date="2025-12-24T14:01:00Z" w16du:dateUtc="2025-12-24T22:01:00Z"/>
                  </w:rPr>
                </w:rPrChange>
              </w:rPr>
              <w:pPrChange w:id="5234" w:author="Song, Xuehang" w:date="2026-01-08T04:17:00Z" w16du:dateUtc="2026-01-08T12:17:00Z">
                <w:pPr/>
              </w:pPrChange>
            </w:pPr>
            <w:r w:rsidRPr="00C14DA2">
              <w:rPr>
                <w:sz w:val="20"/>
                <w:szCs w:val="20"/>
                <w:rPrChange w:id="5235" w:author="Song, Xuehang" w:date="2026-01-08T04:17:00Z" w16du:dateUtc="2026-01-08T12:17:00Z">
                  <w:rPr/>
                </w:rPrChange>
              </w:rPr>
              <w:fldChar w:fldCharType="begin"/>
            </w:r>
            <w:r w:rsidRPr="00C14DA2">
              <w:rPr>
                <w:sz w:val="20"/>
                <w:szCs w:val="20"/>
                <w:rPrChange w:id="5236" w:author="Song, Xuehang" w:date="2026-01-08T04:17:00Z" w16du:dateUtc="2026-01-08T12:17:00Z">
                  <w:rPr/>
                </w:rPrChange>
              </w:rPr>
              <w:instrText xml:space="preserve"> ADDIN EN.CITE &lt;EndNote&gt;&lt;Cite&gt;&lt;Author&gt;Nguyen&lt;/Author&gt;&lt;Year&gt;2025&lt;/Year&gt;&lt;RecNum&gt;515&lt;/RecNum&gt;&lt;DisplayText&gt;(Nguyen et al., 2025)&lt;/DisplayText&gt;&lt;record&gt;&lt;rec-number&gt;515&lt;/rec-number&gt;&lt;foreign-keys&gt;&lt;key app="EN" db-id="avewzwavpffw96ewpdx505tfdawpfpatfzve" timestamp="1759776011"&gt;515&lt;/key&gt;&lt;/foreign-keys&gt;&lt;ref-type name="Journal Article"&gt;17&lt;/ref-type&gt;&lt;contributors&gt;&lt;authors&gt;&lt;author&gt;Nguyen, Thu-Uyen&lt;/author&gt;&lt;author&gt;Suk, Heejun&lt;/author&gt;&lt;author&gt;Liang, Ching-Ping&lt;/author&gt;&lt;author&gt;Ho, Yu-Chieh&lt;/author&gt;&lt;author&gt;Chen, Jui-Sheng&lt;/author&gt;&lt;/authors&gt;&lt;/contributors&gt;&lt;titles&gt;&lt;title&gt;Using Machine Learning to Develop a Surrogate Model for Simulating Multispecies Contaminant Transport in Groundwater&lt;/title&gt;&lt;secondary-title&gt;Hydrology&lt;/secondary-title&gt;&lt;/titles&gt;&lt;periodical&gt;&lt;full-title&gt;Hydrology&lt;/full-title&gt;&lt;/periodical&gt;&lt;pages&gt;185&lt;/pages&gt;&lt;volume&gt;12&lt;/volume&gt;&lt;number&gt;7&lt;/number&gt;&lt;dates&gt;&lt;year&gt;2025&lt;/year&gt;&lt;/dates&gt;&lt;isbn&gt;2306-5338&lt;/isbn&gt;&lt;accession-num&gt;doi:10.3390/hydrology12070185&lt;/accession-num&gt;&lt;label&gt;Regression &amp;amp; classical surrogates&lt;/label&gt;&lt;urls&gt;&lt;related-urls&gt;&lt;url&gt;https://www.mdpi.com/2306-5338/12/7/185&lt;/url&gt;&lt;/related-urls&gt;&lt;/urls&gt;&lt;research-notes&gt;Forward emulation&lt;/research-notes&gt;&lt;/record&gt;&lt;/Cite&gt;&lt;/EndNote&gt;</w:instrText>
            </w:r>
            <w:r w:rsidRPr="00C14DA2">
              <w:rPr>
                <w:sz w:val="20"/>
                <w:szCs w:val="20"/>
                <w:rPrChange w:id="5237" w:author="Song, Xuehang" w:date="2026-01-08T04:17:00Z" w16du:dateUtc="2026-01-08T12:17:00Z">
                  <w:rPr/>
                </w:rPrChange>
              </w:rPr>
              <w:fldChar w:fldCharType="separate"/>
            </w:r>
            <w:r w:rsidRPr="00C14DA2">
              <w:rPr>
                <w:noProof/>
                <w:sz w:val="20"/>
                <w:szCs w:val="20"/>
                <w:rPrChange w:id="5238" w:author="Song, Xuehang" w:date="2026-01-08T04:17:00Z" w16du:dateUtc="2026-01-08T12:17:00Z">
                  <w:rPr>
                    <w:noProof/>
                  </w:rPr>
                </w:rPrChange>
              </w:rPr>
              <w:t>(Nguyen et al., 2025)</w:t>
            </w:r>
            <w:r w:rsidRPr="00C14DA2">
              <w:rPr>
                <w:sz w:val="20"/>
                <w:szCs w:val="20"/>
                <w:rPrChange w:id="5239" w:author="Song, Xuehang" w:date="2026-01-08T04:17:00Z" w16du:dateUtc="2026-01-08T12:17:00Z">
                  <w:rPr/>
                </w:rPrChange>
              </w:rPr>
              <w:fldChar w:fldCharType="end"/>
            </w:r>
          </w:p>
        </w:tc>
      </w:tr>
      <w:tr w:rsidR="00C14DA2" w:rsidRPr="00C14DA2" w14:paraId="71057AFB" w14:textId="77777777" w:rsidTr="00C14DA2">
        <w:trPr>
          <w:trHeight w:val="244"/>
          <w:ins w:id="5240" w:author="Cao, Ross" w:date="2025-12-24T14:02:00Z"/>
        </w:trPr>
        <w:tc>
          <w:tcPr>
            <w:tcW w:w="1215" w:type="dxa"/>
            <w:vAlign w:val="center"/>
          </w:tcPr>
          <w:p w14:paraId="161D995A" w14:textId="6FC8A860" w:rsidR="001C6992" w:rsidRPr="00C14DA2" w:rsidRDefault="001C6992">
            <w:pPr>
              <w:pStyle w:val="BodyText"/>
              <w:spacing w:before="0"/>
              <w:rPr>
                <w:ins w:id="5241" w:author="Cao, Ross" w:date="2025-12-24T14:02:00Z" w16du:dateUtc="2025-12-24T22:02:00Z"/>
                <w:sz w:val="20"/>
                <w:szCs w:val="20"/>
                <w:rPrChange w:id="5242" w:author="Song, Xuehang" w:date="2026-01-08T04:17:00Z" w16du:dateUtc="2026-01-08T12:17:00Z">
                  <w:rPr>
                    <w:ins w:id="5243" w:author="Cao, Ross" w:date="2025-12-24T14:02:00Z" w16du:dateUtc="2025-12-24T22:02:00Z"/>
                  </w:rPr>
                </w:rPrChange>
              </w:rPr>
              <w:pPrChange w:id="5244" w:author="Song, Xuehang" w:date="2026-01-08T04:17:00Z" w16du:dateUtc="2026-01-08T12:17:00Z">
                <w:pPr/>
              </w:pPrChange>
            </w:pPr>
            <w:ins w:id="5245" w:author="Cao, Ross" w:date="2025-12-24T14:03:00Z" w16du:dateUtc="2025-12-24T22:03:00Z">
              <w:r w:rsidRPr="00C14DA2">
                <w:rPr>
                  <w:color w:val="000000"/>
                  <w:sz w:val="20"/>
                  <w:szCs w:val="20"/>
                  <w:rPrChange w:id="5246" w:author="Song, Xuehang" w:date="2026-01-08T04:17:00Z" w16du:dateUtc="2026-01-08T12:17:00Z">
                    <w:rPr>
                      <w:rFonts w:ascii="Aptos Narrow" w:hAnsi="Aptos Narrow"/>
                      <w:color w:val="000000"/>
                    </w:rPr>
                  </w:rPrChange>
                </w:rPr>
                <w:t>2025</w:t>
              </w:r>
            </w:ins>
          </w:p>
        </w:tc>
        <w:tc>
          <w:tcPr>
            <w:tcW w:w="2897" w:type="dxa"/>
            <w:vAlign w:val="center"/>
          </w:tcPr>
          <w:p w14:paraId="0890DFD9" w14:textId="7FF04F20" w:rsidR="001C6992" w:rsidRPr="00C14DA2" w:rsidRDefault="001C6992">
            <w:pPr>
              <w:pStyle w:val="BodyText"/>
              <w:spacing w:before="0"/>
              <w:rPr>
                <w:ins w:id="5247" w:author="Cao, Ross" w:date="2025-12-24T14:02:00Z" w16du:dateUtc="2025-12-24T22:02:00Z"/>
                <w:sz w:val="20"/>
                <w:szCs w:val="20"/>
                <w:rPrChange w:id="5248" w:author="Song, Xuehang" w:date="2026-01-08T04:17:00Z" w16du:dateUtc="2026-01-08T12:17:00Z">
                  <w:rPr>
                    <w:ins w:id="5249" w:author="Cao, Ross" w:date="2025-12-24T14:02:00Z" w16du:dateUtc="2025-12-24T22:02:00Z"/>
                  </w:rPr>
                </w:rPrChange>
              </w:rPr>
              <w:pPrChange w:id="5250" w:author="Song, Xuehang" w:date="2026-01-08T04:17:00Z" w16du:dateUtc="2026-01-08T12:17:00Z">
                <w:pPr/>
              </w:pPrChange>
            </w:pPr>
            <w:ins w:id="5251" w:author="Cao, Ross" w:date="2025-12-24T14:03:00Z" w16du:dateUtc="2025-12-24T22:03:00Z">
              <w:r w:rsidRPr="00C14DA2">
                <w:rPr>
                  <w:color w:val="000000"/>
                  <w:sz w:val="20"/>
                  <w:szCs w:val="20"/>
                  <w:rPrChange w:id="5252" w:author="Song, Xuehang" w:date="2026-01-08T04:17:00Z" w16du:dateUtc="2026-01-08T12:17:00Z">
                    <w:rPr>
                      <w:rFonts w:ascii="Aptos Narrow" w:hAnsi="Aptos Narrow"/>
                      <w:color w:val="000000"/>
                    </w:rPr>
                  </w:rPrChange>
                </w:rPr>
                <w:t>Conv encoder-decoder</w:t>
              </w:r>
            </w:ins>
          </w:p>
        </w:tc>
        <w:tc>
          <w:tcPr>
            <w:tcW w:w="3551" w:type="dxa"/>
            <w:vAlign w:val="center"/>
          </w:tcPr>
          <w:p w14:paraId="38E84C9E" w14:textId="41188053" w:rsidR="001C6992" w:rsidRPr="00C14DA2" w:rsidRDefault="001C6992">
            <w:pPr>
              <w:pStyle w:val="BodyText"/>
              <w:spacing w:before="0"/>
              <w:rPr>
                <w:ins w:id="5253" w:author="Cao, Ross" w:date="2025-12-24T14:02:00Z" w16du:dateUtc="2025-12-24T22:02:00Z"/>
                <w:sz w:val="20"/>
                <w:szCs w:val="20"/>
                <w:rPrChange w:id="5254" w:author="Song, Xuehang" w:date="2026-01-08T04:17:00Z" w16du:dateUtc="2026-01-08T12:17:00Z">
                  <w:rPr>
                    <w:ins w:id="5255" w:author="Cao, Ross" w:date="2025-12-24T14:02:00Z" w16du:dateUtc="2025-12-24T22:02:00Z"/>
                  </w:rPr>
                </w:rPrChange>
              </w:rPr>
              <w:pPrChange w:id="5256" w:author="Song, Xuehang" w:date="2026-01-08T04:17:00Z" w16du:dateUtc="2026-01-08T12:17:00Z">
                <w:pPr/>
              </w:pPrChange>
            </w:pPr>
            <w:ins w:id="5257" w:author="Cao, Ross" w:date="2025-12-24T14:03:00Z" w16du:dateUtc="2025-12-24T22:03:00Z">
              <w:r w:rsidRPr="00C14DA2">
                <w:rPr>
                  <w:color w:val="000000"/>
                  <w:sz w:val="20"/>
                  <w:szCs w:val="20"/>
                  <w:rPrChange w:id="5258" w:author="Song, Xuehang" w:date="2026-01-08T04:17:00Z" w16du:dateUtc="2026-01-08T12:17:00Z">
                    <w:rPr>
                      <w:rFonts w:ascii="Aptos Narrow" w:hAnsi="Aptos Narrow"/>
                      <w:color w:val="000000"/>
                    </w:rPr>
                  </w:rPrChange>
                </w:rPr>
                <w:t>Inverse &amp; calibration</w:t>
              </w:r>
            </w:ins>
          </w:p>
        </w:tc>
        <w:tc>
          <w:tcPr>
            <w:tcW w:w="3094" w:type="dxa"/>
            <w:vAlign w:val="center"/>
          </w:tcPr>
          <w:p w14:paraId="42D0197F" w14:textId="63FFDA2D" w:rsidR="001C6992" w:rsidRPr="00C14DA2" w:rsidRDefault="001C6992">
            <w:pPr>
              <w:pStyle w:val="BodyText"/>
              <w:spacing w:before="0"/>
              <w:rPr>
                <w:ins w:id="5259" w:author="Cao, Ross" w:date="2025-12-24T14:02:00Z" w16du:dateUtc="2025-12-24T22:02:00Z"/>
                <w:sz w:val="20"/>
                <w:szCs w:val="20"/>
                <w:rPrChange w:id="5260" w:author="Song, Xuehang" w:date="2026-01-08T04:17:00Z" w16du:dateUtc="2026-01-08T12:17:00Z">
                  <w:rPr>
                    <w:ins w:id="5261" w:author="Cao, Ross" w:date="2025-12-24T14:02:00Z" w16du:dateUtc="2025-12-24T22:02:00Z"/>
                  </w:rPr>
                </w:rPrChange>
              </w:rPr>
              <w:pPrChange w:id="5262" w:author="Song, Xuehang" w:date="2026-01-08T04:17:00Z" w16du:dateUtc="2026-01-08T12:17:00Z">
                <w:pPr/>
              </w:pPrChange>
            </w:pPr>
            <w:ins w:id="5263" w:author="Cao, Ross" w:date="2025-12-24T14:03:00Z" w16du:dateUtc="2025-12-24T22:03:00Z">
              <w:r w:rsidRPr="00C14DA2">
                <w:rPr>
                  <w:color w:val="000000"/>
                  <w:sz w:val="20"/>
                  <w:szCs w:val="20"/>
                  <w:rPrChange w:id="5264" w:author="Song, Xuehang" w:date="2026-01-08T04:17:00Z" w16du:dateUtc="2026-01-08T12:17:00Z">
                    <w:rPr>
                      <w:rFonts w:ascii="Aptos Narrow" w:hAnsi="Aptos Narrow"/>
                      <w:color w:val="000000"/>
                    </w:rPr>
                  </w:rPrChange>
                </w:rPr>
                <w:t>CO</w:t>
              </w:r>
              <w:r w:rsidRPr="00C14DA2">
                <w:rPr>
                  <w:color w:val="000000"/>
                  <w:sz w:val="20"/>
                  <w:szCs w:val="20"/>
                  <w:vertAlign w:val="subscript"/>
                  <w:rPrChange w:id="5265" w:author="Song, Xuehang" w:date="2026-01-08T04:17:00Z" w16du:dateUtc="2026-01-08T12:17:00Z">
                    <w:rPr>
                      <w:rFonts w:ascii="Aptos Narrow" w:hAnsi="Aptos Narrow"/>
                      <w:color w:val="000000"/>
                    </w:rPr>
                  </w:rPrChange>
                </w:rPr>
                <w:t>2</w:t>
              </w:r>
              <w:r w:rsidRPr="00C14DA2">
                <w:rPr>
                  <w:color w:val="000000"/>
                  <w:sz w:val="20"/>
                  <w:szCs w:val="20"/>
                  <w:rPrChange w:id="5266" w:author="Song, Xuehang" w:date="2026-01-08T04:17:00Z" w16du:dateUtc="2026-01-08T12:17:00Z">
                    <w:rPr>
                      <w:rFonts w:ascii="Aptos Narrow" w:hAnsi="Aptos Narrow"/>
                      <w:color w:val="000000"/>
                    </w:rPr>
                  </w:rPrChange>
                </w:rPr>
                <w:t xml:space="preserve"> storage / geoenergy</w:t>
              </w:r>
            </w:ins>
          </w:p>
        </w:tc>
        <w:tc>
          <w:tcPr>
            <w:tcW w:w="2689" w:type="dxa"/>
            <w:vAlign w:val="center"/>
          </w:tcPr>
          <w:p w14:paraId="446EFDA5" w14:textId="123EC536" w:rsidR="001C6992" w:rsidRPr="00C14DA2" w:rsidRDefault="00CA5D58">
            <w:pPr>
              <w:pStyle w:val="BodyText"/>
              <w:spacing w:before="0"/>
              <w:rPr>
                <w:ins w:id="5267" w:author="Cao, Ross" w:date="2025-12-24T14:02:00Z" w16du:dateUtc="2025-12-24T22:02:00Z"/>
                <w:sz w:val="20"/>
                <w:szCs w:val="20"/>
                <w:rPrChange w:id="5268" w:author="Song, Xuehang" w:date="2026-01-08T04:17:00Z" w16du:dateUtc="2026-01-08T12:17:00Z">
                  <w:rPr>
                    <w:ins w:id="5269" w:author="Cao, Ross" w:date="2025-12-24T14:02:00Z" w16du:dateUtc="2025-12-24T22:02:00Z"/>
                  </w:rPr>
                </w:rPrChange>
              </w:rPr>
              <w:pPrChange w:id="5270" w:author="Song, Xuehang" w:date="2026-01-08T04:17:00Z" w16du:dateUtc="2026-01-08T12:17:00Z">
                <w:pPr/>
              </w:pPrChange>
            </w:pPr>
            <w:r w:rsidRPr="00C14DA2">
              <w:rPr>
                <w:sz w:val="20"/>
                <w:szCs w:val="20"/>
                <w:rPrChange w:id="5271" w:author="Song, Xuehang" w:date="2026-01-08T04:17:00Z" w16du:dateUtc="2026-01-08T12:17:00Z">
                  <w:rPr/>
                </w:rPrChange>
              </w:rPr>
              <w:fldChar w:fldCharType="begin"/>
            </w:r>
            <w:r w:rsidRPr="00C14DA2">
              <w:rPr>
                <w:sz w:val="20"/>
                <w:szCs w:val="20"/>
                <w:rPrChange w:id="5272" w:author="Song, Xuehang" w:date="2026-01-08T04:17:00Z" w16du:dateUtc="2026-01-08T12:17:00Z">
                  <w:rPr/>
                </w:rPrChange>
              </w:rPr>
              <w:instrText xml:space="preserve"> ADDIN EN.CITE &lt;EndNote&gt;&lt;Cite&gt;&lt;Author&gt;Wang&lt;/Author&gt;&lt;Year&gt;2025&lt;/Year&gt;&lt;RecNum&gt;606&lt;/RecNum&gt;&lt;DisplayText&gt;(Wang et al., 2025b)&lt;/DisplayText&gt;&lt;record&gt;&lt;rec-number&gt;606&lt;/rec-number&gt;&lt;foreign-keys&gt;&lt;key app="EN" db-id="avewzwavpffw96ewpdx505tfdawpfpatfzve" timestamp="1764210695"&gt;606&lt;/key&gt;&lt;/foreign-keys&gt;&lt;ref-type name="Journal Article"&gt;17&lt;/ref-type&gt;&lt;contributors&gt;&lt;authors&gt;&lt;author&gt;Wang, Zhongzheng&lt;/author&gt;&lt;author&gt;Chen, Yuntian&lt;/author&gt;&lt;author&gt;Fu, Wenhao&lt;/author&gt;&lt;author&gt;Du, Mengge&lt;/author&gt;&lt;author&gt;Chen, Guodong&lt;/author&gt;&lt;author&gt;Ma, Xiaopeng&lt;/author&gt;&lt;author&gt;Zhang, Dongxiao&lt;/author&gt;&lt;/authors&gt;&lt;/contributors&gt;&lt;titles&gt;&lt;title&gt;Generative inverse modeling for improved geological CO2 storage prediction via conditional diffusion models&lt;/title&gt;&lt;secondary-title&gt;Applied Energy&lt;/secondary-title&gt;&lt;/titles&gt;&lt;periodical&gt;&lt;full-title&gt;Applied Energy&lt;/full-title&gt;&lt;/periodical&gt;&lt;pages&gt;126071&lt;/pages&gt;&lt;volume&gt;395&lt;/volume&gt;&lt;keywords&gt;&lt;keyword&gt;Geological CO storage&lt;/keyword&gt;&lt;keyword&gt;Inverse modeling&lt;/keyword&gt;&lt;keyword&gt;Uncertainty quantification&lt;/keyword&gt;&lt;keyword&gt;Conditional diffusion model&lt;/keyword&gt;&lt;keyword&gt;Generative inversion&lt;/keyword&gt;&lt;/keywords&gt;&lt;dates&gt;&lt;year&gt;2025&lt;/year&gt;&lt;pub-dates&gt;&lt;date&gt;2025/10/01/&lt;/date&gt;&lt;/pub-dates&gt;&lt;/dates&gt;&lt;isbn&gt;0306-2619&lt;/isbn&gt;&lt;label&gt;Conv encoder-decoder&lt;/label&gt;&lt;urls&gt;&lt;related-urls&gt;&lt;url&gt;https://www.sciencedirect.com/science/article/pii/S0306261925008013&lt;/url&gt;&lt;/related-urls&gt;&lt;/urls&gt;&lt;electronic-resource-num&gt;https://doi.org/10.1016/j.apenergy.2025.126071&lt;/electronic-resource-num&gt;&lt;research-notes&gt;Inverse &amp;amp; calibration&lt;/research-notes&gt;&lt;/record&gt;&lt;/Cite&gt;&lt;/EndNote&gt;</w:instrText>
            </w:r>
            <w:r w:rsidRPr="00C14DA2">
              <w:rPr>
                <w:sz w:val="20"/>
                <w:szCs w:val="20"/>
                <w:rPrChange w:id="5273" w:author="Song, Xuehang" w:date="2026-01-08T04:17:00Z" w16du:dateUtc="2026-01-08T12:17:00Z">
                  <w:rPr/>
                </w:rPrChange>
              </w:rPr>
              <w:fldChar w:fldCharType="separate"/>
            </w:r>
            <w:r w:rsidRPr="00C14DA2">
              <w:rPr>
                <w:noProof/>
                <w:sz w:val="20"/>
                <w:szCs w:val="20"/>
                <w:rPrChange w:id="5274" w:author="Song, Xuehang" w:date="2026-01-08T04:17:00Z" w16du:dateUtc="2026-01-08T12:17:00Z">
                  <w:rPr>
                    <w:noProof/>
                  </w:rPr>
                </w:rPrChange>
              </w:rPr>
              <w:t>(Wang et al., 2025b)</w:t>
            </w:r>
            <w:r w:rsidRPr="00C14DA2">
              <w:rPr>
                <w:sz w:val="20"/>
                <w:szCs w:val="20"/>
                <w:rPrChange w:id="5275" w:author="Song, Xuehang" w:date="2026-01-08T04:17:00Z" w16du:dateUtc="2026-01-08T12:17:00Z">
                  <w:rPr/>
                </w:rPrChange>
              </w:rPr>
              <w:fldChar w:fldCharType="end"/>
            </w:r>
          </w:p>
        </w:tc>
      </w:tr>
      <w:tr w:rsidR="00C14DA2" w:rsidRPr="00C14DA2" w14:paraId="64006F6F" w14:textId="77777777" w:rsidTr="00C14DA2">
        <w:trPr>
          <w:trHeight w:val="236"/>
          <w:ins w:id="5276" w:author="Cao, Ross" w:date="2025-12-24T14:02:00Z"/>
        </w:trPr>
        <w:tc>
          <w:tcPr>
            <w:tcW w:w="1215" w:type="dxa"/>
            <w:vAlign w:val="center"/>
          </w:tcPr>
          <w:p w14:paraId="1DC852F9" w14:textId="6961CB02" w:rsidR="001C6992" w:rsidRPr="00C14DA2" w:rsidRDefault="001C6992">
            <w:pPr>
              <w:pStyle w:val="BodyText"/>
              <w:spacing w:before="0"/>
              <w:rPr>
                <w:ins w:id="5277" w:author="Cao, Ross" w:date="2025-12-24T14:02:00Z" w16du:dateUtc="2025-12-24T22:02:00Z"/>
                <w:sz w:val="20"/>
                <w:szCs w:val="20"/>
                <w:rPrChange w:id="5278" w:author="Song, Xuehang" w:date="2026-01-08T04:17:00Z" w16du:dateUtc="2026-01-08T12:17:00Z">
                  <w:rPr>
                    <w:ins w:id="5279" w:author="Cao, Ross" w:date="2025-12-24T14:02:00Z" w16du:dateUtc="2025-12-24T22:02:00Z"/>
                  </w:rPr>
                </w:rPrChange>
              </w:rPr>
              <w:pPrChange w:id="5280" w:author="Song, Xuehang" w:date="2026-01-08T04:17:00Z" w16du:dateUtc="2026-01-08T12:17:00Z">
                <w:pPr/>
              </w:pPrChange>
            </w:pPr>
            <w:ins w:id="5281" w:author="Cao, Ross" w:date="2025-12-24T14:03:00Z" w16du:dateUtc="2025-12-24T22:03:00Z">
              <w:r w:rsidRPr="00C14DA2">
                <w:rPr>
                  <w:color w:val="000000"/>
                  <w:sz w:val="20"/>
                  <w:szCs w:val="20"/>
                  <w:rPrChange w:id="5282" w:author="Song, Xuehang" w:date="2026-01-08T04:17:00Z" w16du:dateUtc="2026-01-08T12:17:00Z">
                    <w:rPr>
                      <w:rFonts w:ascii="Aptos Narrow" w:hAnsi="Aptos Narrow"/>
                      <w:color w:val="000000"/>
                    </w:rPr>
                  </w:rPrChange>
                </w:rPr>
                <w:t>2025</w:t>
              </w:r>
            </w:ins>
          </w:p>
        </w:tc>
        <w:tc>
          <w:tcPr>
            <w:tcW w:w="2897" w:type="dxa"/>
            <w:vAlign w:val="center"/>
          </w:tcPr>
          <w:p w14:paraId="2923D2BB" w14:textId="67B603AF" w:rsidR="001C6992" w:rsidRPr="00C14DA2" w:rsidRDefault="001C6992">
            <w:pPr>
              <w:pStyle w:val="BodyText"/>
              <w:spacing w:before="0"/>
              <w:rPr>
                <w:ins w:id="5283" w:author="Cao, Ross" w:date="2025-12-24T14:02:00Z" w16du:dateUtc="2025-12-24T22:02:00Z"/>
                <w:sz w:val="20"/>
                <w:szCs w:val="20"/>
                <w:rPrChange w:id="5284" w:author="Song, Xuehang" w:date="2026-01-08T04:17:00Z" w16du:dateUtc="2026-01-08T12:17:00Z">
                  <w:rPr>
                    <w:ins w:id="5285" w:author="Cao, Ross" w:date="2025-12-24T14:02:00Z" w16du:dateUtc="2025-12-24T22:02:00Z"/>
                  </w:rPr>
                </w:rPrChange>
              </w:rPr>
              <w:pPrChange w:id="5286" w:author="Song, Xuehang" w:date="2026-01-08T04:17:00Z" w16du:dateUtc="2026-01-08T12:17:00Z">
                <w:pPr/>
              </w:pPrChange>
            </w:pPr>
            <w:ins w:id="5287" w:author="Cao, Ross" w:date="2025-12-24T14:03:00Z" w16du:dateUtc="2025-12-24T22:03:00Z">
              <w:r w:rsidRPr="00C14DA2">
                <w:rPr>
                  <w:color w:val="000000"/>
                  <w:sz w:val="20"/>
                  <w:szCs w:val="20"/>
                  <w:rPrChange w:id="5288" w:author="Song, Xuehang" w:date="2026-01-08T04:17:00Z" w16du:dateUtc="2026-01-08T12:17:00Z">
                    <w:rPr>
                      <w:rFonts w:ascii="Aptos Narrow" w:hAnsi="Aptos Narrow"/>
                      <w:color w:val="000000"/>
                    </w:rPr>
                  </w:rPrChange>
                </w:rPr>
                <w:t>Generative models</w:t>
              </w:r>
            </w:ins>
          </w:p>
        </w:tc>
        <w:tc>
          <w:tcPr>
            <w:tcW w:w="3551" w:type="dxa"/>
            <w:vAlign w:val="center"/>
          </w:tcPr>
          <w:p w14:paraId="5E581338" w14:textId="4CB8495C" w:rsidR="001C6992" w:rsidRPr="00C14DA2" w:rsidRDefault="001C6992">
            <w:pPr>
              <w:pStyle w:val="BodyText"/>
              <w:spacing w:before="0"/>
              <w:rPr>
                <w:ins w:id="5289" w:author="Cao, Ross" w:date="2025-12-24T14:02:00Z" w16du:dateUtc="2025-12-24T22:02:00Z"/>
                <w:sz w:val="20"/>
                <w:szCs w:val="20"/>
                <w:rPrChange w:id="5290" w:author="Song, Xuehang" w:date="2026-01-08T04:17:00Z" w16du:dateUtc="2026-01-08T12:17:00Z">
                  <w:rPr>
                    <w:ins w:id="5291" w:author="Cao, Ross" w:date="2025-12-24T14:02:00Z" w16du:dateUtc="2025-12-24T22:02:00Z"/>
                  </w:rPr>
                </w:rPrChange>
              </w:rPr>
              <w:pPrChange w:id="5292" w:author="Song, Xuehang" w:date="2026-01-08T04:17:00Z" w16du:dateUtc="2026-01-08T12:17:00Z">
                <w:pPr/>
              </w:pPrChange>
            </w:pPr>
            <w:ins w:id="5293" w:author="Cao, Ross" w:date="2025-12-24T14:03:00Z" w16du:dateUtc="2025-12-24T22:03:00Z">
              <w:r w:rsidRPr="00C14DA2">
                <w:rPr>
                  <w:color w:val="000000"/>
                  <w:sz w:val="20"/>
                  <w:szCs w:val="20"/>
                  <w:rPrChange w:id="5294" w:author="Song, Xuehang" w:date="2026-01-08T04:17:00Z" w16du:dateUtc="2026-01-08T12:17:00Z">
                    <w:rPr>
                      <w:rFonts w:ascii="Aptos Narrow" w:hAnsi="Aptos Narrow"/>
                      <w:color w:val="000000"/>
                    </w:rPr>
                  </w:rPrChange>
                </w:rPr>
                <w:t>Inverse &amp; calibration</w:t>
              </w:r>
            </w:ins>
          </w:p>
        </w:tc>
        <w:tc>
          <w:tcPr>
            <w:tcW w:w="3094" w:type="dxa"/>
            <w:vAlign w:val="center"/>
          </w:tcPr>
          <w:p w14:paraId="73E62987" w14:textId="54E320C4" w:rsidR="001C6992" w:rsidRPr="00C14DA2" w:rsidRDefault="001C6992">
            <w:pPr>
              <w:pStyle w:val="BodyText"/>
              <w:spacing w:before="0"/>
              <w:rPr>
                <w:ins w:id="5295" w:author="Cao, Ross" w:date="2025-12-24T14:02:00Z" w16du:dateUtc="2025-12-24T22:02:00Z"/>
                <w:sz w:val="20"/>
                <w:szCs w:val="20"/>
                <w:rPrChange w:id="5296" w:author="Song, Xuehang" w:date="2026-01-08T04:17:00Z" w16du:dateUtc="2026-01-08T12:17:00Z">
                  <w:rPr>
                    <w:ins w:id="5297" w:author="Cao, Ross" w:date="2025-12-24T14:02:00Z" w16du:dateUtc="2025-12-24T22:02:00Z"/>
                  </w:rPr>
                </w:rPrChange>
              </w:rPr>
              <w:pPrChange w:id="5298" w:author="Song, Xuehang" w:date="2026-01-08T04:17:00Z" w16du:dateUtc="2026-01-08T12:17:00Z">
                <w:pPr/>
              </w:pPrChange>
            </w:pPr>
            <w:ins w:id="5299" w:author="Cao, Ross" w:date="2025-12-24T14:03:00Z" w16du:dateUtc="2025-12-24T22:03:00Z">
              <w:r w:rsidRPr="00C14DA2">
                <w:rPr>
                  <w:color w:val="000000"/>
                  <w:sz w:val="20"/>
                  <w:szCs w:val="20"/>
                  <w:rPrChange w:id="5300" w:author="Song, Xuehang" w:date="2026-01-08T04:17:00Z" w16du:dateUtc="2026-01-08T12:17:00Z">
                    <w:rPr>
                      <w:rFonts w:ascii="Aptos Narrow" w:hAnsi="Aptos Narrow"/>
                      <w:color w:val="000000"/>
                    </w:rPr>
                  </w:rPrChange>
                </w:rPr>
                <w:t>General scientific computing</w:t>
              </w:r>
            </w:ins>
          </w:p>
        </w:tc>
        <w:tc>
          <w:tcPr>
            <w:tcW w:w="2689" w:type="dxa"/>
            <w:vAlign w:val="center"/>
          </w:tcPr>
          <w:p w14:paraId="5FD4063E" w14:textId="2B66080B" w:rsidR="001C6992" w:rsidRPr="00C14DA2" w:rsidRDefault="00CA5D58">
            <w:pPr>
              <w:pStyle w:val="BodyText"/>
              <w:spacing w:before="0"/>
              <w:rPr>
                <w:ins w:id="5301" w:author="Cao, Ross" w:date="2025-12-24T14:02:00Z" w16du:dateUtc="2025-12-24T22:02:00Z"/>
                <w:sz w:val="20"/>
                <w:szCs w:val="20"/>
                <w:rPrChange w:id="5302" w:author="Song, Xuehang" w:date="2026-01-08T04:17:00Z" w16du:dateUtc="2026-01-08T12:17:00Z">
                  <w:rPr>
                    <w:ins w:id="5303" w:author="Cao, Ross" w:date="2025-12-24T14:02:00Z" w16du:dateUtc="2025-12-24T22:02:00Z"/>
                  </w:rPr>
                </w:rPrChange>
              </w:rPr>
              <w:pPrChange w:id="5304" w:author="Song, Xuehang" w:date="2026-01-08T04:17:00Z" w16du:dateUtc="2026-01-08T12:17:00Z">
                <w:pPr/>
              </w:pPrChange>
            </w:pPr>
            <w:r w:rsidRPr="00C14DA2">
              <w:rPr>
                <w:sz w:val="20"/>
                <w:szCs w:val="20"/>
                <w:rPrChange w:id="5305" w:author="Song, Xuehang" w:date="2026-01-08T04:17:00Z" w16du:dateUtc="2026-01-08T12:17:00Z">
                  <w:rPr/>
                </w:rPrChange>
              </w:rPr>
              <w:fldChar w:fldCharType="begin"/>
            </w:r>
            <w:r w:rsidRPr="00C14DA2">
              <w:rPr>
                <w:sz w:val="20"/>
                <w:szCs w:val="20"/>
                <w:rPrChange w:id="5306" w:author="Song, Xuehang" w:date="2026-01-08T04:17:00Z" w16du:dateUtc="2026-01-08T12:17:00Z">
                  <w:rPr/>
                </w:rPrChange>
              </w:rPr>
              <w:instrText xml:space="preserve"> ADDIN EN.CITE &lt;EndNote&gt;&lt;Cite&gt;&lt;Author&gt;Miele&lt;/Author&gt;&lt;Year&gt;2025&lt;/Year&gt;&lt;RecNum&gt;604&lt;/RecNum&gt;&lt;DisplayText&gt;(Miele and Linde, 2025)&lt;/DisplayText&gt;&lt;record&gt;&lt;rec-number&gt;604&lt;/rec-number&gt;&lt;foreign-keys&gt;&lt;key app="EN" db-id="avewzwavpffw96ewpdx505tfdawpfpatfzve" timestamp="1764210181"&gt;604&lt;/key&gt;&lt;/foreign-keys&gt;&lt;ref-type name="Journal Article"&gt;17&lt;/ref-type&gt;&lt;contributors&gt;&lt;authors&gt;&lt;author&gt;Miele, Roberto&lt;/author&gt;&lt;author&gt;Linde, Niklas&lt;/author&gt;&lt;/authors&gt;&lt;/contributors&gt;&lt;titles&gt;&lt;title&gt;Diffusion models for multivariate subsurface generation and efficient probabilistic inversion&lt;/title&gt;&lt;secondary-title&gt;Computers &amp;amp; Geosciences&lt;/secondary-title&gt;&lt;/titles&gt;&lt;periodical&gt;&lt;full-title&gt;Computers &amp;amp; Geosciences&lt;/full-title&gt;&lt;/periodical&gt;&lt;pages&gt;106076&lt;/pages&gt;&lt;volume&gt;207&lt;/volume&gt;&lt;keywords&gt;&lt;keyword&gt;Diffusion models&lt;/keyword&gt;&lt;keyword&gt;Diffusion Posterior Sampling&lt;/keyword&gt;&lt;keyword&gt;Bayesian inversion&lt;/keyword&gt;&lt;keyword&gt;Geophysics&lt;/keyword&gt;&lt;keyword&gt;Multivariate modeling&lt;/keyword&gt;&lt;keyword&gt;Subsurface characterization&lt;/keyword&gt;&lt;/keywords&gt;&lt;dates&gt;&lt;year&gt;2025&lt;/year&gt;&lt;pub-dates&gt;&lt;date&gt;2026/02/01/&lt;/date&gt;&lt;/pub-dates&gt;&lt;/dates&gt;&lt;isbn&gt;0098-3004&lt;/isbn&gt;&lt;label&gt;Generative models&lt;/label&gt;&lt;urls&gt;&lt;related-urls&gt;&lt;url&gt;https://www.sciencedirect.com/science/article/pii/S0098300425002262&lt;/url&gt;&lt;/related-urls&gt;&lt;/urls&gt;&lt;electronic-resource-num&gt;https://doi.org/10.1016/j.cageo.2025.106076&lt;/electronic-resource-num&gt;&lt;research-notes&gt;Inverse &amp;amp; calibration&lt;/research-notes&gt;&lt;/record&gt;&lt;/Cite&gt;&lt;/EndNote&gt;</w:instrText>
            </w:r>
            <w:r w:rsidRPr="00C14DA2">
              <w:rPr>
                <w:sz w:val="20"/>
                <w:szCs w:val="20"/>
                <w:rPrChange w:id="5307" w:author="Song, Xuehang" w:date="2026-01-08T04:17:00Z" w16du:dateUtc="2026-01-08T12:17:00Z">
                  <w:rPr/>
                </w:rPrChange>
              </w:rPr>
              <w:fldChar w:fldCharType="separate"/>
            </w:r>
            <w:r w:rsidRPr="00C14DA2">
              <w:rPr>
                <w:noProof/>
                <w:sz w:val="20"/>
                <w:szCs w:val="20"/>
                <w:rPrChange w:id="5308" w:author="Song, Xuehang" w:date="2026-01-08T04:17:00Z" w16du:dateUtc="2026-01-08T12:17:00Z">
                  <w:rPr>
                    <w:noProof/>
                  </w:rPr>
                </w:rPrChange>
              </w:rPr>
              <w:t>(Miele and Linde, 2025)</w:t>
            </w:r>
            <w:r w:rsidRPr="00C14DA2">
              <w:rPr>
                <w:sz w:val="20"/>
                <w:szCs w:val="20"/>
                <w:rPrChange w:id="5309" w:author="Song, Xuehang" w:date="2026-01-08T04:17:00Z" w16du:dateUtc="2026-01-08T12:17:00Z">
                  <w:rPr/>
                </w:rPrChange>
              </w:rPr>
              <w:fldChar w:fldCharType="end"/>
            </w:r>
          </w:p>
        </w:tc>
      </w:tr>
      <w:tr w:rsidR="00C14DA2" w:rsidRPr="00C14DA2" w14:paraId="1CECECA4" w14:textId="77777777" w:rsidTr="00C14DA2">
        <w:trPr>
          <w:trHeight w:val="481"/>
          <w:ins w:id="5310" w:author="Cao, Ross" w:date="2025-12-24T14:03:00Z"/>
        </w:trPr>
        <w:tc>
          <w:tcPr>
            <w:tcW w:w="1215" w:type="dxa"/>
            <w:vAlign w:val="center"/>
          </w:tcPr>
          <w:p w14:paraId="44E66932" w14:textId="286CF0F2" w:rsidR="001C6992" w:rsidRPr="00C14DA2" w:rsidRDefault="001C6992">
            <w:pPr>
              <w:pStyle w:val="BodyText"/>
              <w:spacing w:before="0"/>
              <w:rPr>
                <w:ins w:id="5311" w:author="Cao, Ross" w:date="2025-12-24T14:03:00Z" w16du:dateUtc="2025-12-24T22:03:00Z"/>
                <w:sz w:val="20"/>
                <w:szCs w:val="20"/>
                <w:rPrChange w:id="5312" w:author="Song, Xuehang" w:date="2026-01-08T04:17:00Z" w16du:dateUtc="2026-01-08T12:17:00Z">
                  <w:rPr>
                    <w:ins w:id="5313" w:author="Cao, Ross" w:date="2025-12-24T14:03:00Z" w16du:dateUtc="2025-12-24T22:03:00Z"/>
                  </w:rPr>
                </w:rPrChange>
              </w:rPr>
              <w:pPrChange w:id="5314" w:author="Song, Xuehang" w:date="2026-01-08T04:17:00Z" w16du:dateUtc="2026-01-08T12:17:00Z">
                <w:pPr/>
              </w:pPrChange>
            </w:pPr>
            <w:ins w:id="5315" w:author="Cao, Ross" w:date="2025-12-24T14:03:00Z" w16du:dateUtc="2025-12-24T22:03:00Z">
              <w:r w:rsidRPr="00C14DA2">
                <w:rPr>
                  <w:color w:val="000000"/>
                  <w:sz w:val="20"/>
                  <w:szCs w:val="20"/>
                  <w:rPrChange w:id="5316" w:author="Song, Xuehang" w:date="2026-01-08T04:17:00Z" w16du:dateUtc="2026-01-08T12:17:00Z">
                    <w:rPr>
                      <w:rFonts w:ascii="Aptos Narrow" w:hAnsi="Aptos Narrow"/>
                      <w:color w:val="000000"/>
                    </w:rPr>
                  </w:rPrChange>
                </w:rPr>
                <w:t>2025</w:t>
              </w:r>
            </w:ins>
          </w:p>
        </w:tc>
        <w:tc>
          <w:tcPr>
            <w:tcW w:w="2897" w:type="dxa"/>
            <w:vAlign w:val="center"/>
          </w:tcPr>
          <w:p w14:paraId="565E865E" w14:textId="76644369" w:rsidR="001C6992" w:rsidRPr="00C14DA2" w:rsidRDefault="001C6992">
            <w:pPr>
              <w:pStyle w:val="BodyText"/>
              <w:spacing w:before="0"/>
              <w:rPr>
                <w:ins w:id="5317" w:author="Cao, Ross" w:date="2025-12-24T14:03:00Z" w16du:dateUtc="2025-12-24T22:03:00Z"/>
                <w:sz w:val="20"/>
                <w:szCs w:val="20"/>
                <w:rPrChange w:id="5318" w:author="Song, Xuehang" w:date="2026-01-08T04:17:00Z" w16du:dateUtc="2026-01-08T12:17:00Z">
                  <w:rPr>
                    <w:ins w:id="5319" w:author="Cao, Ross" w:date="2025-12-24T14:03:00Z" w16du:dateUtc="2025-12-24T22:03:00Z"/>
                  </w:rPr>
                </w:rPrChange>
              </w:rPr>
              <w:pPrChange w:id="5320" w:author="Song, Xuehang" w:date="2026-01-08T04:17:00Z" w16du:dateUtc="2026-01-08T12:17:00Z">
                <w:pPr/>
              </w:pPrChange>
            </w:pPr>
            <w:ins w:id="5321" w:author="Cao, Ross" w:date="2025-12-24T14:03:00Z" w16du:dateUtc="2025-12-24T22:03:00Z">
              <w:r w:rsidRPr="00C14DA2">
                <w:rPr>
                  <w:color w:val="000000"/>
                  <w:sz w:val="20"/>
                  <w:szCs w:val="20"/>
                  <w:rPrChange w:id="5322" w:author="Song, Xuehang" w:date="2026-01-08T04:17:00Z" w16du:dateUtc="2026-01-08T12:17:00Z">
                    <w:rPr>
                      <w:rFonts w:ascii="Aptos Narrow" w:hAnsi="Aptos Narrow"/>
                      <w:color w:val="000000"/>
                    </w:rPr>
                  </w:rPrChange>
                </w:rPr>
                <w:t>Operator-learning</w:t>
              </w:r>
            </w:ins>
          </w:p>
        </w:tc>
        <w:tc>
          <w:tcPr>
            <w:tcW w:w="3551" w:type="dxa"/>
            <w:vAlign w:val="center"/>
          </w:tcPr>
          <w:p w14:paraId="0355B0E0" w14:textId="7F7B08A1" w:rsidR="001C6992" w:rsidRPr="00C14DA2" w:rsidRDefault="001C6992">
            <w:pPr>
              <w:pStyle w:val="BodyText"/>
              <w:spacing w:before="0"/>
              <w:rPr>
                <w:ins w:id="5323" w:author="Cao, Ross" w:date="2025-12-24T14:03:00Z" w16du:dateUtc="2025-12-24T22:03:00Z"/>
                <w:sz w:val="20"/>
                <w:szCs w:val="20"/>
                <w:rPrChange w:id="5324" w:author="Song, Xuehang" w:date="2026-01-08T04:17:00Z" w16du:dateUtc="2026-01-08T12:17:00Z">
                  <w:rPr>
                    <w:ins w:id="5325" w:author="Cao, Ross" w:date="2025-12-24T14:03:00Z" w16du:dateUtc="2025-12-24T22:03:00Z"/>
                  </w:rPr>
                </w:rPrChange>
              </w:rPr>
              <w:pPrChange w:id="5326" w:author="Song, Xuehang" w:date="2026-01-08T04:17:00Z" w16du:dateUtc="2026-01-08T12:17:00Z">
                <w:pPr/>
              </w:pPrChange>
            </w:pPr>
            <w:ins w:id="5327" w:author="Cao, Ross" w:date="2025-12-24T14:03:00Z" w16du:dateUtc="2025-12-24T22:03:00Z">
              <w:r w:rsidRPr="00C14DA2">
                <w:rPr>
                  <w:color w:val="000000"/>
                  <w:sz w:val="20"/>
                  <w:szCs w:val="20"/>
                  <w:rPrChange w:id="5328" w:author="Song, Xuehang" w:date="2026-01-08T04:17:00Z" w16du:dateUtc="2026-01-08T12:17:00Z">
                    <w:rPr>
                      <w:rFonts w:ascii="Aptos Narrow" w:hAnsi="Aptos Narrow"/>
                      <w:color w:val="000000"/>
                    </w:rPr>
                  </w:rPrChange>
                </w:rPr>
                <w:t>Inverse &amp; calibration</w:t>
              </w:r>
            </w:ins>
          </w:p>
        </w:tc>
        <w:tc>
          <w:tcPr>
            <w:tcW w:w="3094" w:type="dxa"/>
            <w:vAlign w:val="center"/>
          </w:tcPr>
          <w:p w14:paraId="096F23FF" w14:textId="2E070180" w:rsidR="001C6992" w:rsidRPr="00C14DA2" w:rsidRDefault="001C6992">
            <w:pPr>
              <w:pStyle w:val="BodyText"/>
              <w:spacing w:before="0"/>
              <w:rPr>
                <w:ins w:id="5329" w:author="Cao, Ross" w:date="2025-12-24T14:03:00Z" w16du:dateUtc="2025-12-24T22:03:00Z"/>
                <w:sz w:val="20"/>
                <w:szCs w:val="20"/>
                <w:rPrChange w:id="5330" w:author="Song, Xuehang" w:date="2026-01-08T04:17:00Z" w16du:dateUtc="2026-01-08T12:17:00Z">
                  <w:rPr>
                    <w:ins w:id="5331" w:author="Cao, Ross" w:date="2025-12-24T14:03:00Z" w16du:dateUtc="2025-12-24T22:03:00Z"/>
                  </w:rPr>
                </w:rPrChange>
              </w:rPr>
              <w:pPrChange w:id="5332" w:author="Song, Xuehang" w:date="2026-01-08T04:17:00Z" w16du:dateUtc="2026-01-08T12:17:00Z">
                <w:pPr/>
              </w:pPrChange>
            </w:pPr>
            <w:ins w:id="5333" w:author="Cao, Ross" w:date="2025-12-24T14:03:00Z" w16du:dateUtc="2025-12-24T22:03:00Z">
              <w:r w:rsidRPr="00C14DA2">
                <w:rPr>
                  <w:color w:val="000000"/>
                  <w:sz w:val="20"/>
                  <w:szCs w:val="20"/>
                  <w:rPrChange w:id="5334" w:author="Song, Xuehang" w:date="2026-01-08T04:17:00Z" w16du:dateUtc="2026-01-08T12:17:00Z">
                    <w:rPr>
                      <w:rFonts w:ascii="Aptos Narrow" w:hAnsi="Aptos Narrow"/>
                      <w:color w:val="000000"/>
                    </w:rPr>
                  </w:rPrChange>
                </w:rPr>
                <w:t>Coastal aquifers / seawater intrusion</w:t>
              </w:r>
            </w:ins>
          </w:p>
        </w:tc>
        <w:tc>
          <w:tcPr>
            <w:tcW w:w="2689" w:type="dxa"/>
            <w:vAlign w:val="center"/>
          </w:tcPr>
          <w:p w14:paraId="07C49DF8" w14:textId="04281125" w:rsidR="001C6992" w:rsidRPr="00C14DA2" w:rsidRDefault="00CA5D58">
            <w:pPr>
              <w:pStyle w:val="BodyText"/>
              <w:spacing w:before="0"/>
              <w:rPr>
                <w:ins w:id="5335" w:author="Cao, Ross" w:date="2025-12-24T14:03:00Z" w16du:dateUtc="2025-12-24T22:03:00Z"/>
                <w:sz w:val="20"/>
                <w:szCs w:val="20"/>
                <w:rPrChange w:id="5336" w:author="Song, Xuehang" w:date="2026-01-08T04:17:00Z" w16du:dateUtc="2026-01-08T12:17:00Z">
                  <w:rPr>
                    <w:ins w:id="5337" w:author="Cao, Ross" w:date="2025-12-24T14:03:00Z" w16du:dateUtc="2025-12-24T22:03:00Z"/>
                  </w:rPr>
                </w:rPrChange>
              </w:rPr>
              <w:pPrChange w:id="5338" w:author="Song, Xuehang" w:date="2026-01-08T04:17:00Z" w16du:dateUtc="2026-01-08T12:17:00Z">
                <w:pPr/>
              </w:pPrChange>
            </w:pPr>
            <w:r w:rsidRPr="00C14DA2">
              <w:rPr>
                <w:sz w:val="20"/>
                <w:szCs w:val="20"/>
                <w:rPrChange w:id="5339" w:author="Song, Xuehang" w:date="2026-01-08T04:17:00Z" w16du:dateUtc="2026-01-08T12:17:00Z">
                  <w:rPr/>
                </w:rPrChange>
              </w:rPr>
              <w:fldChar w:fldCharType="begin"/>
            </w:r>
            <w:r w:rsidRPr="00C14DA2">
              <w:rPr>
                <w:sz w:val="20"/>
                <w:szCs w:val="20"/>
                <w:rPrChange w:id="5340" w:author="Song, Xuehang" w:date="2026-01-08T04:17:00Z" w16du:dateUtc="2026-01-08T12:17:00Z">
                  <w:rPr/>
                </w:rPrChange>
              </w:rPr>
              <w:instrText xml:space="preserve"> ADDIN EN.CITE &lt;EndNote&gt;&lt;Cite&gt;&lt;Author&gt;Jiang&lt;/Author&gt;&lt;Year&gt;2025&lt;/Year&gt;&lt;RecNum&gt;533&lt;/RecNum&gt;&lt;DisplayText&gt;(Jiang et al., 2025)&lt;/DisplayText&gt;&lt;record&gt;&lt;rec-number&gt;533&lt;/rec-number&gt;&lt;foreign-keys&gt;&lt;key app="EN" db-id="avewzwavpffw96ewpdx505tfdawpfpatfzve" timestamp="1761589767"&gt;533&lt;/key&gt;&lt;/foreign-keys&gt;&lt;ref-type name="Journal Article"&gt;17&lt;/ref-type&gt;&lt;contributors&gt;&lt;authors&gt;&lt;author&gt;Jiang, Su&lt;/author&gt;&lt;author&gt;Liu, Chuyang&lt;/author&gt;&lt;author&gt;Dwivedi, Dipankar&lt;/author&gt;&lt;/authors&gt;&lt;/contributors&gt;&lt;titles&gt;&lt;title&gt;GeoFUSE: An Efficient Surrogate Model for Seawater Intrusion Prediction and Uncertainty Reduction&lt;/title&gt;&lt;secondary-title&gt;Water Resources Research&lt;/secondary-title&gt;&lt;/titles&gt;&lt;periodical&gt;&lt;full-title&gt;Water Resources Research&lt;/full-title&gt;&lt;/periodical&gt;&lt;pages&gt;e2024WR038898&lt;/pages&gt;&lt;volume&gt;61&lt;/volume&gt;&lt;number&gt;9&lt;/number&gt;&lt;dates&gt;&lt;year&gt;2025&lt;/year&gt;&lt;/dates&gt;&lt;isbn&gt;0043-1397&lt;/isbn&gt;&lt;label&gt;Operator-learning&lt;/label&gt;&lt;urls&gt;&lt;related-urls&gt;&lt;url&gt;https://agupubs.onlinelibrary.wiley.com/doi/abs/10.1029/2024WR038898&lt;/url&gt;&lt;/related-urls&gt;&lt;/urls&gt;&lt;electronic-resource-num&gt;https://doi.org/10.1029/2024WR038898&lt;/electronic-resource-num&gt;&lt;research-notes&gt;Inverse &amp;amp; calibration&lt;/research-notes&gt;&lt;/record&gt;&lt;/Cite&gt;&lt;/EndNote&gt;</w:instrText>
            </w:r>
            <w:r w:rsidRPr="00C14DA2">
              <w:rPr>
                <w:sz w:val="20"/>
                <w:szCs w:val="20"/>
                <w:rPrChange w:id="5341" w:author="Song, Xuehang" w:date="2026-01-08T04:17:00Z" w16du:dateUtc="2026-01-08T12:17:00Z">
                  <w:rPr/>
                </w:rPrChange>
              </w:rPr>
              <w:fldChar w:fldCharType="separate"/>
            </w:r>
            <w:r w:rsidRPr="00C14DA2">
              <w:rPr>
                <w:noProof/>
                <w:sz w:val="20"/>
                <w:szCs w:val="20"/>
                <w:rPrChange w:id="5342" w:author="Song, Xuehang" w:date="2026-01-08T04:17:00Z" w16du:dateUtc="2026-01-08T12:17:00Z">
                  <w:rPr>
                    <w:noProof/>
                  </w:rPr>
                </w:rPrChange>
              </w:rPr>
              <w:t>(Jiang et al., 2025)</w:t>
            </w:r>
            <w:r w:rsidRPr="00C14DA2">
              <w:rPr>
                <w:sz w:val="20"/>
                <w:szCs w:val="20"/>
                <w:rPrChange w:id="5343" w:author="Song, Xuehang" w:date="2026-01-08T04:17:00Z" w16du:dateUtc="2026-01-08T12:17:00Z">
                  <w:rPr/>
                </w:rPrChange>
              </w:rPr>
              <w:fldChar w:fldCharType="end"/>
            </w:r>
          </w:p>
        </w:tc>
      </w:tr>
      <w:tr w:rsidR="00C14DA2" w:rsidRPr="00C14DA2" w14:paraId="03CE0D14" w14:textId="77777777" w:rsidTr="00C14DA2">
        <w:trPr>
          <w:trHeight w:val="481"/>
          <w:ins w:id="5344" w:author="Cao, Ross" w:date="2025-12-24T14:03:00Z"/>
        </w:trPr>
        <w:tc>
          <w:tcPr>
            <w:tcW w:w="1215" w:type="dxa"/>
            <w:vAlign w:val="center"/>
          </w:tcPr>
          <w:p w14:paraId="4B3D4AD8" w14:textId="5DD14C76" w:rsidR="001C6992" w:rsidRPr="00C14DA2" w:rsidRDefault="001C6992">
            <w:pPr>
              <w:pStyle w:val="BodyText"/>
              <w:spacing w:before="0"/>
              <w:rPr>
                <w:ins w:id="5345" w:author="Cao, Ross" w:date="2025-12-24T14:03:00Z" w16du:dateUtc="2025-12-24T22:03:00Z"/>
                <w:sz w:val="20"/>
                <w:szCs w:val="20"/>
                <w:rPrChange w:id="5346" w:author="Song, Xuehang" w:date="2026-01-08T04:17:00Z" w16du:dateUtc="2026-01-08T12:17:00Z">
                  <w:rPr>
                    <w:ins w:id="5347" w:author="Cao, Ross" w:date="2025-12-24T14:03:00Z" w16du:dateUtc="2025-12-24T22:03:00Z"/>
                  </w:rPr>
                </w:rPrChange>
              </w:rPr>
              <w:pPrChange w:id="5348" w:author="Song, Xuehang" w:date="2026-01-08T04:17:00Z" w16du:dateUtc="2026-01-08T12:17:00Z">
                <w:pPr/>
              </w:pPrChange>
            </w:pPr>
            <w:ins w:id="5349" w:author="Cao, Ross" w:date="2025-12-24T14:03:00Z" w16du:dateUtc="2025-12-24T22:03:00Z">
              <w:r w:rsidRPr="00C14DA2">
                <w:rPr>
                  <w:color w:val="000000"/>
                  <w:sz w:val="20"/>
                  <w:szCs w:val="20"/>
                  <w:rPrChange w:id="5350" w:author="Song, Xuehang" w:date="2026-01-08T04:17:00Z" w16du:dateUtc="2026-01-08T12:17:00Z">
                    <w:rPr>
                      <w:rFonts w:ascii="Aptos Narrow" w:hAnsi="Aptos Narrow"/>
                      <w:color w:val="000000"/>
                    </w:rPr>
                  </w:rPrChange>
                </w:rPr>
                <w:t>2025</w:t>
              </w:r>
            </w:ins>
          </w:p>
        </w:tc>
        <w:tc>
          <w:tcPr>
            <w:tcW w:w="2897" w:type="dxa"/>
            <w:vAlign w:val="center"/>
          </w:tcPr>
          <w:p w14:paraId="096D2CF8" w14:textId="416F3737" w:rsidR="001C6992" w:rsidRPr="00C14DA2" w:rsidRDefault="001C6992">
            <w:pPr>
              <w:pStyle w:val="BodyText"/>
              <w:spacing w:before="0"/>
              <w:rPr>
                <w:ins w:id="5351" w:author="Cao, Ross" w:date="2025-12-24T14:03:00Z" w16du:dateUtc="2025-12-24T22:03:00Z"/>
                <w:sz w:val="20"/>
                <w:szCs w:val="20"/>
                <w:rPrChange w:id="5352" w:author="Song, Xuehang" w:date="2026-01-08T04:17:00Z" w16du:dateUtc="2026-01-08T12:17:00Z">
                  <w:rPr>
                    <w:ins w:id="5353" w:author="Cao, Ross" w:date="2025-12-24T14:03:00Z" w16du:dateUtc="2025-12-24T22:03:00Z"/>
                  </w:rPr>
                </w:rPrChange>
              </w:rPr>
              <w:pPrChange w:id="5354" w:author="Song, Xuehang" w:date="2026-01-08T04:17:00Z" w16du:dateUtc="2026-01-08T12:17:00Z">
                <w:pPr/>
              </w:pPrChange>
            </w:pPr>
            <w:ins w:id="5355" w:author="Cao, Ross" w:date="2025-12-24T14:03:00Z" w16du:dateUtc="2025-12-24T22:03:00Z">
              <w:r w:rsidRPr="00C14DA2">
                <w:rPr>
                  <w:color w:val="000000"/>
                  <w:sz w:val="20"/>
                  <w:szCs w:val="20"/>
                  <w:rPrChange w:id="5356" w:author="Song, Xuehang" w:date="2026-01-08T04:17:00Z" w16du:dateUtc="2026-01-08T12:17:00Z">
                    <w:rPr>
                      <w:rFonts w:ascii="Aptos Narrow" w:hAnsi="Aptos Narrow"/>
                      <w:color w:val="000000"/>
                    </w:rPr>
                  </w:rPrChange>
                </w:rPr>
                <w:t>Regression &amp; classical surrogates</w:t>
              </w:r>
            </w:ins>
          </w:p>
        </w:tc>
        <w:tc>
          <w:tcPr>
            <w:tcW w:w="3551" w:type="dxa"/>
            <w:vAlign w:val="center"/>
          </w:tcPr>
          <w:p w14:paraId="3C62DA2B" w14:textId="62A6057B" w:rsidR="001C6992" w:rsidRPr="00C14DA2" w:rsidRDefault="001C6992">
            <w:pPr>
              <w:pStyle w:val="BodyText"/>
              <w:spacing w:before="0"/>
              <w:rPr>
                <w:ins w:id="5357" w:author="Cao, Ross" w:date="2025-12-24T14:03:00Z" w16du:dateUtc="2025-12-24T22:03:00Z"/>
                <w:sz w:val="20"/>
                <w:szCs w:val="20"/>
                <w:rPrChange w:id="5358" w:author="Song, Xuehang" w:date="2026-01-08T04:17:00Z" w16du:dateUtc="2026-01-08T12:17:00Z">
                  <w:rPr>
                    <w:ins w:id="5359" w:author="Cao, Ross" w:date="2025-12-24T14:03:00Z" w16du:dateUtc="2025-12-24T22:03:00Z"/>
                  </w:rPr>
                </w:rPrChange>
              </w:rPr>
              <w:pPrChange w:id="5360" w:author="Song, Xuehang" w:date="2026-01-08T04:17:00Z" w16du:dateUtc="2026-01-08T12:17:00Z">
                <w:pPr/>
              </w:pPrChange>
            </w:pPr>
            <w:ins w:id="5361" w:author="Cao, Ross" w:date="2025-12-24T14:03:00Z" w16du:dateUtc="2025-12-24T22:03:00Z">
              <w:r w:rsidRPr="00C14DA2">
                <w:rPr>
                  <w:color w:val="000000"/>
                  <w:sz w:val="20"/>
                  <w:szCs w:val="20"/>
                  <w:rPrChange w:id="5362" w:author="Song, Xuehang" w:date="2026-01-08T04:17:00Z" w16du:dateUtc="2026-01-08T12:17:00Z">
                    <w:rPr>
                      <w:rFonts w:ascii="Aptos Narrow" w:hAnsi="Aptos Narrow"/>
                      <w:color w:val="000000"/>
                    </w:rPr>
                  </w:rPrChange>
                </w:rPr>
                <w:t>Monitoring &amp; time-series prediction</w:t>
              </w:r>
            </w:ins>
          </w:p>
        </w:tc>
        <w:tc>
          <w:tcPr>
            <w:tcW w:w="3094" w:type="dxa"/>
            <w:vAlign w:val="center"/>
          </w:tcPr>
          <w:p w14:paraId="375886AD" w14:textId="162D2AFC" w:rsidR="001C6992" w:rsidRPr="00C14DA2" w:rsidRDefault="001C6992">
            <w:pPr>
              <w:pStyle w:val="BodyText"/>
              <w:spacing w:before="0"/>
              <w:rPr>
                <w:ins w:id="5363" w:author="Cao, Ross" w:date="2025-12-24T14:03:00Z" w16du:dateUtc="2025-12-24T22:03:00Z"/>
                <w:sz w:val="20"/>
                <w:szCs w:val="20"/>
                <w:rPrChange w:id="5364" w:author="Song, Xuehang" w:date="2026-01-08T04:17:00Z" w16du:dateUtc="2026-01-08T12:17:00Z">
                  <w:rPr>
                    <w:ins w:id="5365" w:author="Cao, Ross" w:date="2025-12-24T14:03:00Z" w16du:dateUtc="2025-12-24T22:03:00Z"/>
                  </w:rPr>
                </w:rPrChange>
              </w:rPr>
              <w:pPrChange w:id="5366" w:author="Song, Xuehang" w:date="2026-01-08T04:17:00Z" w16du:dateUtc="2026-01-08T12:17:00Z">
                <w:pPr/>
              </w:pPrChange>
            </w:pPr>
            <w:ins w:id="5367" w:author="Cao, Ross" w:date="2025-12-24T14:03:00Z" w16du:dateUtc="2025-12-24T22:03:00Z">
              <w:r w:rsidRPr="00C14DA2">
                <w:rPr>
                  <w:color w:val="000000"/>
                  <w:sz w:val="20"/>
                  <w:szCs w:val="20"/>
                  <w:rPrChange w:id="5368" w:author="Song, Xuehang" w:date="2026-01-08T04:17:00Z" w16du:dateUtc="2026-01-08T12:17:00Z">
                    <w:rPr>
                      <w:rFonts w:ascii="Aptos Narrow" w:hAnsi="Aptos Narrow"/>
                      <w:color w:val="000000"/>
                    </w:rPr>
                  </w:rPrChange>
                </w:rPr>
                <w:t>Contaminant hydrogeology / remediation</w:t>
              </w:r>
            </w:ins>
          </w:p>
        </w:tc>
        <w:tc>
          <w:tcPr>
            <w:tcW w:w="2689" w:type="dxa"/>
            <w:vAlign w:val="center"/>
          </w:tcPr>
          <w:p w14:paraId="5A3379A1" w14:textId="79D7BA7E" w:rsidR="001C6992" w:rsidRPr="00C14DA2" w:rsidRDefault="00CA5D58">
            <w:pPr>
              <w:pStyle w:val="BodyText"/>
              <w:spacing w:before="0"/>
              <w:rPr>
                <w:ins w:id="5369" w:author="Cao, Ross" w:date="2025-12-24T14:03:00Z" w16du:dateUtc="2025-12-24T22:03:00Z"/>
                <w:sz w:val="20"/>
                <w:szCs w:val="20"/>
                <w:rPrChange w:id="5370" w:author="Song, Xuehang" w:date="2026-01-08T04:17:00Z" w16du:dateUtc="2026-01-08T12:17:00Z">
                  <w:rPr>
                    <w:ins w:id="5371" w:author="Cao, Ross" w:date="2025-12-24T14:03:00Z" w16du:dateUtc="2025-12-24T22:03:00Z"/>
                  </w:rPr>
                </w:rPrChange>
              </w:rPr>
              <w:pPrChange w:id="5372" w:author="Song, Xuehang" w:date="2026-01-08T04:17:00Z" w16du:dateUtc="2026-01-08T12:17:00Z">
                <w:pPr/>
              </w:pPrChange>
            </w:pPr>
            <w:r w:rsidRPr="00C14DA2">
              <w:rPr>
                <w:sz w:val="20"/>
                <w:szCs w:val="20"/>
                <w:rPrChange w:id="5373" w:author="Song, Xuehang" w:date="2026-01-08T04:17:00Z" w16du:dateUtc="2026-01-08T12:17:00Z">
                  <w:rPr/>
                </w:rPrChange>
              </w:rPr>
              <w:fldChar w:fldCharType="begin"/>
            </w:r>
            <w:r w:rsidRPr="00C14DA2">
              <w:rPr>
                <w:sz w:val="20"/>
                <w:szCs w:val="20"/>
                <w:rPrChange w:id="5374" w:author="Song, Xuehang" w:date="2026-01-08T04:17:00Z" w16du:dateUtc="2026-01-08T12:17:00Z">
                  <w:rPr/>
                </w:rPrChange>
              </w:rPr>
              <w:instrText xml:space="preserve"> ADDIN EN.CITE &lt;EndNote&gt;&lt;Cite&gt;&lt;Author&gt;Yazdi&lt;/Author&gt;&lt;Year&gt;2025&lt;/Year&gt;&lt;RecNum&gt;472&lt;/RecNum&gt;&lt;DisplayText&gt;(Yazdi et al., 2025)&lt;/DisplayText&gt;&lt;record&gt;&lt;rec-number&gt;472&lt;/rec-number&gt;&lt;foreign-keys&gt;&lt;key app="EN" db-id="avewzwavpffw96ewpdx505tfdawpfpatfzve" timestamp="1751951468" guid="ca1559d5-175e-4384-a47e-a71812ef9e40"&gt;472&lt;/key&gt;&lt;/foreign-keys&gt;&lt;ref-type name="Journal Article"&gt;17&lt;/ref-type&gt;&lt;contributors&gt;&lt;authors&gt;&lt;author&gt;Yazdi, Susan Hayeri&lt;/author&gt;&lt;author&gt;Robati, Maryam&lt;/author&gt;&lt;author&gt;Samani, Saeideh&lt;/author&gt;&lt;author&gt;Hargalani, Fariba Zamani&lt;/author&gt;&lt;/authors&gt;&lt;/contributors&gt;&lt;titles&gt;&lt;title&gt;Prediction of two groundwater sustainability indicators in semi-arid aquifers using machine learning&lt;/title&gt;&lt;secondary-title&gt;Environmental Earth Sciences&lt;/secondary-title&gt;&lt;/titles&gt;&lt;periodical&gt;&lt;full-title&gt;Environmental Earth Sciences&lt;/full-title&gt;&lt;/periodical&gt;&lt;pages&gt;294&lt;/pages&gt;&lt;volume&gt;84&lt;/volume&gt;&lt;number&gt;11&lt;/number&gt;&lt;dates&gt;&lt;year&gt;2025&lt;/year&gt;&lt;pub-dates&gt;&lt;date&gt;2025/05/20&lt;/date&gt;&lt;/pub-dates&gt;&lt;/dates&gt;&lt;isbn&gt;1866-6299&lt;/isbn&gt;&lt;label&gt;Regression &amp;amp; classical surrogates&lt;/label&gt;&lt;urls&gt;&lt;related-urls&gt;&lt;url&gt;https://doi.org/10.1007/s12665-025-12253-w&lt;/url&gt;&lt;/related-urls&gt;&lt;/urls&gt;&lt;electronic-resource-num&gt;10.1007/s12665-025-12253-w&lt;/electronic-resource-num&gt;&lt;research-notes&gt;Monitoring &amp;amp; time-series prediction&lt;/research-notes&gt;&lt;/record&gt;&lt;/Cite&gt;&lt;/EndNote&gt;</w:instrText>
            </w:r>
            <w:r w:rsidRPr="00C14DA2">
              <w:rPr>
                <w:sz w:val="20"/>
                <w:szCs w:val="20"/>
                <w:rPrChange w:id="5375" w:author="Song, Xuehang" w:date="2026-01-08T04:17:00Z" w16du:dateUtc="2026-01-08T12:17:00Z">
                  <w:rPr/>
                </w:rPrChange>
              </w:rPr>
              <w:fldChar w:fldCharType="separate"/>
            </w:r>
            <w:r w:rsidRPr="00C14DA2">
              <w:rPr>
                <w:noProof/>
                <w:sz w:val="20"/>
                <w:szCs w:val="20"/>
                <w:rPrChange w:id="5376" w:author="Song, Xuehang" w:date="2026-01-08T04:17:00Z" w16du:dateUtc="2026-01-08T12:17:00Z">
                  <w:rPr>
                    <w:noProof/>
                  </w:rPr>
                </w:rPrChange>
              </w:rPr>
              <w:t>(Yazdi et al., 2025)</w:t>
            </w:r>
            <w:r w:rsidRPr="00C14DA2">
              <w:rPr>
                <w:sz w:val="20"/>
                <w:szCs w:val="20"/>
                <w:rPrChange w:id="5377" w:author="Song, Xuehang" w:date="2026-01-08T04:17:00Z" w16du:dateUtc="2026-01-08T12:17:00Z">
                  <w:rPr/>
                </w:rPrChange>
              </w:rPr>
              <w:fldChar w:fldCharType="end"/>
            </w:r>
          </w:p>
        </w:tc>
      </w:tr>
      <w:tr w:rsidR="00C14DA2" w:rsidRPr="00C14DA2" w14:paraId="13FE7C4A" w14:textId="77777777" w:rsidTr="00C14DA2">
        <w:tblPrEx>
          <w:tblW w:w="13446" w:type="dxa"/>
          <w:tblInd w:w="-455" w:type="dxa"/>
          <w:tblPrExChange w:id="5378" w:author="Song, Xuehang" w:date="2026-01-08T04:18:00Z" w16du:dateUtc="2026-01-08T12:18:00Z">
            <w:tblPrEx>
              <w:tblW w:w="0" w:type="auto"/>
              <w:tblInd w:w="-455" w:type="dxa"/>
            </w:tblPrEx>
          </w:tblPrExChange>
        </w:tblPrEx>
        <w:trPr>
          <w:trHeight w:val="519"/>
          <w:ins w:id="5379" w:author="Cao, Ross" w:date="2025-12-24T14:03:00Z"/>
          <w:trPrChange w:id="5380" w:author="Song, Xuehang" w:date="2026-01-08T04:18:00Z" w16du:dateUtc="2026-01-08T12:18:00Z">
            <w:trPr>
              <w:gridBefore w:val="2"/>
              <w:trHeight w:val="530"/>
            </w:trPr>
          </w:trPrChange>
        </w:trPr>
        <w:tc>
          <w:tcPr>
            <w:tcW w:w="1215" w:type="dxa"/>
            <w:vAlign w:val="center"/>
            <w:tcPrChange w:id="5381" w:author="Song, Xuehang" w:date="2026-01-08T04:18:00Z" w16du:dateUtc="2026-01-08T12:18:00Z">
              <w:tcPr>
                <w:tcW w:w="1170" w:type="dxa"/>
                <w:gridSpan w:val="2"/>
                <w:vAlign w:val="center"/>
              </w:tcPr>
            </w:tcPrChange>
          </w:tcPr>
          <w:p w14:paraId="09C461FC" w14:textId="5DD6BD38" w:rsidR="001C6992" w:rsidRPr="00C14DA2" w:rsidRDefault="001C6992">
            <w:pPr>
              <w:pStyle w:val="BodyText"/>
              <w:spacing w:before="0"/>
              <w:rPr>
                <w:ins w:id="5382" w:author="Cao, Ross" w:date="2025-12-24T14:03:00Z" w16du:dateUtc="2025-12-24T22:03:00Z"/>
                <w:sz w:val="20"/>
                <w:szCs w:val="20"/>
                <w:rPrChange w:id="5383" w:author="Song, Xuehang" w:date="2026-01-08T04:17:00Z" w16du:dateUtc="2026-01-08T12:17:00Z">
                  <w:rPr>
                    <w:ins w:id="5384" w:author="Cao, Ross" w:date="2025-12-24T14:03:00Z" w16du:dateUtc="2025-12-24T22:03:00Z"/>
                  </w:rPr>
                </w:rPrChange>
              </w:rPr>
              <w:pPrChange w:id="5385" w:author="Song, Xuehang" w:date="2026-01-08T04:17:00Z" w16du:dateUtc="2026-01-08T12:17:00Z">
                <w:pPr/>
              </w:pPrChange>
            </w:pPr>
            <w:ins w:id="5386" w:author="Cao, Ross" w:date="2025-12-24T14:03:00Z" w16du:dateUtc="2025-12-24T22:03:00Z">
              <w:r w:rsidRPr="00C14DA2">
                <w:rPr>
                  <w:color w:val="000000"/>
                  <w:sz w:val="20"/>
                  <w:szCs w:val="20"/>
                  <w:rPrChange w:id="5387" w:author="Song, Xuehang" w:date="2026-01-08T04:17:00Z" w16du:dateUtc="2026-01-08T12:17:00Z">
                    <w:rPr>
                      <w:rFonts w:ascii="Aptos Narrow" w:hAnsi="Aptos Narrow"/>
                      <w:color w:val="000000"/>
                    </w:rPr>
                  </w:rPrChange>
                </w:rPr>
                <w:t>2025</w:t>
              </w:r>
            </w:ins>
          </w:p>
        </w:tc>
        <w:tc>
          <w:tcPr>
            <w:tcW w:w="2897" w:type="dxa"/>
            <w:vAlign w:val="center"/>
            <w:tcPrChange w:id="5388" w:author="Song, Xuehang" w:date="2026-01-08T04:18:00Z" w16du:dateUtc="2026-01-08T12:18:00Z">
              <w:tcPr>
                <w:tcW w:w="2790" w:type="dxa"/>
                <w:vAlign w:val="center"/>
              </w:tcPr>
            </w:tcPrChange>
          </w:tcPr>
          <w:p w14:paraId="4DEFA38A" w14:textId="1225E59D" w:rsidR="001C6992" w:rsidRPr="00C14DA2" w:rsidRDefault="001C6992">
            <w:pPr>
              <w:pStyle w:val="BodyText"/>
              <w:spacing w:before="0"/>
              <w:rPr>
                <w:ins w:id="5389" w:author="Cao, Ross" w:date="2025-12-24T14:03:00Z" w16du:dateUtc="2025-12-24T22:03:00Z"/>
                <w:sz w:val="20"/>
                <w:szCs w:val="20"/>
                <w:rPrChange w:id="5390" w:author="Song, Xuehang" w:date="2026-01-08T04:17:00Z" w16du:dateUtc="2026-01-08T12:17:00Z">
                  <w:rPr>
                    <w:ins w:id="5391" w:author="Cao, Ross" w:date="2025-12-24T14:03:00Z" w16du:dateUtc="2025-12-24T22:03:00Z"/>
                  </w:rPr>
                </w:rPrChange>
              </w:rPr>
              <w:pPrChange w:id="5392" w:author="Song, Xuehang" w:date="2026-01-08T04:17:00Z" w16du:dateUtc="2026-01-08T12:17:00Z">
                <w:pPr/>
              </w:pPrChange>
            </w:pPr>
            <w:ins w:id="5393" w:author="Cao, Ross" w:date="2025-12-24T14:03:00Z" w16du:dateUtc="2025-12-24T22:03:00Z">
              <w:r w:rsidRPr="00C14DA2">
                <w:rPr>
                  <w:color w:val="000000"/>
                  <w:sz w:val="20"/>
                  <w:szCs w:val="20"/>
                  <w:rPrChange w:id="5394" w:author="Song, Xuehang" w:date="2026-01-08T04:17:00Z" w16du:dateUtc="2026-01-08T12:17:00Z">
                    <w:rPr>
                      <w:rFonts w:ascii="Aptos Narrow" w:hAnsi="Aptos Narrow"/>
                      <w:color w:val="000000"/>
                    </w:rPr>
                  </w:rPrChange>
                </w:rPr>
                <w:t>Generative models</w:t>
              </w:r>
            </w:ins>
          </w:p>
        </w:tc>
        <w:tc>
          <w:tcPr>
            <w:tcW w:w="3551" w:type="dxa"/>
            <w:vAlign w:val="center"/>
            <w:tcPrChange w:id="5395" w:author="Song, Xuehang" w:date="2026-01-08T04:18:00Z" w16du:dateUtc="2026-01-08T12:18:00Z">
              <w:tcPr>
                <w:tcW w:w="3420" w:type="dxa"/>
                <w:gridSpan w:val="2"/>
                <w:vAlign w:val="center"/>
              </w:tcPr>
            </w:tcPrChange>
          </w:tcPr>
          <w:p w14:paraId="7D61B84D" w14:textId="52E66A76" w:rsidR="001C6992" w:rsidRPr="00C14DA2" w:rsidRDefault="001C6992">
            <w:pPr>
              <w:pStyle w:val="BodyText"/>
              <w:spacing w:before="0"/>
              <w:rPr>
                <w:ins w:id="5396" w:author="Cao, Ross" w:date="2025-12-24T14:03:00Z" w16du:dateUtc="2025-12-24T22:03:00Z"/>
                <w:sz w:val="20"/>
                <w:szCs w:val="20"/>
                <w:rPrChange w:id="5397" w:author="Song, Xuehang" w:date="2026-01-08T04:17:00Z" w16du:dateUtc="2026-01-08T12:17:00Z">
                  <w:rPr>
                    <w:ins w:id="5398" w:author="Cao, Ross" w:date="2025-12-24T14:03:00Z" w16du:dateUtc="2025-12-24T22:03:00Z"/>
                  </w:rPr>
                </w:rPrChange>
              </w:rPr>
              <w:pPrChange w:id="5399" w:author="Song, Xuehang" w:date="2026-01-08T04:17:00Z" w16du:dateUtc="2026-01-08T12:17:00Z">
                <w:pPr/>
              </w:pPrChange>
            </w:pPr>
            <w:ins w:id="5400" w:author="Cao, Ross" w:date="2025-12-24T14:03:00Z" w16du:dateUtc="2025-12-24T22:03:00Z">
              <w:r w:rsidRPr="00C14DA2">
                <w:rPr>
                  <w:color w:val="000000"/>
                  <w:sz w:val="20"/>
                  <w:szCs w:val="20"/>
                  <w:rPrChange w:id="5401" w:author="Song, Xuehang" w:date="2026-01-08T04:17:00Z" w16du:dateUtc="2026-01-08T12:17:00Z">
                    <w:rPr>
                      <w:rFonts w:ascii="Aptos Narrow" w:hAnsi="Aptos Narrow"/>
                      <w:color w:val="000000"/>
                    </w:rPr>
                  </w:rPrChange>
                </w:rPr>
                <w:t>UQ &amp; ensemble generation</w:t>
              </w:r>
            </w:ins>
          </w:p>
        </w:tc>
        <w:tc>
          <w:tcPr>
            <w:tcW w:w="3094" w:type="dxa"/>
            <w:vAlign w:val="center"/>
            <w:tcPrChange w:id="5402" w:author="Song, Xuehang" w:date="2026-01-08T04:18:00Z" w16du:dateUtc="2026-01-08T12:18:00Z">
              <w:tcPr>
                <w:tcW w:w="2980" w:type="dxa"/>
                <w:gridSpan w:val="3"/>
                <w:vAlign w:val="center"/>
              </w:tcPr>
            </w:tcPrChange>
          </w:tcPr>
          <w:p w14:paraId="28E853A4" w14:textId="6C8F1412" w:rsidR="001C6992" w:rsidRPr="00C14DA2" w:rsidRDefault="001C6992">
            <w:pPr>
              <w:pStyle w:val="BodyText"/>
              <w:spacing w:before="0"/>
              <w:rPr>
                <w:ins w:id="5403" w:author="Cao, Ross" w:date="2025-12-24T14:03:00Z" w16du:dateUtc="2025-12-24T22:03:00Z"/>
                <w:sz w:val="20"/>
                <w:szCs w:val="20"/>
                <w:rPrChange w:id="5404" w:author="Song, Xuehang" w:date="2026-01-08T04:17:00Z" w16du:dateUtc="2026-01-08T12:17:00Z">
                  <w:rPr>
                    <w:ins w:id="5405" w:author="Cao, Ross" w:date="2025-12-24T14:03:00Z" w16du:dateUtc="2025-12-24T22:03:00Z"/>
                  </w:rPr>
                </w:rPrChange>
              </w:rPr>
              <w:pPrChange w:id="5406" w:author="Song, Xuehang" w:date="2026-01-08T04:17:00Z" w16du:dateUtc="2026-01-08T12:17:00Z">
                <w:pPr/>
              </w:pPrChange>
            </w:pPr>
            <w:ins w:id="5407" w:author="Cao, Ross" w:date="2025-12-24T14:03:00Z" w16du:dateUtc="2025-12-24T22:03:00Z">
              <w:r w:rsidRPr="00C14DA2">
                <w:rPr>
                  <w:color w:val="000000"/>
                  <w:sz w:val="20"/>
                  <w:szCs w:val="20"/>
                  <w:rPrChange w:id="5408" w:author="Song, Xuehang" w:date="2026-01-08T04:17:00Z" w16du:dateUtc="2026-01-08T12:17:00Z">
                    <w:rPr>
                      <w:rFonts w:ascii="Aptos Narrow" w:hAnsi="Aptos Narrow"/>
                      <w:color w:val="000000"/>
                    </w:rPr>
                  </w:rPrChange>
                </w:rPr>
                <w:t>Groundwater flow / fluid mechanics</w:t>
              </w:r>
            </w:ins>
          </w:p>
        </w:tc>
        <w:tc>
          <w:tcPr>
            <w:tcW w:w="2689" w:type="dxa"/>
            <w:vAlign w:val="center"/>
            <w:tcPrChange w:id="5409" w:author="Song, Xuehang" w:date="2026-01-08T04:18:00Z" w16du:dateUtc="2026-01-08T12:18:00Z">
              <w:tcPr>
                <w:tcW w:w="2590" w:type="dxa"/>
                <w:vAlign w:val="center"/>
              </w:tcPr>
            </w:tcPrChange>
          </w:tcPr>
          <w:p w14:paraId="73DD832E" w14:textId="7DE7087A" w:rsidR="001C6992" w:rsidRPr="00C14DA2" w:rsidRDefault="00CA5D58">
            <w:pPr>
              <w:pStyle w:val="BodyText"/>
              <w:spacing w:before="0"/>
              <w:rPr>
                <w:ins w:id="5410" w:author="Cao, Ross" w:date="2025-12-24T14:03:00Z" w16du:dateUtc="2025-12-24T22:03:00Z"/>
                <w:sz w:val="20"/>
                <w:szCs w:val="20"/>
                <w:rPrChange w:id="5411" w:author="Song, Xuehang" w:date="2026-01-08T04:17:00Z" w16du:dateUtc="2026-01-08T12:17:00Z">
                  <w:rPr>
                    <w:ins w:id="5412" w:author="Cao, Ross" w:date="2025-12-24T14:03:00Z" w16du:dateUtc="2025-12-24T22:03:00Z"/>
                  </w:rPr>
                </w:rPrChange>
              </w:rPr>
              <w:pPrChange w:id="5413" w:author="Song, Xuehang" w:date="2026-01-08T04:17:00Z" w16du:dateUtc="2026-01-08T12:17:00Z">
                <w:pPr/>
              </w:pPrChange>
            </w:pPr>
            <w:r w:rsidRPr="00C14DA2">
              <w:rPr>
                <w:sz w:val="20"/>
                <w:szCs w:val="20"/>
                <w:rPrChange w:id="5414" w:author="Song, Xuehang" w:date="2026-01-08T04:17:00Z" w16du:dateUtc="2026-01-08T12:17:00Z">
                  <w:rPr/>
                </w:rPrChange>
              </w:rPr>
              <w:fldChar w:fldCharType="begin"/>
            </w:r>
            <w:r w:rsidRPr="00C14DA2">
              <w:rPr>
                <w:sz w:val="20"/>
                <w:szCs w:val="20"/>
                <w:rPrChange w:id="5415" w:author="Song, Xuehang" w:date="2026-01-08T04:17:00Z" w16du:dateUtc="2026-01-08T12:17:00Z">
                  <w:rPr/>
                </w:rPrChange>
              </w:rPr>
              <w:instrText xml:space="preserve"> ADDIN EN.CITE &lt;EndNote&gt;&lt;Cite&gt;&lt;Author&gt;Wang&lt;/Author&gt;&lt;Year&gt;2025&lt;/Year&gt;&lt;RecNum&gt;605&lt;/RecNum&gt;&lt;DisplayText&gt;(Wang et al., 2025c)&lt;/DisplayText&gt;&lt;record&gt;&lt;rec-number&gt;605&lt;/rec-number&gt;&lt;foreign-keys&gt;&lt;key app="EN" db-id="avewzwavpffw96ewpdx505tfdawpfpatfzve" timestamp="1764210422"&gt;605&lt;/key&gt;&lt;/foreign-keys&gt;&lt;ref-type name="Journal Article"&gt;17&lt;/ref-type&gt;&lt;contributors&gt;&lt;authors&gt;&lt;author&gt;Wang, Zhongzheng&lt;/author&gt;&lt;author&gt;Chen, Yuntian&lt;/author&gt;&lt;author&gt;Wang, Nanzhe&lt;/author&gt;&lt;author&gt;Chen, Guodong&lt;/author&gt;&lt;author&gt;Zhang, Dongxiao&lt;/author&gt;&lt;/authors&gt;&lt;/contributors&gt;&lt;titles&gt;&lt;title&gt;Generative subsurface flow modeling with pretrained diffusion model and training</w:instrText>
            </w:r>
            <w:r w:rsidRPr="00C14DA2">
              <w:rPr>
                <w:rFonts w:ascii="Cambria Math" w:hAnsi="Cambria Math" w:cs="Cambria Math"/>
                <w:sz w:val="20"/>
                <w:szCs w:val="20"/>
                <w:rPrChange w:id="5416" w:author="Song, Xuehang" w:date="2026-01-08T04:17:00Z" w16du:dateUtc="2026-01-08T12:17:00Z">
                  <w:rPr>
                    <w:rFonts w:ascii="Cambria Math" w:hAnsi="Cambria Math" w:cs="Cambria Math"/>
                  </w:rPr>
                </w:rPrChange>
              </w:rPr>
              <w:instrText>‐</w:instrText>
            </w:r>
            <w:r w:rsidRPr="00C14DA2">
              <w:rPr>
                <w:sz w:val="20"/>
                <w:szCs w:val="20"/>
                <w:rPrChange w:id="5417" w:author="Song, Xuehang" w:date="2026-01-08T04:17:00Z" w16du:dateUtc="2026-01-08T12:17:00Z">
                  <w:rPr/>
                </w:rPrChange>
              </w:rPr>
              <w:instrText>free knowledge alignment&lt;/title&gt;&lt;secondary-title&gt;Geophysical Research Letters&lt;/secondary-title&gt;&lt;/titles&gt;&lt;periodical&gt;&lt;full-title&gt;Geophysical Research Letters&lt;/full-title&gt;&lt;/periodical&gt;&lt;pages&gt;e2025GL118000&lt;/pages&gt;&lt;volume&gt;52&lt;/volume&gt;&lt;number&gt;22&lt;/number&gt;&lt;dates&gt;&lt;year&gt;2025&lt;/year&gt;&lt;/dates&gt;&lt;isbn&gt;0094-8276&lt;/isbn&gt;&lt;label&gt;Generative models&lt;/label&gt;&lt;urls&gt;&lt;/urls&gt;&lt;research-notes&gt;UQ &amp;amp; ensemble generation&lt;/research-notes&gt;&lt;/record&gt;&lt;/Cite&gt;&lt;/EndNote&gt;</w:instrText>
            </w:r>
            <w:r w:rsidRPr="00C14DA2">
              <w:rPr>
                <w:sz w:val="20"/>
                <w:szCs w:val="20"/>
                <w:rPrChange w:id="5418" w:author="Song, Xuehang" w:date="2026-01-08T04:17:00Z" w16du:dateUtc="2026-01-08T12:17:00Z">
                  <w:rPr/>
                </w:rPrChange>
              </w:rPr>
              <w:fldChar w:fldCharType="separate"/>
            </w:r>
            <w:r w:rsidRPr="00C14DA2">
              <w:rPr>
                <w:noProof/>
                <w:sz w:val="20"/>
                <w:szCs w:val="20"/>
                <w:rPrChange w:id="5419" w:author="Song, Xuehang" w:date="2026-01-08T04:17:00Z" w16du:dateUtc="2026-01-08T12:17:00Z">
                  <w:rPr>
                    <w:noProof/>
                  </w:rPr>
                </w:rPrChange>
              </w:rPr>
              <w:t>(Wang et al., 2025c)</w:t>
            </w:r>
            <w:r w:rsidRPr="00C14DA2">
              <w:rPr>
                <w:sz w:val="20"/>
                <w:szCs w:val="20"/>
                <w:rPrChange w:id="5420" w:author="Song, Xuehang" w:date="2026-01-08T04:17:00Z" w16du:dateUtc="2026-01-08T12:17:00Z">
                  <w:rPr/>
                </w:rPrChange>
              </w:rPr>
              <w:fldChar w:fldCharType="end"/>
            </w:r>
          </w:p>
        </w:tc>
      </w:tr>
    </w:tbl>
    <w:p w14:paraId="1591D97C" w14:textId="31E14804" w:rsidR="0073305C" w:rsidRPr="0024251A" w:rsidRDefault="0024251A" w:rsidP="006F4068">
      <w:pPr>
        <w:spacing w:beforeLines="240" w:before="576"/>
        <w:rPr>
          <w:ins w:id="5421" w:author="Song, Xuehang" w:date="2026-01-08T04:20:00Z" w16du:dateUtc="2026-01-08T12:20:00Z"/>
          <w:rPrChange w:id="5422" w:author="Song, Xuehang" w:date="2026-01-08T04:21:00Z" w16du:dateUtc="2026-01-08T12:21:00Z">
            <w:rPr>
              <w:ins w:id="5423" w:author="Song, Xuehang" w:date="2026-01-08T04:20:00Z" w16du:dateUtc="2026-01-08T12:20:00Z"/>
              <w:sz w:val="12"/>
              <w:szCs w:val="12"/>
            </w:rPr>
          </w:rPrChange>
        </w:rPr>
      </w:pPr>
      <w:commentRangeStart w:id="5424"/>
      <w:commentRangeStart w:id="5425"/>
      <w:ins w:id="5426" w:author="Song, Xuehang" w:date="2026-01-08T04:21:00Z" w16du:dateUtc="2026-01-08T12:21:00Z">
        <w:r w:rsidRPr="0024251A">
          <w:rPr>
            <w:rPrChange w:id="5427" w:author="Song, Xuehang" w:date="2026-01-08T04:21:00Z" w16du:dateUtc="2026-01-08T12:21:00Z">
              <w:rPr>
                <w:sz w:val="12"/>
                <w:szCs w:val="12"/>
              </w:rPr>
            </w:rPrChange>
          </w:rPr>
          <w:t>Qu</w:t>
        </w:r>
      </w:ins>
      <w:commentRangeEnd w:id="5424"/>
      <w:ins w:id="5428" w:author="Song, Xuehang" w:date="2026-01-08T04:23:00Z" w16du:dateUtc="2026-01-08T12:23:00Z">
        <w:r w:rsidR="000322EF" w:rsidRPr="0024251A">
          <w:rPr>
            <w:rStyle w:val="CommentReference"/>
            <w:sz w:val="22"/>
            <w:szCs w:val="22"/>
            <w:rPrChange w:id="5429" w:author="Song, Xuehang" w:date="2026-01-29T09:29:00Z" w16du:dateUtc="2026-01-29T17:29:00Z">
              <w:rPr>
                <w:rStyle w:val="CommentReference"/>
              </w:rPr>
            </w:rPrChange>
          </w:rPr>
          <w:commentReference w:id="5424"/>
        </w:r>
      </w:ins>
      <w:commentRangeEnd w:id="5425"/>
      <w:r w:rsidR="00115DAB" w:rsidRPr="0024251A">
        <w:rPr>
          <w:rStyle w:val="CommentReference"/>
          <w:sz w:val="22"/>
          <w:szCs w:val="22"/>
          <w:rPrChange w:id="5431" w:author="Song, Xuehang" w:date="2026-01-29T09:29:00Z" w16du:dateUtc="2026-01-29T17:29:00Z">
            <w:rPr>
              <w:rStyle w:val="CommentReference"/>
            </w:rPr>
          </w:rPrChange>
        </w:rPr>
        <w:commentReference w:id="5425"/>
      </w:r>
      <w:ins w:id="5432" w:author="Song, Xuehang" w:date="2026-01-08T04:21:00Z" w16du:dateUtc="2026-01-08T12:21:00Z">
        <w:r w:rsidRPr="0024251A">
          <w:rPr>
            <w:rPrChange w:id="5433" w:author="Song, Xuehang" w:date="2026-01-08T04:21:00Z" w16du:dateUtc="2026-01-08T12:21:00Z">
              <w:rPr>
                <w:sz w:val="12"/>
                <w:szCs w:val="12"/>
              </w:rPr>
            </w:rPrChange>
          </w:rPr>
          <w:t xml:space="preserve">estion </w:t>
        </w:r>
      </w:ins>
    </w:p>
    <w:p w14:paraId="00C3250E" w14:textId="4B6F709A" w:rsidR="003C3380" w:rsidRPr="0017505F" w:rsidDel="009169EA" w:rsidRDefault="003C3380">
      <w:pPr>
        <w:spacing w:beforeLines="240" w:before="576"/>
        <w:rPr>
          <w:del w:id="5434" w:author="Cao, Ross" w:date="2026-01-23T08:56:00Z" w16du:dateUtc="2026-01-23T16:56:00Z"/>
          <w:sz w:val="12"/>
          <w:szCs w:val="12"/>
        </w:rPr>
      </w:pPr>
      <w:ins w:id="5435" w:author="Cao, Ross" w:date="2025-12-24T13:56:00Z" w16du:dateUtc="2025-12-24T21:56:00Z">
        <w:r w:rsidRPr="006F4068">
          <w:rPr>
            <w:sz w:val="12"/>
            <w:szCs w:val="12"/>
            <w:rPrChange w:id="5436" w:author="Song, Xuehang" w:date="2026-01-08T04:14:00Z" w16du:dateUtc="2026-01-08T12:14:00Z">
              <w:rPr/>
            </w:rPrChange>
          </w:rPr>
          <w:fldChar w:fldCharType="begin"/>
        </w:r>
        <w:r w:rsidRPr="006F4068">
          <w:rPr>
            <w:sz w:val="12"/>
            <w:szCs w:val="12"/>
            <w:rPrChange w:id="5437" w:author="Song, Xuehang" w:date="2026-01-08T04:14:00Z" w16du:dateUtc="2026-01-08T12:14:00Z">
              <w:rPr/>
            </w:rPrChange>
          </w:rPr>
          <w:instrText xml:space="preserve"> LINK </w:instrText>
        </w:r>
      </w:ins>
      <w:r w:rsidR="00DB6738">
        <w:rPr>
          <w:sz w:val="12"/>
          <w:szCs w:val="12"/>
        </w:rPr>
        <w:instrText xml:space="preserve">Excel.SheetBinaryMacroEnabled.12 "C:\\Users\\caor575\\OneDrive - PNNL\\Documents\\Projects\\EMHQ_DL_Recali\\LitReview\\Paper_corpus_122425.csv" Paper_corpus_122425!C1:C8 </w:instrText>
      </w:r>
      <w:ins w:id="5438" w:author="Cao, Ross" w:date="2025-12-24T13:56:00Z" w16du:dateUtc="2025-12-24T21:56:00Z">
        <w:r w:rsidRPr="006F4068">
          <w:rPr>
            <w:sz w:val="12"/>
            <w:szCs w:val="12"/>
            <w:rPrChange w:id="5439" w:author="Song, Xuehang" w:date="2026-01-08T04:14:00Z" w16du:dateUtc="2026-01-08T12:14:00Z">
              <w:rPr/>
            </w:rPrChange>
          </w:rPr>
          <w:instrText xml:space="preserve">\a \f 5 \h </w:instrText>
        </w:r>
      </w:ins>
      <w:r w:rsidRPr="006F4068">
        <w:rPr>
          <w:sz w:val="12"/>
          <w:szCs w:val="12"/>
          <w:rPrChange w:id="5440" w:author="Song, Xuehang" w:date="2026-01-08T04:14:00Z" w16du:dateUtc="2026-01-08T12:14:00Z">
            <w:rPr/>
          </w:rPrChange>
        </w:rPr>
        <w:instrText xml:space="preserve"> \* MERGEFORMAT </w:instrText>
      </w:r>
      <w:ins w:id="5441" w:author="Cao, Ross" w:date="2025-12-24T13:56:00Z" w16du:dateUtc="2025-12-24T21:56:00Z">
        <w:r w:rsidRPr="006F4068">
          <w:rPr>
            <w:sz w:val="12"/>
            <w:szCs w:val="12"/>
          </w:rPr>
          <w:fldChar w:fldCharType="separate"/>
        </w:r>
      </w:ins>
      <w:bookmarkStart w:id="5442" w:name="_1831182646"/>
      <w:bookmarkStart w:id="5443" w:name="_1830404613"/>
      <w:bookmarkEnd w:id="5442"/>
      <w:bookmarkEnd w:id="5443"/>
    </w:p>
    <w:tbl>
      <w:tblPr>
        <w:tblStyle w:val="TableGrid"/>
        <w:tblW w:w="12960" w:type="dxa"/>
        <w:tblLook w:val="04A0" w:firstRow="1" w:lastRow="0" w:firstColumn="1" w:lastColumn="0" w:noHBand="0" w:noVBand="1"/>
      </w:tblPr>
      <w:tblGrid>
        <w:gridCol w:w="473"/>
        <w:gridCol w:w="987"/>
        <w:gridCol w:w="1180"/>
        <w:gridCol w:w="1035"/>
        <w:gridCol w:w="843"/>
        <w:gridCol w:w="3848"/>
        <w:gridCol w:w="4265"/>
        <w:gridCol w:w="1447"/>
      </w:tblGrid>
      <w:tr w:rsidR="00F72CEA" w:rsidRPr="00F72CEA" w:rsidDel="00555CF8" w14:paraId="25A715DF" w14:textId="77777777" w:rsidTr="00F72CEA">
        <w:trPr>
          <w:trHeight w:val="300"/>
          <w:del w:id="5444" w:author="Cao, Ross" w:date="2026-01-23T08:56:00Z"/>
        </w:trPr>
        <w:tc>
          <w:tcPr>
            <w:tcW w:w="291" w:type="dxa"/>
            <w:noWrap/>
            <w:hideMark/>
          </w:tcPr>
          <w:p w14:paraId="2611E010" w14:textId="5F6A015D" w:rsidR="00F72CEA" w:rsidRPr="00F72CEA" w:rsidDel="00555CF8" w:rsidRDefault="00F72CEA" w:rsidP="00F72CEA">
            <w:pPr>
              <w:spacing w:beforeLines="240" w:before="576"/>
              <w:rPr>
                <w:del w:id="5445" w:author="Cao, Ross" w:date="2026-01-23T08:56:00Z" w16du:dateUtc="2026-01-23T16:56:00Z"/>
                <w:sz w:val="12"/>
                <w:szCs w:val="12"/>
              </w:rPr>
            </w:pPr>
            <w:del w:id="5446" w:author="Cao, Ross" w:date="2026-01-23T08:56:00Z" w16du:dateUtc="2026-01-23T16:56:00Z">
              <w:r w:rsidRPr="00F72CEA" w:rsidDel="00555CF8">
                <w:rPr>
                  <w:sz w:val="12"/>
                  <w:szCs w:val="12"/>
                </w:rPr>
                <w:delText>Year</w:delText>
              </w:r>
            </w:del>
          </w:p>
        </w:tc>
        <w:tc>
          <w:tcPr>
            <w:tcW w:w="855" w:type="dxa"/>
            <w:noWrap/>
            <w:hideMark/>
          </w:tcPr>
          <w:p w14:paraId="16CD8880" w14:textId="77777777" w:rsidR="00F72CEA" w:rsidRPr="00F72CEA" w:rsidDel="00555CF8" w:rsidRDefault="00F72CEA" w:rsidP="00F72CEA">
            <w:pPr>
              <w:spacing w:beforeLines="240" w:before="576"/>
              <w:rPr>
                <w:del w:id="5447" w:author="Cao, Ross" w:date="2026-01-23T08:56:00Z" w16du:dateUtc="2026-01-23T16:56:00Z"/>
                <w:sz w:val="12"/>
                <w:szCs w:val="12"/>
              </w:rPr>
            </w:pPr>
            <w:del w:id="5448" w:author="Cao, Ross" w:date="2026-01-23T08:56:00Z" w16du:dateUtc="2026-01-23T16:56:00Z">
              <w:r w:rsidRPr="00F72CEA" w:rsidDel="00555CF8">
                <w:rPr>
                  <w:sz w:val="12"/>
                  <w:szCs w:val="12"/>
                </w:rPr>
                <w:delText>Primary_family</w:delText>
              </w:r>
            </w:del>
          </w:p>
        </w:tc>
        <w:tc>
          <w:tcPr>
            <w:tcW w:w="893" w:type="dxa"/>
            <w:noWrap/>
            <w:hideMark/>
          </w:tcPr>
          <w:p w14:paraId="65FA634D" w14:textId="77777777" w:rsidR="00F72CEA" w:rsidRPr="00F72CEA" w:rsidDel="00555CF8" w:rsidRDefault="00F72CEA" w:rsidP="00F72CEA">
            <w:pPr>
              <w:spacing w:beforeLines="240" w:before="576"/>
              <w:rPr>
                <w:del w:id="5449" w:author="Cao, Ross" w:date="2026-01-23T08:56:00Z" w16du:dateUtc="2026-01-23T16:56:00Z"/>
                <w:sz w:val="12"/>
                <w:szCs w:val="12"/>
              </w:rPr>
            </w:pPr>
            <w:del w:id="5450" w:author="Cao, Ross" w:date="2026-01-23T08:56:00Z" w16du:dateUtc="2026-01-23T16:56:00Z">
              <w:r w:rsidRPr="00F72CEA" w:rsidDel="00555CF8">
                <w:rPr>
                  <w:sz w:val="12"/>
                  <w:szCs w:val="12"/>
                </w:rPr>
                <w:delText>Application_family</w:delText>
              </w:r>
            </w:del>
          </w:p>
        </w:tc>
        <w:tc>
          <w:tcPr>
            <w:tcW w:w="1035" w:type="dxa"/>
            <w:noWrap/>
            <w:hideMark/>
          </w:tcPr>
          <w:p w14:paraId="51C061C7" w14:textId="77777777" w:rsidR="00F72CEA" w:rsidRPr="00F72CEA" w:rsidDel="00555CF8" w:rsidRDefault="00F72CEA" w:rsidP="00F72CEA">
            <w:pPr>
              <w:spacing w:beforeLines="240" w:before="576"/>
              <w:rPr>
                <w:del w:id="5451" w:author="Cao, Ross" w:date="2026-01-23T08:56:00Z" w16du:dateUtc="2026-01-23T16:56:00Z"/>
                <w:sz w:val="12"/>
                <w:szCs w:val="12"/>
              </w:rPr>
            </w:pPr>
            <w:del w:id="5452" w:author="Cao, Ross" w:date="2026-01-23T08:56:00Z" w16du:dateUtc="2026-01-23T16:56:00Z">
              <w:r w:rsidRPr="00F72CEA" w:rsidDel="00555CF8">
                <w:rPr>
                  <w:sz w:val="12"/>
                  <w:szCs w:val="12"/>
                </w:rPr>
                <w:delText>Domain</w:delText>
              </w:r>
            </w:del>
          </w:p>
        </w:tc>
        <w:tc>
          <w:tcPr>
            <w:tcW w:w="326" w:type="dxa"/>
            <w:noWrap/>
            <w:hideMark/>
          </w:tcPr>
          <w:p w14:paraId="5C740335" w14:textId="77777777" w:rsidR="00F72CEA" w:rsidRPr="00F72CEA" w:rsidDel="00555CF8" w:rsidRDefault="00F72CEA" w:rsidP="00F72CEA">
            <w:pPr>
              <w:spacing w:beforeLines="240" w:before="576"/>
              <w:rPr>
                <w:del w:id="5453" w:author="Cao, Ross" w:date="2026-01-23T08:56:00Z" w16du:dateUtc="2026-01-23T16:56:00Z"/>
                <w:sz w:val="12"/>
                <w:szCs w:val="12"/>
              </w:rPr>
            </w:pPr>
            <w:del w:id="5454" w:author="Cao, Ross" w:date="2026-01-23T08:56:00Z" w16du:dateUtc="2026-01-23T16:56:00Z">
              <w:r w:rsidRPr="00F72CEA" w:rsidDel="00555CF8">
                <w:rPr>
                  <w:sz w:val="12"/>
                  <w:szCs w:val="12"/>
                </w:rPr>
                <w:delText>First_author</w:delText>
              </w:r>
            </w:del>
          </w:p>
        </w:tc>
        <w:tc>
          <w:tcPr>
            <w:tcW w:w="3848" w:type="dxa"/>
            <w:noWrap/>
            <w:hideMark/>
          </w:tcPr>
          <w:p w14:paraId="69ABE204" w14:textId="77777777" w:rsidR="00F72CEA" w:rsidRPr="00F72CEA" w:rsidDel="00555CF8" w:rsidRDefault="00F72CEA" w:rsidP="00F72CEA">
            <w:pPr>
              <w:spacing w:beforeLines="240" w:before="576"/>
              <w:rPr>
                <w:del w:id="5455" w:author="Cao, Ross" w:date="2026-01-23T08:56:00Z" w16du:dateUtc="2026-01-23T16:56:00Z"/>
                <w:sz w:val="12"/>
                <w:szCs w:val="12"/>
              </w:rPr>
            </w:pPr>
            <w:del w:id="5456" w:author="Cao, Ross" w:date="2026-01-23T08:56:00Z" w16du:dateUtc="2026-01-23T16:56:00Z">
              <w:r w:rsidRPr="00F72CEA" w:rsidDel="00555CF8">
                <w:rPr>
                  <w:sz w:val="12"/>
                  <w:szCs w:val="12"/>
                </w:rPr>
                <w:delText>Authors</w:delText>
              </w:r>
            </w:del>
          </w:p>
        </w:tc>
        <w:tc>
          <w:tcPr>
            <w:tcW w:w="4265" w:type="dxa"/>
            <w:noWrap/>
            <w:hideMark/>
          </w:tcPr>
          <w:p w14:paraId="020AA486" w14:textId="77777777" w:rsidR="00F72CEA" w:rsidRPr="00F72CEA" w:rsidDel="00555CF8" w:rsidRDefault="00F72CEA" w:rsidP="00F72CEA">
            <w:pPr>
              <w:spacing w:beforeLines="240" w:before="576"/>
              <w:rPr>
                <w:del w:id="5457" w:author="Cao, Ross" w:date="2026-01-23T08:56:00Z" w16du:dateUtc="2026-01-23T16:56:00Z"/>
                <w:sz w:val="12"/>
                <w:szCs w:val="12"/>
              </w:rPr>
            </w:pPr>
            <w:del w:id="5458" w:author="Cao, Ross" w:date="2026-01-23T08:56:00Z" w16du:dateUtc="2026-01-23T16:56:00Z">
              <w:r w:rsidRPr="00F72CEA" w:rsidDel="00555CF8">
                <w:rPr>
                  <w:sz w:val="12"/>
                  <w:szCs w:val="12"/>
                </w:rPr>
                <w:delText>Title</w:delText>
              </w:r>
            </w:del>
          </w:p>
        </w:tc>
        <w:tc>
          <w:tcPr>
            <w:tcW w:w="1447" w:type="dxa"/>
            <w:noWrap/>
            <w:hideMark/>
          </w:tcPr>
          <w:p w14:paraId="6D565FD3" w14:textId="77777777" w:rsidR="00F72CEA" w:rsidRPr="00F72CEA" w:rsidDel="00555CF8" w:rsidRDefault="00F72CEA" w:rsidP="00F72CEA">
            <w:pPr>
              <w:spacing w:beforeLines="240" w:before="576"/>
              <w:rPr>
                <w:del w:id="5459" w:author="Cao, Ross" w:date="2026-01-23T08:56:00Z" w16du:dateUtc="2026-01-23T16:56:00Z"/>
                <w:sz w:val="12"/>
                <w:szCs w:val="12"/>
              </w:rPr>
            </w:pPr>
            <w:del w:id="5460" w:author="Cao, Ross" w:date="2026-01-23T08:56:00Z" w16du:dateUtc="2026-01-23T16:56:00Z">
              <w:r w:rsidRPr="00F72CEA" w:rsidDel="00555CF8">
                <w:rPr>
                  <w:sz w:val="12"/>
                  <w:szCs w:val="12"/>
                </w:rPr>
                <w:delText>Source</w:delText>
              </w:r>
            </w:del>
          </w:p>
        </w:tc>
      </w:tr>
      <w:tr w:rsidR="00F72CEA" w:rsidRPr="00F72CEA" w:rsidDel="00555CF8" w14:paraId="058BC6C2" w14:textId="77777777" w:rsidTr="00F72CEA">
        <w:trPr>
          <w:trHeight w:val="300"/>
          <w:del w:id="5461" w:author="Cao, Ross" w:date="2026-01-23T08:56:00Z"/>
        </w:trPr>
        <w:tc>
          <w:tcPr>
            <w:tcW w:w="291" w:type="dxa"/>
            <w:noWrap/>
            <w:hideMark/>
          </w:tcPr>
          <w:p w14:paraId="15FECBEE" w14:textId="77777777" w:rsidR="00F72CEA" w:rsidRPr="00F72CEA" w:rsidDel="00555CF8" w:rsidRDefault="00F72CEA" w:rsidP="00F72CEA">
            <w:pPr>
              <w:spacing w:beforeLines="240" w:before="576"/>
              <w:rPr>
                <w:del w:id="5462" w:author="Cao, Ross" w:date="2026-01-23T08:56:00Z" w16du:dateUtc="2026-01-23T16:56:00Z"/>
                <w:sz w:val="12"/>
                <w:szCs w:val="12"/>
              </w:rPr>
            </w:pPr>
            <w:del w:id="5463" w:author="Cao, Ross" w:date="2026-01-23T08:56:00Z" w16du:dateUtc="2026-01-23T16:56:00Z">
              <w:r w:rsidRPr="00F72CEA" w:rsidDel="00555CF8">
                <w:rPr>
                  <w:sz w:val="12"/>
                  <w:szCs w:val="12"/>
                </w:rPr>
                <w:delText>1994</w:delText>
              </w:r>
            </w:del>
          </w:p>
        </w:tc>
        <w:tc>
          <w:tcPr>
            <w:tcW w:w="855" w:type="dxa"/>
            <w:noWrap/>
            <w:hideMark/>
          </w:tcPr>
          <w:p w14:paraId="6AE21A9D" w14:textId="77777777" w:rsidR="00F72CEA" w:rsidRPr="00F72CEA" w:rsidDel="00555CF8" w:rsidRDefault="00F72CEA" w:rsidP="00F72CEA">
            <w:pPr>
              <w:spacing w:beforeLines="240" w:before="576"/>
              <w:rPr>
                <w:del w:id="5464" w:author="Cao, Ross" w:date="2026-01-23T08:56:00Z" w16du:dateUtc="2026-01-23T16:56:00Z"/>
                <w:sz w:val="12"/>
                <w:szCs w:val="12"/>
              </w:rPr>
            </w:pPr>
            <w:del w:id="5465" w:author="Cao, Ross" w:date="2026-01-23T08:56:00Z" w16du:dateUtc="2026-01-23T16:56:00Z">
              <w:r w:rsidRPr="00F72CEA" w:rsidDel="00555CF8">
                <w:rPr>
                  <w:sz w:val="12"/>
                  <w:szCs w:val="12"/>
                </w:rPr>
                <w:delText>Regression &amp; classical surrogates</w:delText>
              </w:r>
            </w:del>
          </w:p>
        </w:tc>
        <w:tc>
          <w:tcPr>
            <w:tcW w:w="893" w:type="dxa"/>
            <w:noWrap/>
            <w:hideMark/>
          </w:tcPr>
          <w:p w14:paraId="7F23D8DD" w14:textId="77777777" w:rsidR="00F72CEA" w:rsidRPr="00F72CEA" w:rsidDel="00555CF8" w:rsidRDefault="00F72CEA" w:rsidP="00F72CEA">
            <w:pPr>
              <w:spacing w:beforeLines="240" w:before="576"/>
              <w:rPr>
                <w:del w:id="5466" w:author="Cao, Ross" w:date="2026-01-23T08:56:00Z" w16du:dateUtc="2026-01-23T16:56:00Z"/>
                <w:sz w:val="12"/>
                <w:szCs w:val="12"/>
              </w:rPr>
            </w:pPr>
            <w:del w:id="5467" w:author="Cao, Ross" w:date="2026-01-23T08:56:00Z" w16du:dateUtc="2026-01-23T16:56:00Z">
              <w:r w:rsidRPr="00F72CEA" w:rsidDel="00555CF8">
                <w:rPr>
                  <w:sz w:val="12"/>
                  <w:szCs w:val="12"/>
                </w:rPr>
                <w:delText>Design &amp; optimization</w:delText>
              </w:r>
            </w:del>
          </w:p>
        </w:tc>
        <w:tc>
          <w:tcPr>
            <w:tcW w:w="1035" w:type="dxa"/>
            <w:noWrap/>
            <w:hideMark/>
          </w:tcPr>
          <w:p w14:paraId="1D43A2C7" w14:textId="77777777" w:rsidR="00F72CEA" w:rsidRPr="00F72CEA" w:rsidDel="00555CF8" w:rsidRDefault="00F72CEA" w:rsidP="00F72CEA">
            <w:pPr>
              <w:spacing w:beforeLines="240" w:before="576"/>
              <w:rPr>
                <w:del w:id="5468" w:author="Cao, Ross" w:date="2026-01-23T08:56:00Z" w16du:dateUtc="2026-01-23T16:56:00Z"/>
                <w:sz w:val="12"/>
                <w:szCs w:val="12"/>
              </w:rPr>
            </w:pPr>
            <w:del w:id="5469" w:author="Cao, Ross" w:date="2026-01-23T08:56:00Z" w16du:dateUtc="2026-01-23T16:56:00Z">
              <w:r w:rsidRPr="00F72CEA" w:rsidDel="00555CF8">
                <w:rPr>
                  <w:sz w:val="12"/>
                  <w:szCs w:val="12"/>
                </w:rPr>
                <w:delText>Contaminant hydrogeology / remediation</w:delText>
              </w:r>
            </w:del>
          </w:p>
        </w:tc>
        <w:tc>
          <w:tcPr>
            <w:tcW w:w="326" w:type="dxa"/>
            <w:noWrap/>
            <w:hideMark/>
          </w:tcPr>
          <w:p w14:paraId="46C875F3" w14:textId="77777777" w:rsidR="00F72CEA" w:rsidRPr="00F72CEA" w:rsidDel="00555CF8" w:rsidRDefault="00F72CEA" w:rsidP="00F72CEA">
            <w:pPr>
              <w:spacing w:beforeLines="240" w:before="576"/>
              <w:rPr>
                <w:del w:id="5470" w:author="Cao, Ross" w:date="2026-01-23T08:56:00Z" w16du:dateUtc="2026-01-23T16:56:00Z"/>
                <w:sz w:val="12"/>
                <w:szCs w:val="12"/>
              </w:rPr>
            </w:pPr>
            <w:del w:id="5471" w:author="Cao, Ross" w:date="2026-01-23T08:56:00Z" w16du:dateUtc="2026-01-23T16:56:00Z">
              <w:r w:rsidRPr="00F72CEA" w:rsidDel="00555CF8">
                <w:rPr>
                  <w:sz w:val="12"/>
                  <w:szCs w:val="12"/>
                </w:rPr>
                <w:delText>Rogers</w:delText>
              </w:r>
            </w:del>
          </w:p>
        </w:tc>
        <w:tc>
          <w:tcPr>
            <w:tcW w:w="3848" w:type="dxa"/>
            <w:noWrap/>
            <w:hideMark/>
          </w:tcPr>
          <w:p w14:paraId="1361B3F6" w14:textId="77777777" w:rsidR="00F72CEA" w:rsidRPr="00F72CEA" w:rsidDel="00555CF8" w:rsidRDefault="00F72CEA" w:rsidP="00F72CEA">
            <w:pPr>
              <w:spacing w:beforeLines="240" w:before="576"/>
              <w:rPr>
                <w:del w:id="5472" w:author="Cao, Ross" w:date="2026-01-23T08:56:00Z" w16du:dateUtc="2026-01-23T16:56:00Z"/>
                <w:sz w:val="12"/>
                <w:szCs w:val="12"/>
              </w:rPr>
            </w:pPr>
            <w:del w:id="5473" w:author="Cao, Ross" w:date="2026-01-23T08:56:00Z" w16du:dateUtc="2026-01-23T16:56:00Z">
              <w:r w:rsidRPr="00F72CEA" w:rsidDel="00555CF8">
                <w:rPr>
                  <w:sz w:val="12"/>
                  <w:szCs w:val="12"/>
                </w:rPr>
                <w:delText>Rogers, Leah L; Dowla, Farid U</w:delText>
              </w:r>
            </w:del>
          </w:p>
        </w:tc>
        <w:tc>
          <w:tcPr>
            <w:tcW w:w="4265" w:type="dxa"/>
            <w:noWrap/>
            <w:hideMark/>
          </w:tcPr>
          <w:p w14:paraId="26419F30" w14:textId="77777777" w:rsidR="00F72CEA" w:rsidRPr="00F72CEA" w:rsidDel="00555CF8" w:rsidRDefault="00F72CEA" w:rsidP="00F72CEA">
            <w:pPr>
              <w:spacing w:beforeLines="240" w:before="576"/>
              <w:rPr>
                <w:del w:id="5474" w:author="Cao, Ross" w:date="2026-01-23T08:56:00Z" w16du:dateUtc="2026-01-23T16:56:00Z"/>
                <w:sz w:val="12"/>
                <w:szCs w:val="12"/>
              </w:rPr>
            </w:pPr>
            <w:del w:id="5475" w:author="Cao, Ross" w:date="2026-01-23T08:56:00Z" w16du:dateUtc="2026-01-23T16:56:00Z">
              <w:r w:rsidRPr="00F72CEA" w:rsidDel="00555CF8">
                <w:rPr>
                  <w:sz w:val="12"/>
                  <w:szCs w:val="12"/>
                </w:rPr>
                <w:delText>Optimization of groundwater remediation using artificial neural networks with parallel solute transport modeling</w:delText>
              </w:r>
            </w:del>
          </w:p>
        </w:tc>
        <w:tc>
          <w:tcPr>
            <w:tcW w:w="1447" w:type="dxa"/>
            <w:noWrap/>
            <w:hideMark/>
          </w:tcPr>
          <w:p w14:paraId="3E84BE78" w14:textId="77777777" w:rsidR="00F72CEA" w:rsidRPr="00F72CEA" w:rsidDel="00555CF8" w:rsidRDefault="00F72CEA" w:rsidP="00F72CEA">
            <w:pPr>
              <w:spacing w:beforeLines="240" w:before="576"/>
              <w:rPr>
                <w:del w:id="5476" w:author="Cao, Ross" w:date="2026-01-23T08:56:00Z" w16du:dateUtc="2026-01-23T16:56:00Z"/>
                <w:sz w:val="12"/>
                <w:szCs w:val="12"/>
              </w:rPr>
            </w:pPr>
            <w:del w:id="5477" w:author="Cao, Ross" w:date="2026-01-23T08:56:00Z" w16du:dateUtc="2026-01-23T16:56:00Z">
              <w:r w:rsidRPr="00F72CEA" w:rsidDel="00555CF8">
                <w:rPr>
                  <w:sz w:val="12"/>
                  <w:szCs w:val="12"/>
                </w:rPr>
                <w:delText>Water Resources Research</w:delText>
              </w:r>
            </w:del>
          </w:p>
        </w:tc>
      </w:tr>
      <w:tr w:rsidR="00F72CEA" w:rsidRPr="00F72CEA" w:rsidDel="00555CF8" w14:paraId="6B05588D" w14:textId="77777777" w:rsidTr="00F72CEA">
        <w:trPr>
          <w:trHeight w:val="300"/>
          <w:del w:id="5478" w:author="Cao, Ross" w:date="2026-01-23T08:56:00Z"/>
        </w:trPr>
        <w:tc>
          <w:tcPr>
            <w:tcW w:w="291" w:type="dxa"/>
            <w:noWrap/>
            <w:hideMark/>
          </w:tcPr>
          <w:p w14:paraId="5E54A6B0" w14:textId="77777777" w:rsidR="00F72CEA" w:rsidRPr="00F72CEA" w:rsidDel="00555CF8" w:rsidRDefault="00F72CEA" w:rsidP="00F72CEA">
            <w:pPr>
              <w:spacing w:beforeLines="240" w:before="576"/>
              <w:rPr>
                <w:del w:id="5479" w:author="Cao, Ross" w:date="2026-01-23T08:56:00Z" w16du:dateUtc="2026-01-23T16:56:00Z"/>
                <w:sz w:val="12"/>
                <w:szCs w:val="12"/>
              </w:rPr>
            </w:pPr>
            <w:del w:id="5480" w:author="Cao, Ross" w:date="2026-01-23T08:56:00Z" w16du:dateUtc="2026-01-23T16:56:00Z">
              <w:r w:rsidRPr="00F72CEA" w:rsidDel="00555CF8">
                <w:rPr>
                  <w:sz w:val="12"/>
                  <w:szCs w:val="12"/>
                </w:rPr>
                <w:delText>1995</w:delText>
              </w:r>
            </w:del>
          </w:p>
        </w:tc>
        <w:tc>
          <w:tcPr>
            <w:tcW w:w="855" w:type="dxa"/>
            <w:noWrap/>
            <w:hideMark/>
          </w:tcPr>
          <w:p w14:paraId="708BA033" w14:textId="77777777" w:rsidR="00F72CEA" w:rsidRPr="00F72CEA" w:rsidDel="00555CF8" w:rsidRDefault="00F72CEA" w:rsidP="00F72CEA">
            <w:pPr>
              <w:spacing w:beforeLines="240" w:before="576"/>
              <w:rPr>
                <w:del w:id="5481" w:author="Cao, Ross" w:date="2026-01-23T08:56:00Z" w16du:dateUtc="2026-01-23T16:56:00Z"/>
                <w:sz w:val="12"/>
                <w:szCs w:val="12"/>
              </w:rPr>
            </w:pPr>
            <w:del w:id="5482" w:author="Cao, Ross" w:date="2026-01-23T08:56:00Z" w16du:dateUtc="2026-01-23T16:56:00Z">
              <w:r w:rsidRPr="00F72CEA" w:rsidDel="00555CF8">
                <w:rPr>
                  <w:sz w:val="12"/>
                  <w:szCs w:val="12"/>
                </w:rPr>
                <w:delText>Regression &amp; classical surrogates</w:delText>
              </w:r>
            </w:del>
          </w:p>
        </w:tc>
        <w:tc>
          <w:tcPr>
            <w:tcW w:w="893" w:type="dxa"/>
            <w:noWrap/>
            <w:hideMark/>
          </w:tcPr>
          <w:p w14:paraId="378DC4CE" w14:textId="77777777" w:rsidR="00F72CEA" w:rsidRPr="00F72CEA" w:rsidDel="00555CF8" w:rsidRDefault="00F72CEA" w:rsidP="00F72CEA">
            <w:pPr>
              <w:spacing w:beforeLines="240" w:before="576"/>
              <w:rPr>
                <w:del w:id="5483" w:author="Cao, Ross" w:date="2026-01-23T08:56:00Z" w16du:dateUtc="2026-01-23T16:56:00Z"/>
                <w:sz w:val="12"/>
                <w:szCs w:val="12"/>
              </w:rPr>
            </w:pPr>
            <w:del w:id="5484" w:author="Cao, Ross" w:date="2026-01-23T08:56:00Z" w16du:dateUtc="2026-01-23T16:56:00Z">
              <w:r w:rsidRPr="00F72CEA" w:rsidDel="00555CF8">
                <w:rPr>
                  <w:sz w:val="12"/>
                  <w:szCs w:val="12"/>
                </w:rPr>
                <w:delText>Design &amp; optimization</w:delText>
              </w:r>
            </w:del>
          </w:p>
        </w:tc>
        <w:tc>
          <w:tcPr>
            <w:tcW w:w="1035" w:type="dxa"/>
            <w:noWrap/>
            <w:hideMark/>
          </w:tcPr>
          <w:p w14:paraId="54C3EB7A" w14:textId="77777777" w:rsidR="00F72CEA" w:rsidRPr="00F72CEA" w:rsidDel="00555CF8" w:rsidRDefault="00F72CEA" w:rsidP="00F72CEA">
            <w:pPr>
              <w:spacing w:beforeLines="240" w:before="576"/>
              <w:rPr>
                <w:del w:id="5485" w:author="Cao, Ross" w:date="2026-01-23T08:56:00Z" w16du:dateUtc="2026-01-23T16:56:00Z"/>
                <w:sz w:val="12"/>
                <w:szCs w:val="12"/>
              </w:rPr>
            </w:pPr>
            <w:del w:id="5486" w:author="Cao, Ross" w:date="2026-01-23T08:56:00Z" w16du:dateUtc="2026-01-23T16:56:00Z">
              <w:r w:rsidRPr="00F72CEA" w:rsidDel="00555CF8">
                <w:rPr>
                  <w:sz w:val="12"/>
                  <w:szCs w:val="12"/>
                </w:rPr>
                <w:delText>Contaminant hydrogeology / remediation</w:delText>
              </w:r>
            </w:del>
          </w:p>
        </w:tc>
        <w:tc>
          <w:tcPr>
            <w:tcW w:w="326" w:type="dxa"/>
            <w:noWrap/>
            <w:hideMark/>
          </w:tcPr>
          <w:p w14:paraId="7B2D7C96" w14:textId="77777777" w:rsidR="00F72CEA" w:rsidRPr="00F72CEA" w:rsidDel="00555CF8" w:rsidRDefault="00F72CEA" w:rsidP="00F72CEA">
            <w:pPr>
              <w:spacing w:beforeLines="240" w:before="576"/>
              <w:rPr>
                <w:del w:id="5487" w:author="Cao, Ross" w:date="2026-01-23T08:56:00Z" w16du:dateUtc="2026-01-23T16:56:00Z"/>
                <w:sz w:val="12"/>
                <w:szCs w:val="12"/>
              </w:rPr>
            </w:pPr>
            <w:del w:id="5488" w:author="Cao, Ross" w:date="2026-01-23T08:56:00Z" w16du:dateUtc="2026-01-23T16:56:00Z">
              <w:r w:rsidRPr="00F72CEA" w:rsidDel="00555CF8">
                <w:rPr>
                  <w:sz w:val="12"/>
                  <w:szCs w:val="12"/>
                </w:rPr>
                <w:delText>Rogers</w:delText>
              </w:r>
            </w:del>
          </w:p>
        </w:tc>
        <w:tc>
          <w:tcPr>
            <w:tcW w:w="3848" w:type="dxa"/>
            <w:noWrap/>
            <w:hideMark/>
          </w:tcPr>
          <w:p w14:paraId="1B117B75" w14:textId="77777777" w:rsidR="00F72CEA" w:rsidRPr="00F72CEA" w:rsidDel="00555CF8" w:rsidRDefault="00F72CEA" w:rsidP="00F72CEA">
            <w:pPr>
              <w:spacing w:beforeLines="240" w:before="576"/>
              <w:rPr>
                <w:del w:id="5489" w:author="Cao, Ross" w:date="2026-01-23T08:56:00Z" w16du:dateUtc="2026-01-23T16:56:00Z"/>
                <w:sz w:val="12"/>
                <w:szCs w:val="12"/>
              </w:rPr>
            </w:pPr>
            <w:del w:id="5490" w:author="Cao, Ross" w:date="2026-01-23T08:56:00Z" w16du:dateUtc="2026-01-23T16:56:00Z">
              <w:r w:rsidRPr="00F72CEA" w:rsidDel="00555CF8">
                <w:rPr>
                  <w:sz w:val="12"/>
                  <w:szCs w:val="12"/>
                </w:rPr>
                <w:delText>Rogers, Leah L.; Dowla, Farid U.; Johnson, Virginia M.</w:delText>
              </w:r>
            </w:del>
          </w:p>
        </w:tc>
        <w:tc>
          <w:tcPr>
            <w:tcW w:w="4265" w:type="dxa"/>
            <w:noWrap/>
            <w:hideMark/>
          </w:tcPr>
          <w:p w14:paraId="08B9FFD0" w14:textId="77777777" w:rsidR="00F72CEA" w:rsidRPr="00F72CEA" w:rsidDel="00555CF8" w:rsidRDefault="00F72CEA" w:rsidP="00F72CEA">
            <w:pPr>
              <w:spacing w:beforeLines="240" w:before="576"/>
              <w:rPr>
                <w:del w:id="5491" w:author="Cao, Ross" w:date="2026-01-23T08:56:00Z" w16du:dateUtc="2026-01-23T16:56:00Z"/>
                <w:sz w:val="12"/>
                <w:szCs w:val="12"/>
              </w:rPr>
            </w:pPr>
            <w:del w:id="5492" w:author="Cao, Ross" w:date="2026-01-23T08:56:00Z" w16du:dateUtc="2026-01-23T16:56:00Z">
              <w:r w:rsidRPr="00F72CEA" w:rsidDel="00555CF8">
                <w:rPr>
                  <w:sz w:val="12"/>
                  <w:szCs w:val="12"/>
                </w:rPr>
                <w:delText>Optimal Field-Scale Groundwater Remediation Using Neural Networks and the Genetic Algorithm</w:delText>
              </w:r>
            </w:del>
          </w:p>
        </w:tc>
        <w:tc>
          <w:tcPr>
            <w:tcW w:w="1447" w:type="dxa"/>
            <w:noWrap/>
            <w:hideMark/>
          </w:tcPr>
          <w:p w14:paraId="62978CE7" w14:textId="77777777" w:rsidR="00F72CEA" w:rsidRPr="00F72CEA" w:rsidDel="00555CF8" w:rsidRDefault="00F72CEA" w:rsidP="00F72CEA">
            <w:pPr>
              <w:spacing w:beforeLines="240" w:before="576"/>
              <w:rPr>
                <w:del w:id="5493" w:author="Cao, Ross" w:date="2026-01-23T08:56:00Z" w16du:dateUtc="2026-01-23T16:56:00Z"/>
                <w:sz w:val="12"/>
                <w:szCs w:val="12"/>
              </w:rPr>
            </w:pPr>
            <w:del w:id="5494" w:author="Cao, Ross" w:date="2026-01-23T08:56:00Z" w16du:dateUtc="2026-01-23T16:56:00Z">
              <w:r w:rsidRPr="00F72CEA" w:rsidDel="00555CF8">
                <w:rPr>
                  <w:sz w:val="12"/>
                  <w:szCs w:val="12"/>
                </w:rPr>
                <w:delText>Environmental Science &amp; Technology</w:delText>
              </w:r>
            </w:del>
          </w:p>
        </w:tc>
      </w:tr>
      <w:tr w:rsidR="00F72CEA" w:rsidRPr="00F72CEA" w:rsidDel="00555CF8" w14:paraId="435BE2AD" w14:textId="77777777" w:rsidTr="00F72CEA">
        <w:trPr>
          <w:trHeight w:val="300"/>
          <w:del w:id="5495" w:author="Cao, Ross" w:date="2026-01-23T08:56:00Z"/>
        </w:trPr>
        <w:tc>
          <w:tcPr>
            <w:tcW w:w="291" w:type="dxa"/>
            <w:noWrap/>
            <w:hideMark/>
          </w:tcPr>
          <w:p w14:paraId="472302DF" w14:textId="77777777" w:rsidR="00F72CEA" w:rsidRPr="00F72CEA" w:rsidDel="00555CF8" w:rsidRDefault="00F72CEA" w:rsidP="00F72CEA">
            <w:pPr>
              <w:spacing w:beforeLines="240" w:before="576"/>
              <w:rPr>
                <w:del w:id="5496" w:author="Cao, Ross" w:date="2026-01-23T08:56:00Z" w16du:dateUtc="2026-01-23T16:56:00Z"/>
                <w:sz w:val="12"/>
                <w:szCs w:val="12"/>
              </w:rPr>
            </w:pPr>
            <w:del w:id="5497" w:author="Cao, Ross" w:date="2026-01-23T08:56:00Z" w16du:dateUtc="2026-01-23T16:56:00Z">
              <w:r w:rsidRPr="00F72CEA" w:rsidDel="00555CF8">
                <w:rPr>
                  <w:sz w:val="12"/>
                  <w:szCs w:val="12"/>
                </w:rPr>
                <w:delText>2000</w:delText>
              </w:r>
            </w:del>
          </w:p>
        </w:tc>
        <w:tc>
          <w:tcPr>
            <w:tcW w:w="855" w:type="dxa"/>
            <w:noWrap/>
            <w:hideMark/>
          </w:tcPr>
          <w:p w14:paraId="25320359" w14:textId="77777777" w:rsidR="00F72CEA" w:rsidRPr="00F72CEA" w:rsidDel="00555CF8" w:rsidRDefault="00F72CEA" w:rsidP="00F72CEA">
            <w:pPr>
              <w:spacing w:beforeLines="240" w:before="576"/>
              <w:rPr>
                <w:del w:id="5498" w:author="Cao, Ross" w:date="2026-01-23T08:56:00Z" w16du:dateUtc="2026-01-23T16:56:00Z"/>
                <w:sz w:val="12"/>
                <w:szCs w:val="12"/>
              </w:rPr>
            </w:pPr>
            <w:del w:id="5499" w:author="Cao, Ross" w:date="2026-01-23T08:56:00Z" w16du:dateUtc="2026-01-23T16:56:00Z">
              <w:r w:rsidRPr="00F72CEA" w:rsidDel="00555CF8">
                <w:rPr>
                  <w:sz w:val="12"/>
                  <w:szCs w:val="12"/>
                </w:rPr>
                <w:delText>Regression &amp; classical surrogates</w:delText>
              </w:r>
            </w:del>
          </w:p>
        </w:tc>
        <w:tc>
          <w:tcPr>
            <w:tcW w:w="893" w:type="dxa"/>
            <w:noWrap/>
            <w:hideMark/>
          </w:tcPr>
          <w:p w14:paraId="0AB73B1C" w14:textId="77777777" w:rsidR="00F72CEA" w:rsidRPr="00F72CEA" w:rsidDel="00555CF8" w:rsidRDefault="00F72CEA" w:rsidP="00F72CEA">
            <w:pPr>
              <w:spacing w:beforeLines="240" w:before="576"/>
              <w:rPr>
                <w:del w:id="5500" w:author="Cao, Ross" w:date="2026-01-23T08:56:00Z" w16du:dateUtc="2026-01-23T16:56:00Z"/>
                <w:sz w:val="12"/>
                <w:szCs w:val="12"/>
              </w:rPr>
            </w:pPr>
            <w:del w:id="5501" w:author="Cao, Ross" w:date="2026-01-23T08:56:00Z" w16du:dateUtc="2026-01-23T16:56:00Z">
              <w:r w:rsidRPr="00F72CEA" w:rsidDel="00555CF8">
                <w:rPr>
                  <w:sz w:val="12"/>
                  <w:szCs w:val="12"/>
                </w:rPr>
                <w:delText>Design &amp; optimization</w:delText>
              </w:r>
            </w:del>
          </w:p>
        </w:tc>
        <w:tc>
          <w:tcPr>
            <w:tcW w:w="1035" w:type="dxa"/>
            <w:noWrap/>
            <w:hideMark/>
          </w:tcPr>
          <w:p w14:paraId="3263697B" w14:textId="77777777" w:rsidR="00F72CEA" w:rsidRPr="00F72CEA" w:rsidDel="00555CF8" w:rsidRDefault="00F72CEA" w:rsidP="00F72CEA">
            <w:pPr>
              <w:spacing w:beforeLines="240" w:before="576"/>
              <w:rPr>
                <w:del w:id="5502" w:author="Cao, Ross" w:date="2026-01-23T08:56:00Z" w16du:dateUtc="2026-01-23T16:56:00Z"/>
                <w:sz w:val="12"/>
                <w:szCs w:val="12"/>
              </w:rPr>
            </w:pPr>
            <w:del w:id="5503" w:author="Cao, Ross" w:date="2026-01-23T08:56:00Z" w16du:dateUtc="2026-01-23T16:56:00Z">
              <w:r w:rsidRPr="00F72CEA" w:rsidDel="00555CF8">
                <w:rPr>
                  <w:sz w:val="12"/>
                  <w:szCs w:val="12"/>
                </w:rPr>
                <w:delText>Contaminant hydrogeology / remediation</w:delText>
              </w:r>
            </w:del>
          </w:p>
        </w:tc>
        <w:tc>
          <w:tcPr>
            <w:tcW w:w="326" w:type="dxa"/>
            <w:noWrap/>
            <w:hideMark/>
          </w:tcPr>
          <w:p w14:paraId="2AD25207" w14:textId="77777777" w:rsidR="00F72CEA" w:rsidRPr="00F72CEA" w:rsidDel="00555CF8" w:rsidRDefault="00F72CEA" w:rsidP="00F72CEA">
            <w:pPr>
              <w:spacing w:beforeLines="240" w:before="576"/>
              <w:rPr>
                <w:del w:id="5504" w:author="Cao, Ross" w:date="2026-01-23T08:56:00Z" w16du:dateUtc="2026-01-23T16:56:00Z"/>
                <w:sz w:val="12"/>
                <w:szCs w:val="12"/>
              </w:rPr>
            </w:pPr>
            <w:del w:id="5505" w:author="Cao, Ross" w:date="2026-01-23T08:56:00Z" w16du:dateUtc="2026-01-23T16:56:00Z">
              <w:r w:rsidRPr="00F72CEA" w:rsidDel="00555CF8">
                <w:rPr>
                  <w:sz w:val="12"/>
                  <w:szCs w:val="12"/>
                </w:rPr>
                <w:delText>Johnson</w:delText>
              </w:r>
            </w:del>
          </w:p>
        </w:tc>
        <w:tc>
          <w:tcPr>
            <w:tcW w:w="3848" w:type="dxa"/>
            <w:noWrap/>
            <w:hideMark/>
          </w:tcPr>
          <w:p w14:paraId="61A18ED0" w14:textId="77777777" w:rsidR="00F72CEA" w:rsidRPr="00F72CEA" w:rsidDel="00555CF8" w:rsidRDefault="00F72CEA" w:rsidP="00F72CEA">
            <w:pPr>
              <w:spacing w:beforeLines="240" w:before="576"/>
              <w:rPr>
                <w:del w:id="5506" w:author="Cao, Ross" w:date="2026-01-23T08:56:00Z" w16du:dateUtc="2026-01-23T16:56:00Z"/>
                <w:sz w:val="12"/>
                <w:szCs w:val="12"/>
              </w:rPr>
            </w:pPr>
            <w:del w:id="5507" w:author="Cao, Ross" w:date="2026-01-23T08:56:00Z" w16du:dateUtc="2026-01-23T16:56:00Z">
              <w:r w:rsidRPr="00F72CEA" w:rsidDel="00555CF8">
                <w:rPr>
                  <w:sz w:val="12"/>
                  <w:szCs w:val="12"/>
                </w:rPr>
                <w:delText>Johnson, V. M.; Rogers, L. L.</w:delText>
              </w:r>
            </w:del>
          </w:p>
        </w:tc>
        <w:tc>
          <w:tcPr>
            <w:tcW w:w="4265" w:type="dxa"/>
            <w:noWrap/>
            <w:hideMark/>
          </w:tcPr>
          <w:p w14:paraId="0DF0AB37" w14:textId="77777777" w:rsidR="00F72CEA" w:rsidRPr="00F72CEA" w:rsidDel="00555CF8" w:rsidRDefault="00F72CEA" w:rsidP="00F72CEA">
            <w:pPr>
              <w:spacing w:beforeLines="240" w:before="576"/>
              <w:rPr>
                <w:del w:id="5508" w:author="Cao, Ross" w:date="2026-01-23T08:56:00Z" w16du:dateUtc="2026-01-23T16:56:00Z"/>
                <w:sz w:val="12"/>
                <w:szCs w:val="12"/>
              </w:rPr>
            </w:pPr>
            <w:del w:id="5509" w:author="Cao, Ross" w:date="2026-01-23T08:56:00Z" w16du:dateUtc="2026-01-23T16:56:00Z">
              <w:r w:rsidRPr="00F72CEA" w:rsidDel="00555CF8">
                <w:rPr>
                  <w:sz w:val="12"/>
                  <w:szCs w:val="12"/>
                </w:rPr>
                <w:delText>Accuracy of Neural Network Approximators in Simulation-Optimization</w:delText>
              </w:r>
            </w:del>
          </w:p>
        </w:tc>
        <w:tc>
          <w:tcPr>
            <w:tcW w:w="1447" w:type="dxa"/>
            <w:noWrap/>
            <w:hideMark/>
          </w:tcPr>
          <w:p w14:paraId="64E514CD" w14:textId="77777777" w:rsidR="00F72CEA" w:rsidRPr="00F72CEA" w:rsidDel="00555CF8" w:rsidRDefault="00F72CEA" w:rsidP="00F72CEA">
            <w:pPr>
              <w:spacing w:beforeLines="240" w:before="576"/>
              <w:rPr>
                <w:del w:id="5510" w:author="Cao, Ross" w:date="2026-01-23T08:56:00Z" w16du:dateUtc="2026-01-23T16:56:00Z"/>
                <w:sz w:val="12"/>
                <w:szCs w:val="12"/>
              </w:rPr>
            </w:pPr>
            <w:del w:id="5511" w:author="Cao, Ross" w:date="2026-01-23T08:56:00Z" w16du:dateUtc="2026-01-23T16:56:00Z">
              <w:r w:rsidRPr="00F72CEA" w:rsidDel="00555CF8">
                <w:rPr>
                  <w:sz w:val="12"/>
                  <w:szCs w:val="12"/>
                </w:rPr>
                <w:delText>Journal of Water Resources Planning and Management</w:delText>
              </w:r>
            </w:del>
          </w:p>
        </w:tc>
      </w:tr>
      <w:tr w:rsidR="00F72CEA" w:rsidRPr="00F72CEA" w:rsidDel="00555CF8" w14:paraId="7750442E" w14:textId="77777777" w:rsidTr="00F72CEA">
        <w:trPr>
          <w:trHeight w:val="300"/>
          <w:del w:id="5512" w:author="Cao, Ross" w:date="2026-01-23T08:56:00Z"/>
        </w:trPr>
        <w:tc>
          <w:tcPr>
            <w:tcW w:w="291" w:type="dxa"/>
            <w:noWrap/>
            <w:hideMark/>
          </w:tcPr>
          <w:p w14:paraId="3713D765" w14:textId="77777777" w:rsidR="00F72CEA" w:rsidRPr="00F72CEA" w:rsidDel="00555CF8" w:rsidRDefault="00F72CEA" w:rsidP="00F72CEA">
            <w:pPr>
              <w:spacing w:beforeLines="240" w:before="576"/>
              <w:rPr>
                <w:del w:id="5513" w:author="Cao, Ross" w:date="2026-01-23T08:56:00Z" w16du:dateUtc="2026-01-23T16:56:00Z"/>
                <w:sz w:val="12"/>
                <w:szCs w:val="12"/>
              </w:rPr>
            </w:pPr>
            <w:del w:id="5514" w:author="Cao, Ross" w:date="2026-01-23T08:56:00Z" w16du:dateUtc="2026-01-23T16:56:00Z">
              <w:r w:rsidRPr="00F72CEA" w:rsidDel="00555CF8">
                <w:rPr>
                  <w:sz w:val="12"/>
                  <w:szCs w:val="12"/>
                </w:rPr>
                <w:delText>2006</w:delText>
              </w:r>
            </w:del>
          </w:p>
        </w:tc>
        <w:tc>
          <w:tcPr>
            <w:tcW w:w="855" w:type="dxa"/>
            <w:noWrap/>
            <w:hideMark/>
          </w:tcPr>
          <w:p w14:paraId="0F3B21A6" w14:textId="77777777" w:rsidR="00F72CEA" w:rsidRPr="00F72CEA" w:rsidDel="00555CF8" w:rsidRDefault="00F72CEA" w:rsidP="00F72CEA">
            <w:pPr>
              <w:spacing w:beforeLines="240" w:before="576"/>
              <w:rPr>
                <w:del w:id="5515" w:author="Cao, Ross" w:date="2026-01-23T08:56:00Z" w16du:dateUtc="2026-01-23T16:56:00Z"/>
                <w:sz w:val="12"/>
                <w:szCs w:val="12"/>
              </w:rPr>
            </w:pPr>
            <w:del w:id="5516" w:author="Cao, Ross" w:date="2026-01-23T08:56:00Z" w16du:dateUtc="2026-01-23T16:56:00Z">
              <w:r w:rsidRPr="00F72CEA" w:rsidDel="00555CF8">
                <w:rPr>
                  <w:sz w:val="12"/>
                  <w:szCs w:val="12"/>
                </w:rPr>
                <w:delText>Regression &amp; classical surrogates</w:delText>
              </w:r>
            </w:del>
          </w:p>
        </w:tc>
        <w:tc>
          <w:tcPr>
            <w:tcW w:w="893" w:type="dxa"/>
            <w:noWrap/>
            <w:hideMark/>
          </w:tcPr>
          <w:p w14:paraId="6A869C9E" w14:textId="77777777" w:rsidR="00F72CEA" w:rsidRPr="00F72CEA" w:rsidDel="00555CF8" w:rsidRDefault="00F72CEA" w:rsidP="00F72CEA">
            <w:pPr>
              <w:spacing w:beforeLines="240" w:before="576"/>
              <w:rPr>
                <w:del w:id="5517" w:author="Cao, Ross" w:date="2026-01-23T08:56:00Z" w16du:dateUtc="2026-01-23T16:56:00Z"/>
                <w:sz w:val="12"/>
                <w:szCs w:val="12"/>
              </w:rPr>
            </w:pPr>
            <w:del w:id="5518" w:author="Cao, Ross" w:date="2026-01-23T08:56:00Z" w16du:dateUtc="2026-01-23T16:56:00Z">
              <w:r w:rsidRPr="00F72CEA" w:rsidDel="00555CF8">
                <w:rPr>
                  <w:sz w:val="12"/>
                  <w:szCs w:val="12"/>
                </w:rPr>
                <w:delText>Design &amp; optimization</w:delText>
              </w:r>
            </w:del>
          </w:p>
        </w:tc>
        <w:tc>
          <w:tcPr>
            <w:tcW w:w="1035" w:type="dxa"/>
            <w:noWrap/>
            <w:hideMark/>
          </w:tcPr>
          <w:p w14:paraId="493345E5" w14:textId="77777777" w:rsidR="00F72CEA" w:rsidRPr="00F72CEA" w:rsidDel="00555CF8" w:rsidRDefault="00F72CEA" w:rsidP="00F72CEA">
            <w:pPr>
              <w:spacing w:beforeLines="240" w:before="576"/>
              <w:rPr>
                <w:del w:id="5519" w:author="Cao, Ross" w:date="2026-01-23T08:56:00Z" w16du:dateUtc="2026-01-23T16:56:00Z"/>
                <w:sz w:val="12"/>
                <w:szCs w:val="12"/>
              </w:rPr>
            </w:pPr>
            <w:del w:id="5520" w:author="Cao, Ross" w:date="2026-01-23T08:56:00Z" w16du:dateUtc="2026-01-23T16:56:00Z">
              <w:r w:rsidRPr="00F72CEA" w:rsidDel="00555CF8">
                <w:rPr>
                  <w:sz w:val="12"/>
                  <w:szCs w:val="12"/>
                </w:rPr>
                <w:delText>Contaminant hydrogeology / remediation</w:delText>
              </w:r>
            </w:del>
          </w:p>
        </w:tc>
        <w:tc>
          <w:tcPr>
            <w:tcW w:w="326" w:type="dxa"/>
            <w:noWrap/>
            <w:hideMark/>
          </w:tcPr>
          <w:p w14:paraId="4F0D3CA1" w14:textId="77777777" w:rsidR="00F72CEA" w:rsidRPr="00F72CEA" w:rsidDel="00555CF8" w:rsidRDefault="00F72CEA" w:rsidP="00F72CEA">
            <w:pPr>
              <w:spacing w:beforeLines="240" w:before="576"/>
              <w:rPr>
                <w:del w:id="5521" w:author="Cao, Ross" w:date="2026-01-23T08:56:00Z" w16du:dateUtc="2026-01-23T16:56:00Z"/>
                <w:sz w:val="12"/>
                <w:szCs w:val="12"/>
              </w:rPr>
            </w:pPr>
            <w:del w:id="5522" w:author="Cao, Ross" w:date="2026-01-23T08:56:00Z" w16du:dateUtc="2026-01-23T16:56:00Z">
              <w:r w:rsidRPr="00F72CEA" w:rsidDel="00555CF8">
                <w:rPr>
                  <w:sz w:val="12"/>
                  <w:szCs w:val="12"/>
                </w:rPr>
                <w:delText>Yan</w:delText>
              </w:r>
            </w:del>
          </w:p>
        </w:tc>
        <w:tc>
          <w:tcPr>
            <w:tcW w:w="3848" w:type="dxa"/>
            <w:noWrap/>
            <w:hideMark/>
          </w:tcPr>
          <w:p w14:paraId="49DBCF8B" w14:textId="77777777" w:rsidR="00F72CEA" w:rsidRPr="00F72CEA" w:rsidDel="00555CF8" w:rsidRDefault="00F72CEA" w:rsidP="00F72CEA">
            <w:pPr>
              <w:spacing w:beforeLines="240" w:before="576"/>
              <w:rPr>
                <w:del w:id="5523" w:author="Cao, Ross" w:date="2026-01-23T08:56:00Z" w16du:dateUtc="2026-01-23T16:56:00Z"/>
                <w:sz w:val="12"/>
                <w:szCs w:val="12"/>
              </w:rPr>
            </w:pPr>
            <w:del w:id="5524" w:author="Cao, Ross" w:date="2026-01-23T08:56:00Z" w16du:dateUtc="2026-01-23T16:56:00Z">
              <w:r w:rsidRPr="00F72CEA" w:rsidDel="00555CF8">
                <w:rPr>
                  <w:sz w:val="12"/>
                  <w:szCs w:val="12"/>
                </w:rPr>
                <w:delText>Yan, Shengquan; Minsker, Barbara</w:delText>
              </w:r>
            </w:del>
          </w:p>
        </w:tc>
        <w:tc>
          <w:tcPr>
            <w:tcW w:w="4265" w:type="dxa"/>
            <w:noWrap/>
            <w:hideMark/>
          </w:tcPr>
          <w:p w14:paraId="10B5E649" w14:textId="77777777" w:rsidR="00F72CEA" w:rsidRPr="00F72CEA" w:rsidDel="00555CF8" w:rsidRDefault="00F72CEA" w:rsidP="00F72CEA">
            <w:pPr>
              <w:spacing w:beforeLines="240" w:before="576"/>
              <w:rPr>
                <w:del w:id="5525" w:author="Cao, Ross" w:date="2026-01-23T08:56:00Z" w16du:dateUtc="2026-01-23T16:56:00Z"/>
                <w:sz w:val="12"/>
                <w:szCs w:val="12"/>
              </w:rPr>
            </w:pPr>
            <w:del w:id="5526" w:author="Cao, Ross" w:date="2026-01-23T08:56:00Z" w16du:dateUtc="2026-01-23T16:56:00Z">
              <w:r w:rsidRPr="00F72CEA" w:rsidDel="00555CF8">
                <w:rPr>
                  <w:sz w:val="12"/>
                  <w:szCs w:val="12"/>
                </w:rPr>
                <w:delText>Optimal groundwater remediation design using an adaptive neural network genetic algorithm</w:delText>
              </w:r>
            </w:del>
          </w:p>
        </w:tc>
        <w:tc>
          <w:tcPr>
            <w:tcW w:w="1447" w:type="dxa"/>
            <w:noWrap/>
            <w:hideMark/>
          </w:tcPr>
          <w:p w14:paraId="2D502961" w14:textId="77777777" w:rsidR="00F72CEA" w:rsidRPr="00F72CEA" w:rsidDel="00555CF8" w:rsidRDefault="00F72CEA" w:rsidP="00F72CEA">
            <w:pPr>
              <w:spacing w:beforeLines="240" w:before="576"/>
              <w:rPr>
                <w:del w:id="5527" w:author="Cao, Ross" w:date="2026-01-23T08:56:00Z" w16du:dateUtc="2026-01-23T16:56:00Z"/>
                <w:sz w:val="12"/>
                <w:szCs w:val="12"/>
              </w:rPr>
            </w:pPr>
            <w:del w:id="5528" w:author="Cao, Ross" w:date="2026-01-23T08:56:00Z" w16du:dateUtc="2026-01-23T16:56:00Z">
              <w:r w:rsidRPr="00F72CEA" w:rsidDel="00555CF8">
                <w:rPr>
                  <w:sz w:val="12"/>
                  <w:szCs w:val="12"/>
                </w:rPr>
                <w:delText>Water Resources Research</w:delText>
              </w:r>
            </w:del>
          </w:p>
        </w:tc>
      </w:tr>
      <w:tr w:rsidR="00F72CEA" w:rsidRPr="00F72CEA" w:rsidDel="00555CF8" w14:paraId="0478F763" w14:textId="77777777" w:rsidTr="00F72CEA">
        <w:trPr>
          <w:trHeight w:val="300"/>
          <w:del w:id="5529" w:author="Cao, Ross" w:date="2026-01-23T08:56:00Z"/>
        </w:trPr>
        <w:tc>
          <w:tcPr>
            <w:tcW w:w="291" w:type="dxa"/>
            <w:noWrap/>
            <w:hideMark/>
          </w:tcPr>
          <w:p w14:paraId="5D547FA9" w14:textId="77777777" w:rsidR="00F72CEA" w:rsidRPr="00F72CEA" w:rsidDel="00555CF8" w:rsidRDefault="00F72CEA" w:rsidP="00F72CEA">
            <w:pPr>
              <w:spacing w:beforeLines="240" w:before="576"/>
              <w:rPr>
                <w:del w:id="5530" w:author="Cao, Ross" w:date="2026-01-23T08:56:00Z" w16du:dateUtc="2026-01-23T16:56:00Z"/>
                <w:sz w:val="12"/>
                <w:szCs w:val="12"/>
              </w:rPr>
            </w:pPr>
            <w:del w:id="5531" w:author="Cao, Ross" w:date="2026-01-23T08:56:00Z" w16du:dateUtc="2026-01-23T16:56:00Z">
              <w:r w:rsidRPr="00F72CEA" w:rsidDel="00555CF8">
                <w:rPr>
                  <w:sz w:val="12"/>
                  <w:szCs w:val="12"/>
                </w:rPr>
                <w:delText>2011</w:delText>
              </w:r>
            </w:del>
          </w:p>
        </w:tc>
        <w:tc>
          <w:tcPr>
            <w:tcW w:w="855" w:type="dxa"/>
            <w:noWrap/>
            <w:hideMark/>
          </w:tcPr>
          <w:p w14:paraId="0DB2666A" w14:textId="77777777" w:rsidR="00F72CEA" w:rsidRPr="00F72CEA" w:rsidDel="00555CF8" w:rsidRDefault="00F72CEA" w:rsidP="00F72CEA">
            <w:pPr>
              <w:spacing w:beforeLines="240" w:before="576"/>
              <w:rPr>
                <w:del w:id="5532" w:author="Cao, Ross" w:date="2026-01-23T08:56:00Z" w16du:dateUtc="2026-01-23T16:56:00Z"/>
                <w:sz w:val="12"/>
                <w:szCs w:val="12"/>
              </w:rPr>
            </w:pPr>
            <w:del w:id="5533" w:author="Cao, Ross" w:date="2026-01-23T08:56:00Z" w16du:dateUtc="2026-01-23T16:56:00Z">
              <w:r w:rsidRPr="00F72CEA" w:rsidDel="00555CF8">
                <w:rPr>
                  <w:sz w:val="12"/>
                  <w:szCs w:val="12"/>
                </w:rPr>
                <w:delText>Regression &amp; classical surrogates</w:delText>
              </w:r>
            </w:del>
          </w:p>
        </w:tc>
        <w:tc>
          <w:tcPr>
            <w:tcW w:w="893" w:type="dxa"/>
            <w:noWrap/>
            <w:hideMark/>
          </w:tcPr>
          <w:p w14:paraId="100FB931" w14:textId="77777777" w:rsidR="00F72CEA" w:rsidRPr="00F72CEA" w:rsidDel="00555CF8" w:rsidRDefault="00F72CEA" w:rsidP="00F72CEA">
            <w:pPr>
              <w:spacing w:beforeLines="240" w:before="576"/>
              <w:rPr>
                <w:del w:id="5534" w:author="Cao, Ross" w:date="2026-01-23T08:56:00Z" w16du:dateUtc="2026-01-23T16:56:00Z"/>
                <w:sz w:val="12"/>
                <w:szCs w:val="12"/>
              </w:rPr>
            </w:pPr>
            <w:del w:id="5535" w:author="Cao, Ross" w:date="2026-01-23T08:56:00Z" w16du:dateUtc="2026-01-23T16:56:00Z">
              <w:r w:rsidRPr="00F72CEA" w:rsidDel="00555CF8">
                <w:rPr>
                  <w:sz w:val="12"/>
                  <w:szCs w:val="12"/>
                </w:rPr>
                <w:delText>Design &amp; optimization</w:delText>
              </w:r>
            </w:del>
          </w:p>
        </w:tc>
        <w:tc>
          <w:tcPr>
            <w:tcW w:w="1035" w:type="dxa"/>
            <w:noWrap/>
            <w:hideMark/>
          </w:tcPr>
          <w:p w14:paraId="4640479F" w14:textId="77777777" w:rsidR="00F72CEA" w:rsidRPr="00F72CEA" w:rsidDel="00555CF8" w:rsidRDefault="00F72CEA" w:rsidP="00F72CEA">
            <w:pPr>
              <w:spacing w:beforeLines="240" w:before="576"/>
              <w:rPr>
                <w:del w:id="5536" w:author="Cao, Ross" w:date="2026-01-23T08:56:00Z" w16du:dateUtc="2026-01-23T16:56:00Z"/>
                <w:sz w:val="12"/>
                <w:szCs w:val="12"/>
              </w:rPr>
            </w:pPr>
            <w:del w:id="5537" w:author="Cao, Ross" w:date="2026-01-23T08:56:00Z" w16du:dateUtc="2026-01-23T16:56:00Z">
              <w:r w:rsidRPr="00F72CEA" w:rsidDel="00555CF8">
                <w:rPr>
                  <w:sz w:val="12"/>
                  <w:szCs w:val="12"/>
                </w:rPr>
                <w:delText>Contaminant hydrogeology / remediation</w:delText>
              </w:r>
            </w:del>
          </w:p>
        </w:tc>
        <w:tc>
          <w:tcPr>
            <w:tcW w:w="326" w:type="dxa"/>
            <w:noWrap/>
            <w:hideMark/>
          </w:tcPr>
          <w:p w14:paraId="2B0868CB" w14:textId="77777777" w:rsidR="00F72CEA" w:rsidRPr="00F72CEA" w:rsidDel="00555CF8" w:rsidRDefault="00F72CEA" w:rsidP="00F72CEA">
            <w:pPr>
              <w:spacing w:beforeLines="240" w:before="576"/>
              <w:rPr>
                <w:del w:id="5538" w:author="Cao, Ross" w:date="2026-01-23T08:56:00Z" w16du:dateUtc="2026-01-23T16:56:00Z"/>
                <w:sz w:val="12"/>
                <w:szCs w:val="12"/>
              </w:rPr>
            </w:pPr>
            <w:del w:id="5539" w:author="Cao, Ross" w:date="2026-01-23T08:56:00Z" w16du:dateUtc="2026-01-23T16:56:00Z">
              <w:r w:rsidRPr="00F72CEA" w:rsidDel="00555CF8">
                <w:rPr>
                  <w:sz w:val="12"/>
                  <w:szCs w:val="12"/>
                </w:rPr>
                <w:delText>Yan</w:delText>
              </w:r>
            </w:del>
          </w:p>
        </w:tc>
        <w:tc>
          <w:tcPr>
            <w:tcW w:w="3848" w:type="dxa"/>
            <w:noWrap/>
            <w:hideMark/>
          </w:tcPr>
          <w:p w14:paraId="7CA8F8E7" w14:textId="77777777" w:rsidR="00F72CEA" w:rsidRPr="00F72CEA" w:rsidDel="00555CF8" w:rsidRDefault="00F72CEA" w:rsidP="00F72CEA">
            <w:pPr>
              <w:spacing w:beforeLines="240" w:before="576"/>
              <w:rPr>
                <w:del w:id="5540" w:author="Cao, Ross" w:date="2026-01-23T08:56:00Z" w16du:dateUtc="2026-01-23T16:56:00Z"/>
                <w:sz w:val="12"/>
                <w:szCs w:val="12"/>
              </w:rPr>
            </w:pPr>
            <w:del w:id="5541" w:author="Cao, Ross" w:date="2026-01-23T08:56:00Z" w16du:dateUtc="2026-01-23T16:56:00Z">
              <w:r w:rsidRPr="00F72CEA" w:rsidDel="00555CF8">
                <w:rPr>
                  <w:sz w:val="12"/>
                  <w:szCs w:val="12"/>
                </w:rPr>
                <w:delText>Yan, Shengquan; Minsker, Barbara</w:delText>
              </w:r>
            </w:del>
          </w:p>
        </w:tc>
        <w:tc>
          <w:tcPr>
            <w:tcW w:w="4265" w:type="dxa"/>
            <w:noWrap/>
            <w:hideMark/>
          </w:tcPr>
          <w:p w14:paraId="7961A8DB" w14:textId="77777777" w:rsidR="00F72CEA" w:rsidRPr="00F72CEA" w:rsidDel="00555CF8" w:rsidRDefault="00F72CEA" w:rsidP="00F72CEA">
            <w:pPr>
              <w:spacing w:beforeLines="240" w:before="576"/>
              <w:rPr>
                <w:del w:id="5542" w:author="Cao, Ross" w:date="2026-01-23T08:56:00Z" w16du:dateUtc="2026-01-23T16:56:00Z"/>
                <w:sz w:val="12"/>
                <w:szCs w:val="12"/>
              </w:rPr>
            </w:pPr>
            <w:del w:id="5543" w:author="Cao, Ross" w:date="2026-01-23T08:56:00Z" w16du:dateUtc="2026-01-23T16:56:00Z">
              <w:r w:rsidRPr="00F72CEA" w:rsidDel="00555CF8">
                <w:rPr>
                  <w:sz w:val="12"/>
                  <w:szCs w:val="12"/>
                </w:rPr>
                <w:delText>Applying Dynamic Surrogate Models in Noisy Genetic Algorithms to Optimize Groundwater Remediation Designs</w:delText>
              </w:r>
            </w:del>
          </w:p>
        </w:tc>
        <w:tc>
          <w:tcPr>
            <w:tcW w:w="1447" w:type="dxa"/>
            <w:noWrap/>
            <w:hideMark/>
          </w:tcPr>
          <w:p w14:paraId="3297CBFA" w14:textId="77777777" w:rsidR="00F72CEA" w:rsidRPr="00F72CEA" w:rsidDel="00555CF8" w:rsidRDefault="00F72CEA" w:rsidP="00F72CEA">
            <w:pPr>
              <w:spacing w:beforeLines="240" w:before="576"/>
              <w:rPr>
                <w:del w:id="5544" w:author="Cao, Ross" w:date="2026-01-23T08:56:00Z" w16du:dateUtc="2026-01-23T16:56:00Z"/>
                <w:sz w:val="12"/>
                <w:szCs w:val="12"/>
              </w:rPr>
            </w:pPr>
            <w:del w:id="5545" w:author="Cao, Ross" w:date="2026-01-23T08:56:00Z" w16du:dateUtc="2026-01-23T16:56:00Z">
              <w:r w:rsidRPr="00F72CEA" w:rsidDel="00555CF8">
                <w:rPr>
                  <w:sz w:val="12"/>
                  <w:szCs w:val="12"/>
                </w:rPr>
                <w:delText>Journal of Water Resources Planning and Management</w:delText>
              </w:r>
            </w:del>
          </w:p>
        </w:tc>
      </w:tr>
      <w:tr w:rsidR="00F72CEA" w:rsidRPr="00F72CEA" w:rsidDel="00555CF8" w14:paraId="76925F36" w14:textId="77777777" w:rsidTr="00F72CEA">
        <w:trPr>
          <w:trHeight w:val="300"/>
          <w:del w:id="5546" w:author="Cao, Ross" w:date="2026-01-23T08:56:00Z"/>
        </w:trPr>
        <w:tc>
          <w:tcPr>
            <w:tcW w:w="291" w:type="dxa"/>
            <w:noWrap/>
            <w:hideMark/>
          </w:tcPr>
          <w:p w14:paraId="2FB741F8" w14:textId="77777777" w:rsidR="00F72CEA" w:rsidRPr="00F72CEA" w:rsidDel="00555CF8" w:rsidRDefault="00F72CEA" w:rsidP="00F72CEA">
            <w:pPr>
              <w:spacing w:beforeLines="240" w:before="576"/>
              <w:rPr>
                <w:del w:id="5547" w:author="Cao, Ross" w:date="2026-01-23T08:56:00Z" w16du:dateUtc="2026-01-23T16:56:00Z"/>
                <w:sz w:val="12"/>
                <w:szCs w:val="12"/>
              </w:rPr>
            </w:pPr>
            <w:del w:id="5548" w:author="Cao, Ross" w:date="2026-01-23T08:56:00Z" w16du:dateUtc="2026-01-23T16:56:00Z">
              <w:r w:rsidRPr="00F72CEA" w:rsidDel="00555CF8">
                <w:rPr>
                  <w:sz w:val="12"/>
                  <w:szCs w:val="12"/>
                </w:rPr>
                <w:delText>2013</w:delText>
              </w:r>
            </w:del>
          </w:p>
        </w:tc>
        <w:tc>
          <w:tcPr>
            <w:tcW w:w="855" w:type="dxa"/>
            <w:noWrap/>
            <w:hideMark/>
          </w:tcPr>
          <w:p w14:paraId="246A98FE" w14:textId="77777777" w:rsidR="00F72CEA" w:rsidRPr="00F72CEA" w:rsidDel="00555CF8" w:rsidRDefault="00F72CEA" w:rsidP="00F72CEA">
            <w:pPr>
              <w:spacing w:beforeLines="240" w:before="576"/>
              <w:rPr>
                <w:del w:id="5549" w:author="Cao, Ross" w:date="2026-01-23T08:56:00Z" w16du:dateUtc="2026-01-23T16:56:00Z"/>
                <w:sz w:val="12"/>
                <w:szCs w:val="12"/>
              </w:rPr>
            </w:pPr>
            <w:del w:id="5550" w:author="Cao, Ross" w:date="2026-01-23T08:56:00Z" w16du:dateUtc="2026-01-23T16:56:00Z">
              <w:r w:rsidRPr="00F72CEA" w:rsidDel="00555CF8">
                <w:rPr>
                  <w:sz w:val="12"/>
                  <w:szCs w:val="12"/>
                </w:rPr>
                <w:delText>Regression &amp; classical surrogates</w:delText>
              </w:r>
            </w:del>
          </w:p>
        </w:tc>
        <w:tc>
          <w:tcPr>
            <w:tcW w:w="893" w:type="dxa"/>
            <w:noWrap/>
            <w:hideMark/>
          </w:tcPr>
          <w:p w14:paraId="287C1035" w14:textId="77777777" w:rsidR="00F72CEA" w:rsidRPr="00F72CEA" w:rsidDel="00555CF8" w:rsidRDefault="00F72CEA" w:rsidP="00F72CEA">
            <w:pPr>
              <w:spacing w:beforeLines="240" w:before="576"/>
              <w:rPr>
                <w:del w:id="5551" w:author="Cao, Ross" w:date="2026-01-23T08:56:00Z" w16du:dateUtc="2026-01-23T16:56:00Z"/>
                <w:sz w:val="12"/>
                <w:szCs w:val="12"/>
              </w:rPr>
            </w:pPr>
            <w:del w:id="5552" w:author="Cao, Ross" w:date="2026-01-23T08:56:00Z" w16du:dateUtc="2026-01-23T16:56:00Z">
              <w:r w:rsidRPr="00F72CEA" w:rsidDel="00555CF8">
                <w:rPr>
                  <w:sz w:val="12"/>
                  <w:szCs w:val="12"/>
                </w:rPr>
                <w:delText>Design &amp; optimization</w:delText>
              </w:r>
            </w:del>
          </w:p>
        </w:tc>
        <w:tc>
          <w:tcPr>
            <w:tcW w:w="1035" w:type="dxa"/>
            <w:noWrap/>
            <w:hideMark/>
          </w:tcPr>
          <w:p w14:paraId="3A86831E" w14:textId="77777777" w:rsidR="00F72CEA" w:rsidRPr="00F72CEA" w:rsidDel="00555CF8" w:rsidRDefault="00F72CEA" w:rsidP="00F72CEA">
            <w:pPr>
              <w:spacing w:beforeLines="240" w:before="576"/>
              <w:rPr>
                <w:del w:id="5553" w:author="Cao, Ross" w:date="2026-01-23T08:56:00Z" w16du:dateUtc="2026-01-23T16:56:00Z"/>
                <w:sz w:val="12"/>
                <w:szCs w:val="12"/>
              </w:rPr>
            </w:pPr>
            <w:del w:id="5554" w:author="Cao, Ross" w:date="2026-01-23T08:56:00Z" w16du:dateUtc="2026-01-23T16:56:00Z">
              <w:r w:rsidRPr="00F72CEA" w:rsidDel="00555CF8">
                <w:rPr>
                  <w:sz w:val="12"/>
                  <w:szCs w:val="12"/>
                </w:rPr>
                <w:delText>Contaminant hydrogeology / remediation</w:delText>
              </w:r>
            </w:del>
          </w:p>
        </w:tc>
        <w:tc>
          <w:tcPr>
            <w:tcW w:w="326" w:type="dxa"/>
            <w:noWrap/>
            <w:hideMark/>
          </w:tcPr>
          <w:p w14:paraId="5560E2C6" w14:textId="77777777" w:rsidR="00F72CEA" w:rsidRPr="00F72CEA" w:rsidDel="00555CF8" w:rsidRDefault="00F72CEA" w:rsidP="00F72CEA">
            <w:pPr>
              <w:spacing w:beforeLines="240" w:before="576"/>
              <w:rPr>
                <w:del w:id="5555" w:author="Cao, Ross" w:date="2026-01-23T08:56:00Z" w16du:dateUtc="2026-01-23T16:56:00Z"/>
                <w:sz w:val="12"/>
                <w:szCs w:val="12"/>
              </w:rPr>
            </w:pPr>
            <w:del w:id="5556" w:author="Cao, Ross" w:date="2026-01-23T08:56:00Z" w16du:dateUtc="2026-01-23T16:56:00Z">
              <w:r w:rsidRPr="00F72CEA" w:rsidDel="00555CF8">
                <w:rPr>
                  <w:sz w:val="12"/>
                  <w:szCs w:val="12"/>
                </w:rPr>
                <w:delText>Luo</w:delText>
              </w:r>
            </w:del>
          </w:p>
        </w:tc>
        <w:tc>
          <w:tcPr>
            <w:tcW w:w="3848" w:type="dxa"/>
            <w:noWrap/>
            <w:hideMark/>
          </w:tcPr>
          <w:p w14:paraId="00E8ADB6" w14:textId="77777777" w:rsidR="00F72CEA" w:rsidRPr="00F72CEA" w:rsidDel="00555CF8" w:rsidRDefault="00F72CEA" w:rsidP="00F72CEA">
            <w:pPr>
              <w:spacing w:beforeLines="240" w:before="576"/>
              <w:rPr>
                <w:del w:id="5557" w:author="Cao, Ross" w:date="2026-01-23T08:56:00Z" w16du:dateUtc="2026-01-23T16:56:00Z"/>
                <w:sz w:val="12"/>
                <w:szCs w:val="12"/>
              </w:rPr>
            </w:pPr>
          </w:p>
        </w:tc>
        <w:tc>
          <w:tcPr>
            <w:tcW w:w="5712" w:type="dxa"/>
            <w:gridSpan w:val="2"/>
            <w:noWrap/>
            <w:hideMark/>
          </w:tcPr>
          <w:p w14:paraId="795CC22E" w14:textId="77777777" w:rsidR="00F72CEA" w:rsidRPr="00F72CEA" w:rsidDel="00555CF8" w:rsidRDefault="00F72CEA" w:rsidP="00F72CEA">
            <w:pPr>
              <w:spacing w:beforeLines="240" w:before="576"/>
              <w:rPr>
                <w:del w:id="5558" w:author="Cao, Ross" w:date="2026-01-23T08:56:00Z" w16du:dateUtc="2026-01-23T16:56:00Z"/>
                <w:sz w:val="12"/>
                <w:szCs w:val="12"/>
              </w:rPr>
            </w:pPr>
            <w:del w:id="5559" w:author="Cao, Ross" w:date="2026-01-23T08:56:00Z" w16du:dateUtc="2026-01-23T16:56:00Z">
              <w:r w:rsidRPr="00F72CEA" w:rsidDel="00555CF8">
                <w:rPr>
                  <w:sz w:val="12"/>
                  <w:szCs w:val="12"/>
                </w:rPr>
                <w:delText>Surrogate Model Application to the Identification of an Optimal Surfactant-Enhanced Aquifer Remediation Strategy for DNAPL-Contaminated Sites</w:delText>
              </w:r>
            </w:del>
          </w:p>
        </w:tc>
      </w:tr>
      <w:tr w:rsidR="00F72CEA" w:rsidRPr="00F72CEA" w:rsidDel="00555CF8" w14:paraId="743D9E6B" w14:textId="77777777" w:rsidTr="00F72CEA">
        <w:trPr>
          <w:trHeight w:val="300"/>
          <w:del w:id="5560" w:author="Cao, Ross" w:date="2026-01-23T08:56:00Z"/>
        </w:trPr>
        <w:tc>
          <w:tcPr>
            <w:tcW w:w="291" w:type="dxa"/>
            <w:noWrap/>
            <w:hideMark/>
          </w:tcPr>
          <w:p w14:paraId="685B93C6" w14:textId="77777777" w:rsidR="00F72CEA" w:rsidRPr="00F72CEA" w:rsidDel="00555CF8" w:rsidRDefault="00F72CEA" w:rsidP="00F72CEA">
            <w:pPr>
              <w:spacing w:beforeLines="240" w:before="576"/>
              <w:rPr>
                <w:del w:id="5561" w:author="Cao, Ross" w:date="2026-01-23T08:56:00Z" w16du:dateUtc="2026-01-23T16:56:00Z"/>
                <w:sz w:val="12"/>
                <w:szCs w:val="12"/>
              </w:rPr>
            </w:pPr>
            <w:del w:id="5562" w:author="Cao, Ross" w:date="2026-01-23T08:56:00Z" w16du:dateUtc="2026-01-23T16:56:00Z">
              <w:r w:rsidRPr="00F72CEA" w:rsidDel="00555CF8">
                <w:rPr>
                  <w:sz w:val="12"/>
                  <w:szCs w:val="12"/>
                </w:rPr>
                <w:delText>2014</w:delText>
              </w:r>
            </w:del>
          </w:p>
        </w:tc>
        <w:tc>
          <w:tcPr>
            <w:tcW w:w="855" w:type="dxa"/>
            <w:noWrap/>
            <w:hideMark/>
          </w:tcPr>
          <w:p w14:paraId="1C410832" w14:textId="77777777" w:rsidR="00F72CEA" w:rsidRPr="00F72CEA" w:rsidDel="00555CF8" w:rsidRDefault="00F72CEA" w:rsidP="00F72CEA">
            <w:pPr>
              <w:spacing w:beforeLines="240" w:before="576"/>
              <w:rPr>
                <w:del w:id="5563" w:author="Cao, Ross" w:date="2026-01-23T08:56:00Z" w16du:dateUtc="2026-01-23T16:56:00Z"/>
                <w:sz w:val="12"/>
                <w:szCs w:val="12"/>
              </w:rPr>
            </w:pPr>
            <w:del w:id="5564" w:author="Cao, Ross" w:date="2026-01-23T08:56:00Z" w16du:dateUtc="2026-01-23T16:56:00Z">
              <w:r w:rsidRPr="00F72CEA" w:rsidDel="00555CF8">
                <w:rPr>
                  <w:sz w:val="12"/>
                  <w:szCs w:val="12"/>
                </w:rPr>
                <w:delText>Regression &amp; classical surrogates</w:delText>
              </w:r>
            </w:del>
          </w:p>
        </w:tc>
        <w:tc>
          <w:tcPr>
            <w:tcW w:w="893" w:type="dxa"/>
            <w:noWrap/>
            <w:hideMark/>
          </w:tcPr>
          <w:p w14:paraId="05E423E9" w14:textId="77777777" w:rsidR="00F72CEA" w:rsidRPr="00F72CEA" w:rsidDel="00555CF8" w:rsidRDefault="00F72CEA" w:rsidP="00F72CEA">
            <w:pPr>
              <w:spacing w:beforeLines="240" w:before="576"/>
              <w:rPr>
                <w:del w:id="5565" w:author="Cao, Ross" w:date="2026-01-23T08:56:00Z" w16du:dateUtc="2026-01-23T16:56:00Z"/>
                <w:sz w:val="12"/>
                <w:szCs w:val="12"/>
              </w:rPr>
            </w:pPr>
            <w:del w:id="5566" w:author="Cao, Ross" w:date="2026-01-23T08:56:00Z" w16du:dateUtc="2026-01-23T16:56:00Z">
              <w:r w:rsidRPr="00F72CEA" w:rsidDel="00555CF8">
                <w:rPr>
                  <w:sz w:val="12"/>
                  <w:szCs w:val="12"/>
                </w:rPr>
                <w:delText>Design &amp; optimization</w:delText>
              </w:r>
            </w:del>
          </w:p>
        </w:tc>
        <w:tc>
          <w:tcPr>
            <w:tcW w:w="1035" w:type="dxa"/>
            <w:noWrap/>
            <w:hideMark/>
          </w:tcPr>
          <w:p w14:paraId="1C424889" w14:textId="77777777" w:rsidR="00F72CEA" w:rsidRPr="00F72CEA" w:rsidDel="00555CF8" w:rsidRDefault="00F72CEA" w:rsidP="00F72CEA">
            <w:pPr>
              <w:spacing w:beforeLines="240" w:before="576"/>
              <w:rPr>
                <w:del w:id="5567" w:author="Cao, Ross" w:date="2026-01-23T08:56:00Z" w16du:dateUtc="2026-01-23T16:56:00Z"/>
                <w:sz w:val="12"/>
                <w:szCs w:val="12"/>
              </w:rPr>
            </w:pPr>
            <w:del w:id="5568" w:author="Cao, Ross" w:date="2026-01-23T08:56:00Z" w16du:dateUtc="2026-01-23T16:56:00Z">
              <w:r w:rsidRPr="00F72CEA" w:rsidDel="00555CF8">
                <w:rPr>
                  <w:sz w:val="12"/>
                  <w:szCs w:val="12"/>
                </w:rPr>
                <w:delText>Contaminant hydrogeology / remediation</w:delText>
              </w:r>
            </w:del>
          </w:p>
        </w:tc>
        <w:tc>
          <w:tcPr>
            <w:tcW w:w="326" w:type="dxa"/>
            <w:noWrap/>
            <w:hideMark/>
          </w:tcPr>
          <w:p w14:paraId="35E56DA9" w14:textId="77777777" w:rsidR="00F72CEA" w:rsidRPr="00F72CEA" w:rsidDel="00555CF8" w:rsidRDefault="00F72CEA" w:rsidP="00F72CEA">
            <w:pPr>
              <w:spacing w:beforeLines="240" w:before="576"/>
              <w:rPr>
                <w:del w:id="5569" w:author="Cao, Ross" w:date="2026-01-23T08:56:00Z" w16du:dateUtc="2026-01-23T16:56:00Z"/>
                <w:sz w:val="12"/>
                <w:szCs w:val="12"/>
              </w:rPr>
            </w:pPr>
            <w:del w:id="5570" w:author="Cao, Ross" w:date="2026-01-23T08:56:00Z" w16du:dateUtc="2026-01-23T16:56:00Z">
              <w:r w:rsidRPr="00F72CEA" w:rsidDel="00555CF8">
                <w:rPr>
                  <w:sz w:val="12"/>
                  <w:szCs w:val="12"/>
                </w:rPr>
                <w:delText>Luo</w:delText>
              </w:r>
            </w:del>
          </w:p>
        </w:tc>
        <w:tc>
          <w:tcPr>
            <w:tcW w:w="3848" w:type="dxa"/>
            <w:noWrap/>
            <w:hideMark/>
          </w:tcPr>
          <w:p w14:paraId="3DACC795" w14:textId="77777777" w:rsidR="00F72CEA" w:rsidRPr="00F72CEA" w:rsidDel="00555CF8" w:rsidRDefault="00F72CEA" w:rsidP="00F72CEA">
            <w:pPr>
              <w:spacing w:beforeLines="240" w:before="576"/>
              <w:rPr>
                <w:del w:id="5571" w:author="Cao, Ross" w:date="2026-01-23T08:56:00Z" w16du:dateUtc="2026-01-23T16:56:00Z"/>
                <w:sz w:val="12"/>
                <w:szCs w:val="12"/>
              </w:rPr>
            </w:pPr>
            <w:del w:id="5572" w:author="Cao, Ross" w:date="2026-01-23T08:56:00Z" w16du:dateUtc="2026-01-23T16:56:00Z">
              <w:r w:rsidRPr="00F72CEA" w:rsidDel="00555CF8">
                <w:rPr>
                  <w:sz w:val="12"/>
                  <w:szCs w:val="12"/>
                </w:rPr>
                <w:delText>Luo, Jiannan; Lu, Wenxi</w:delText>
              </w:r>
            </w:del>
          </w:p>
        </w:tc>
        <w:tc>
          <w:tcPr>
            <w:tcW w:w="4265" w:type="dxa"/>
            <w:noWrap/>
            <w:hideMark/>
          </w:tcPr>
          <w:p w14:paraId="28717B25" w14:textId="77777777" w:rsidR="00F72CEA" w:rsidRPr="00F72CEA" w:rsidDel="00555CF8" w:rsidRDefault="00F72CEA" w:rsidP="00F72CEA">
            <w:pPr>
              <w:spacing w:beforeLines="240" w:before="576"/>
              <w:rPr>
                <w:del w:id="5573" w:author="Cao, Ross" w:date="2026-01-23T08:56:00Z" w16du:dateUtc="2026-01-23T16:56:00Z"/>
                <w:sz w:val="12"/>
                <w:szCs w:val="12"/>
              </w:rPr>
            </w:pPr>
            <w:del w:id="5574" w:author="Cao, Ross" w:date="2026-01-23T08:56:00Z" w16du:dateUtc="2026-01-23T16:56:00Z">
              <w:r w:rsidRPr="00F72CEA" w:rsidDel="00555CF8">
                <w:rPr>
                  <w:sz w:val="12"/>
                  <w:szCs w:val="12"/>
                </w:rPr>
                <w:delText>A mixed-integer non-linear programming with surrogate model for optimal remediation design of NAPLs contaminated aquifer</w:delText>
              </w:r>
            </w:del>
          </w:p>
        </w:tc>
        <w:tc>
          <w:tcPr>
            <w:tcW w:w="1447" w:type="dxa"/>
            <w:noWrap/>
            <w:hideMark/>
          </w:tcPr>
          <w:p w14:paraId="248DF004" w14:textId="77777777" w:rsidR="00F72CEA" w:rsidRPr="00F72CEA" w:rsidDel="00555CF8" w:rsidRDefault="00F72CEA" w:rsidP="00F72CEA">
            <w:pPr>
              <w:spacing w:beforeLines="240" w:before="576"/>
              <w:rPr>
                <w:del w:id="5575" w:author="Cao, Ross" w:date="2026-01-23T08:56:00Z" w16du:dateUtc="2026-01-23T16:56:00Z"/>
                <w:sz w:val="12"/>
                <w:szCs w:val="12"/>
              </w:rPr>
            </w:pPr>
            <w:del w:id="5576" w:author="Cao, Ross" w:date="2026-01-23T08:56:00Z" w16du:dateUtc="2026-01-23T16:56:00Z">
              <w:r w:rsidRPr="00F72CEA" w:rsidDel="00555CF8">
                <w:rPr>
                  <w:sz w:val="12"/>
                  <w:szCs w:val="12"/>
                </w:rPr>
                <w:delText>International Journal of Environment and Pollution</w:delText>
              </w:r>
            </w:del>
          </w:p>
        </w:tc>
      </w:tr>
      <w:tr w:rsidR="00F72CEA" w:rsidRPr="00F72CEA" w:rsidDel="00555CF8" w14:paraId="63FCFA57" w14:textId="77777777" w:rsidTr="00F72CEA">
        <w:trPr>
          <w:trHeight w:val="300"/>
          <w:del w:id="5577" w:author="Cao, Ross" w:date="2026-01-23T08:56:00Z"/>
        </w:trPr>
        <w:tc>
          <w:tcPr>
            <w:tcW w:w="291" w:type="dxa"/>
            <w:noWrap/>
            <w:hideMark/>
          </w:tcPr>
          <w:p w14:paraId="7AF36E52" w14:textId="77777777" w:rsidR="00F72CEA" w:rsidRPr="00F72CEA" w:rsidDel="00555CF8" w:rsidRDefault="00F72CEA" w:rsidP="00F72CEA">
            <w:pPr>
              <w:spacing w:beforeLines="240" w:before="576"/>
              <w:rPr>
                <w:del w:id="5578" w:author="Cao, Ross" w:date="2026-01-23T08:56:00Z" w16du:dateUtc="2026-01-23T16:56:00Z"/>
                <w:sz w:val="12"/>
                <w:szCs w:val="12"/>
              </w:rPr>
            </w:pPr>
            <w:del w:id="5579" w:author="Cao, Ross" w:date="2026-01-23T08:56:00Z" w16du:dateUtc="2026-01-23T16:56:00Z">
              <w:r w:rsidRPr="00F72CEA" w:rsidDel="00555CF8">
                <w:rPr>
                  <w:sz w:val="12"/>
                  <w:szCs w:val="12"/>
                </w:rPr>
                <w:delText>2017</w:delText>
              </w:r>
            </w:del>
          </w:p>
        </w:tc>
        <w:tc>
          <w:tcPr>
            <w:tcW w:w="855" w:type="dxa"/>
            <w:noWrap/>
            <w:hideMark/>
          </w:tcPr>
          <w:p w14:paraId="67DC3EF1" w14:textId="77777777" w:rsidR="00F72CEA" w:rsidRPr="00F72CEA" w:rsidDel="00555CF8" w:rsidRDefault="00F72CEA" w:rsidP="00F72CEA">
            <w:pPr>
              <w:spacing w:beforeLines="240" w:before="576"/>
              <w:rPr>
                <w:del w:id="5580" w:author="Cao, Ross" w:date="2026-01-23T08:56:00Z" w16du:dateUtc="2026-01-23T16:56:00Z"/>
                <w:sz w:val="12"/>
                <w:szCs w:val="12"/>
              </w:rPr>
            </w:pPr>
            <w:del w:id="5581" w:author="Cao, Ross" w:date="2026-01-23T08:56:00Z" w16du:dateUtc="2026-01-23T16:56:00Z">
              <w:r w:rsidRPr="00F72CEA" w:rsidDel="00555CF8">
                <w:rPr>
                  <w:sz w:val="12"/>
                  <w:szCs w:val="12"/>
                </w:rPr>
                <w:delText>Generative models</w:delText>
              </w:r>
            </w:del>
          </w:p>
        </w:tc>
        <w:tc>
          <w:tcPr>
            <w:tcW w:w="893" w:type="dxa"/>
            <w:noWrap/>
            <w:hideMark/>
          </w:tcPr>
          <w:p w14:paraId="076786D6" w14:textId="77777777" w:rsidR="00F72CEA" w:rsidRPr="00F72CEA" w:rsidDel="00555CF8" w:rsidRDefault="00F72CEA" w:rsidP="00F72CEA">
            <w:pPr>
              <w:spacing w:beforeLines="240" w:before="576"/>
              <w:rPr>
                <w:del w:id="5582" w:author="Cao, Ross" w:date="2026-01-23T08:56:00Z" w16du:dateUtc="2026-01-23T16:56:00Z"/>
                <w:sz w:val="12"/>
                <w:szCs w:val="12"/>
              </w:rPr>
            </w:pPr>
            <w:del w:id="5583" w:author="Cao, Ross" w:date="2026-01-23T08:56:00Z" w16du:dateUtc="2026-01-23T16:56:00Z">
              <w:r w:rsidRPr="00F72CEA" w:rsidDel="00555CF8">
                <w:rPr>
                  <w:sz w:val="12"/>
                  <w:szCs w:val="12"/>
                </w:rPr>
                <w:delText>UQ &amp; ensemble generation</w:delText>
              </w:r>
            </w:del>
          </w:p>
        </w:tc>
        <w:tc>
          <w:tcPr>
            <w:tcW w:w="1035" w:type="dxa"/>
            <w:noWrap/>
            <w:hideMark/>
          </w:tcPr>
          <w:p w14:paraId="29AC66B5" w14:textId="77777777" w:rsidR="00F72CEA" w:rsidRPr="00F72CEA" w:rsidDel="00555CF8" w:rsidRDefault="00F72CEA" w:rsidP="00F72CEA">
            <w:pPr>
              <w:spacing w:beforeLines="240" w:before="576"/>
              <w:rPr>
                <w:del w:id="5584" w:author="Cao, Ross" w:date="2026-01-23T08:56:00Z" w16du:dateUtc="2026-01-23T16:56:00Z"/>
                <w:sz w:val="12"/>
                <w:szCs w:val="12"/>
              </w:rPr>
            </w:pPr>
            <w:del w:id="5585" w:author="Cao, Ross" w:date="2026-01-23T08:56:00Z" w16du:dateUtc="2026-01-23T16:56:00Z">
              <w:r w:rsidRPr="00F72CEA" w:rsidDel="00555CF8">
                <w:rPr>
                  <w:sz w:val="12"/>
                  <w:szCs w:val="12"/>
                </w:rPr>
                <w:delText>Groundwater flow / fluid mechanics</w:delText>
              </w:r>
            </w:del>
          </w:p>
        </w:tc>
        <w:tc>
          <w:tcPr>
            <w:tcW w:w="326" w:type="dxa"/>
            <w:noWrap/>
            <w:hideMark/>
          </w:tcPr>
          <w:p w14:paraId="55ECF29D" w14:textId="77777777" w:rsidR="00F72CEA" w:rsidRPr="00F72CEA" w:rsidDel="00555CF8" w:rsidRDefault="00F72CEA" w:rsidP="00F72CEA">
            <w:pPr>
              <w:spacing w:beforeLines="240" w:before="576"/>
              <w:rPr>
                <w:del w:id="5586" w:author="Cao, Ross" w:date="2026-01-23T08:56:00Z" w16du:dateUtc="2026-01-23T16:56:00Z"/>
                <w:sz w:val="12"/>
                <w:szCs w:val="12"/>
              </w:rPr>
            </w:pPr>
            <w:del w:id="5587" w:author="Cao, Ross" w:date="2026-01-23T08:56:00Z" w16du:dateUtc="2026-01-23T16:56:00Z">
              <w:r w:rsidRPr="00F72CEA" w:rsidDel="00555CF8">
                <w:rPr>
                  <w:sz w:val="12"/>
                  <w:szCs w:val="12"/>
                </w:rPr>
                <w:delText>Mosser</w:delText>
              </w:r>
            </w:del>
          </w:p>
        </w:tc>
        <w:tc>
          <w:tcPr>
            <w:tcW w:w="3848" w:type="dxa"/>
            <w:noWrap/>
            <w:hideMark/>
          </w:tcPr>
          <w:p w14:paraId="7E244819" w14:textId="77777777" w:rsidR="00F72CEA" w:rsidRPr="00F72CEA" w:rsidDel="00555CF8" w:rsidRDefault="00F72CEA" w:rsidP="00F72CEA">
            <w:pPr>
              <w:spacing w:beforeLines="240" w:before="576"/>
              <w:rPr>
                <w:del w:id="5588" w:author="Cao, Ross" w:date="2026-01-23T08:56:00Z" w16du:dateUtc="2026-01-23T16:56:00Z"/>
                <w:sz w:val="12"/>
                <w:szCs w:val="12"/>
              </w:rPr>
            </w:pPr>
            <w:del w:id="5589" w:author="Cao, Ross" w:date="2026-01-23T08:56:00Z" w16du:dateUtc="2026-01-23T16:56:00Z">
              <w:r w:rsidRPr="00F72CEA" w:rsidDel="00555CF8">
                <w:rPr>
                  <w:sz w:val="12"/>
                  <w:szCs w:val="12"/>
                </w:rPr>
                <w:delText>Lukas Mosser, Olivier Dubrule, and Martin J. Blunt</w:delText>
              </w:r>
            </w:del>
          </w:p>
        </w:tc>
        <w:tc>
          <w:tcPr>
            <w:tcW w:w="4265" w:type="dxa"/>
            <w:noWrap/>
            <w:hideMark/>
          </w:tcPr>
          <w:p w14:paraId="50EEE9D5" w14:textId="77777777" w:rsidR="00F72CEA" w:rsidRPr="00F72CEA" w:rsidDel="00555CF8" w:rsidRDefault="00F72CEA" w:rsidP="00F72CEA">
            <w:pPr>
              <w:spacing w:beforeLines="240" w:before="576"/>
              <w:rPr>
                <w:del w:id="5590" w:author="Cao, Ross" w:date="2026-01-23T08:56:00Z" w16du:dateUtc="2026-01-23T16:56:00Z"/>
                <w:sz w:val="12"/>
                <w:szCs w:val="12"/>
              </w:rPr>
            </w:pPr>
            <w:del w:id="5591" w:author="Cao, Ross" w:date="2026-01-23T08:56:00Z" w16du:dateUtc="2026-01-23T16:56:00Z">
              <w:r w:rsidRPr="00F72CEA" w:rsidDel="00555CF8">
                <w:rPr>
                  <w:sz w:val="12"/>
                  <w:szCs w:val="12"/>
                </w:rPr>
                <w:delText>Reconstruction of three-dimensional porous media using generative adversarial neural networks</w:delText>
              </w:r>
            </w:del>
          </w:p>
        </w:tc>
        <w:tc>
          <w:tcPr>
            <w:tcW w:w="1447" w:type="dxa"/>
            <w:noWrap/>
            <w:hideMark/>
          </w:tcPr>
          <w:p w14:paraId="788D68DE" w14:textId="77777777" w:rsidR="00F72CEA" w:rsidRPr="00F72CEA" w:rsidDel="00555CF8" w:rsidRDefault="00F72CEA" w:rsidP="00F72CEA">
            <w:pPr>
              <w:spacing w:beforeLines="240" w:before="576"/>
              <w:rPr>
                <w:del w:id="5592" w:author="Cao, Ross" w:date="2026-01-23T08:56:00Z" w16du:dateUtc="2026-01-23T16:56:00Z"/>
                <w:sz w:val="12"/>
                <w:szCs w:val="12"/>
              </w:rPr>
            </w:pPr>
            <w:del w:id="5593" w:author="Cao, Ross" w:date="2026-01-23T08:56:00Z" w16du:dateUtc="2026-01-23T16:56:00Z">
              <w:r w:rsidRPr="00F72CEA" w:rsidDel="00555CF8">
                <w:rPr>
                  <w:sz w:val="12"/>
                  <w:szCs w:val="12"/>
                </w:rPr>
                <w:delText>Physical Review E</w:delText>
              </w:r>
            </w:del>
          </w:p>
        </w:tc>
      </w:tr>
      <w:tr w:rsidR="00F72CEA" w:rsidRPr="00F72CEA" w:rsidDel="00555CF8" w14:paraId="58444201" w14:textId="77777777" w:rsidTr="00F72CEA">
        <w:trPr>
          <w:trHeight w:val="300"/>
          <w:del w:id="5594" w:author="Cao, Ross" w:date="2026-01-23T08:56:00Z"/>
        </w:trPr>
        <w:tc>
          <w:tcPr>
            <w:tcW w:w="291" w:type="dxa"/>
            <w:noWrap/>
            <w:hideMark/>
          </w:tcPr>
          <w:p w14:paraId="7B1CD8CF" w14:textId="77777777" w:rsidR="00F72CEA" w:rsidRPr="00F72CEA" w:rsidDel="00555CF8" w:rsidRDefault="00F72CEA" w:rsidP="00F72CEA">
            <w:pPr>
              <w:spacing w:beforeLines="240" w:before="576"/>
              <w:rPr>
                <w:del w:id="5595" w:author="Cao, Ross" w:date="2026-01-23T08:56:00Z" w16du:dateUtc="2026-01-23T16:56:00Z"/>
                <w:sz w:val="12"/>
                <w:szCs w:val="12"/>
              </w:rPr>
            </w:pPr>
            <w:del w:id="5596" w:author="Cao, Ross" w:date="2026-01-23T08:56:00Z" w16du:dateUtc="2026-01-23T16:56:00Z">
              <w:r w:rsidRPr="00F72CEA" w:rsidDel="00555CF8">
                <w:rPr>
                  <w:sz w:val="12"/>
                  <w:szCs w:val="12"/>
                </w:rPr>
                <w:delText>2018</w:delText>
              </w:r>
            </w:del>
          </w:p>
        </w:tc>
        <w:tc>
          <w:tcPr>
            <w:tcW w:w="855" w:type="dxa"/>
            <w:noWrap/>
            <w:hideMark/>
          </w:tcPr>
          <w:p w14:paraId="1CB66B0C" w14:textId="77777777" w:rsidR="00F72CEA" w:rsidRPr="00F72CEA" w:rsidDel="00555CF8" w:rsidRDefault="00F72CEA" w:rsidP="00F72CEA">
            <w:pPr>
              <w:spacing w:beforeLines="240" w:before="576"/>
              <w:rPr>
                <w:del w:id="5597" w:author="Cao, Ross" w:date="2026-01-23T08:56:00Z" w16du:dateUtc="2026-01-23T16:56:00Z"/>
                <w:sz w:val="12"/>
                <w:szCs w:val="12"/>
              </w:rPr>
            </w:pPr>
            <w:del w:id="5598" w:author="Cao, Ross" w:date="2026-01-23T08:56:00Z" w16du:dateUtc="2026-01-23T16:56:00Z">
              <w:r w:rsidRPr="00F72CEA" w:rsidDel="00555CF8">
                <w:rPr>
                  <w:sz w:val="12"/>
                  <w:szCs w:val="12"/>
                </w:rPr>
                <w:delText>Regression &amp; classical surrogates</w:delText>
              </w:r>
            </w:del>
          </w:p>
        </w:tc>
        <w:tc>
          <w:tcPr>
            <w:tcW w:w="893" w:type="dxa"/>
            <w:noWrap/>
            <w:hideMark/>
          </w:tcPr>
          <w:p w14:paraId="1D3569ED" w14:textId="77777777" w:rsidR="00F72CEA" w:rsidRPr="00F72CEA" w:rsidDel="00555CF8" w:rsidRDefault="00F72CEA" w:rsidP="00F72CEA">
            <w:pPr>
              <w:spacing w:beforeLines="240" w:before="576"/>
              <w:rPr>
                <w:del w:id="5599" w:author="Cao, Ross" w:date="2026-01-23T08:56:00Z" w16du:dateUtc="2026-01-23T16:56:00Z"/>
                <w:sz w:val="12"/>
                <w:szCs w:val="12"/>
              </w:rPr>
            </w:pPr>
            <w:del w:id="5600" w:author="Cao, Ross" w:date="2026-01-23T08:56:00Z" w16du:dateUtc="2026-01-23T16:56:00Z">
              <w:r w:rsidRPr="00F72CEA" w:rsidDel="00555CF8">
                <w:rPr>
                  <w:sz w:val="12"/>
                  <w:szCs w:val="12"/>
                </w:rPr>
                <w:delText>Design &amp; optimization</w:delText>
              </w:r>
            </w:del>
          </w:p>
        </w:tc>
        <w:tc>
          <w:tcPr>
            <w:tcW w:w="1035" w:type="dxa"/>
            <w:noWrap/>
            <w:hideMark/>
          </w:tcPr>
          <w:p w14:paraId="252D7647" w14:textId="77777777" w:rsidR="00F72CEA" w:rsidRPr="00F72CEA" w:rsidDel="00555CF8" w:rsidRDefault="00F72CEA" w:rsidP="00F72CEA">
            <w:pPr>
              <w:spacing w:beforeLines="240" w:before="576"/>
              <w:rPr>
                <w:del w:id="5601" w:author="Cao, Ross" w:date="2026-01-23T08:56:00Z" w16du:dateUtc="2026-01-23T16:56:00Z"/>
                <w:sz w:val="12"/>
                <w:szCs w:val="12"/>
              </w:rPr>
            </w:pPr>
            <w:del w:id="5602" w:author="Cao, Ross" w:date="2026-01-23T08:56:00Z" w16du:dateUtc="2026-01-23T16:56:00Z">
              <w:r w:rsidRPr="00F72CEA" w:rsidDel="00555CF8">
                <w:rPr>
                  <w:sz w:val="12"/>
                  <w:szCs w:val="12"/>
                </w:rPr>
                <w:delText>Contaminant hydrogeology / remediation</w:delText>
              </w:r>
            </w:del>
          </w:p>
        </w:tc>
        <w:tc>
          <w:tcPr>
            <w:tcW w:w="326" w:type="dxa"/>
            <w:noWrap/>
            <w:hideMark/>
          </w:tcPr>
          <w:p w14:paraId="5C1F38B7" w14:textId="77777777" w:rsidR="00F72CEA" w:rsidRPr="00F72CEA" w:rsidDel="00555CF8" w:rsidRDefault="00F72CEA" w:rsidP="00F72CEA">
            <w:pPr>
              <w:spacing w:beforeLines="240" w:before="576"/>
              <w:rPr>
                <w:del w:id="5603" w:author="Cao, Ross" w:date="2026-01-23T08:56:00Z" w16du:dateUtc="2026-01-23T16:56:00Z"/>
                <w:sz w:val="12"/>
                <w:szCs w:val="12"/>
              </w:rPr>
            </w:pPr>
            <w:del w:id="5604" w:author="Cao, Ross" w:date="2026-01-23T08:56:00Z" w16du:dateUtc="2026-01-23T16:56:00Z">
              <w:r w:rsidRPr="00F72CEA" w:rsidDel="00555CF8">
                <w:rPr>
                  <w:sz w:val="12"/>
                  <w:szCs w:val="12"/>
                </w:rPr>
                <w:delText>Luo</w:delText>
              </w:r>
            </w:del>
          </w:p>
        </w:tc>
        <w:tc>
          <w:tcPr>
            <w:tcW w:w="3848" w:type="dxa"/>
            <w:noWrap/>
            <w:hideMark/>
          </w:tcPr>
          <w:p w14:paraId="34CFA3CA" w14:textId="77777777" w:rsidR="00F72CEA" w:rsidRPr="00F72CEA" w:rsidDel="00555CF8" w:rsidRDefault="00F72CEA" w:rsidP="00F72CEA">
            <w:pPr>
              <w:spacing w:beforeLines="240" w:before="576"/>
              <w:rPr>
                <w:del w:id="5605" w:author="Cao, Ross" w:date="2026-01-23T08:56:00Z" w16du:dateUtc="2026-01-23T16:56:00Z"/>
                <w:sz w:val="12"/>
                <w:szCs w:val="12"/>
              </w:rPr>
            </w:pPr>
            <w:del w:id="5606" w:author="Cao, Ross" w:date="2026-01-23T08:56:00Z" w16du:dateUtc="2026-01-23T16:56:00Z">
              <w:r w:rsidRPr="00F72CEA" w:rsidDel="00555CF8">
                <w:rPr>
                  <w:sz w:val="12"/>
                  <w:szCs w:val="12"/>
                </w:rPr>
                <w:delText>Luo, Jiannan; Ji, Yefei; Lu, Wenxi; Wang, He</w:delText>
              </w:r>
            </w:del>
          </w:p>
        </w:tc>
        <w:tc>
          <w:tcPr>
            <w:tcW w:w="4265" w:type="dxa"/>
            <w:noWrap/>
            <w:hideMark/>
          </w:tcPr>
          <w:p w14:paraId="1CCB5806" w14:textId="77777777" w:rsidR="00F72CEA" w:rsidRPr="00F72CEA" w:rsidDel="00555CF8" w:rsidRDefault="00F72CEA" w:rsidP="00F72CEA">
            <w:pPr>
              <w:spacing w:beforeLines="240" w:before="576"/>
              <w:rPr>
                <w:del w:id="5607" w:author="Cao, Ross" w:date="2026-01-23T08:56:00Z" w16du:dateUtc="2026-01-23T16:56:00Z"/>
                <w:sz w:val="12"/>
                <w:szCs w:val="12"/>
              </w:rPr>
            </w:pPr>
            <w:del w:id="5608" w:author="Cao, Ross" w:date="2026-01-23T08:56:00Z" w16du:dateUtc="2026-01-23T16:56:00Z">
              <w:r w:rsidRPr="00F72CEA" w:rsidDel="00555CF8">
                <w:rPr>
                  <w:sz w:val="12"/>
                  <w:szCs w:val="12"/>
                </w:rPr>
                <w:delText>Optimal Latin hypercube sampling-based surrogate model in NAPLs contaminated groundwater remediation optimization process</w:delText>
              </w:r>
            </w:del>
          </w:p>
        </w:tc>
        <w:tc>
          <w:tcPr>
            <w:tcW w:w="1447" w:type="dxa"/>
            <w:noWrap/>
            <w:hideMark/>
          </w:tcPr>
          <w:p w14:paraId="3FFC9746" w14:textId="77777777" w:rsidR="00F72CEA" w:rsidRPr="00F72CEA" w:rsidDel="00555CF8" w:rsidRDefault="00F72CEA" w:rsidP="00F72CEA">
            <w:pPr>
              <w:spacing w:beforeLines="240" w:before="576"/>
              <w:rPr>
                <w:del w:id="5609" w:author="Cao, Ross" w:date="2026-01-23T08:56:00Z" w16du:dateUtc="2026-01-23T16:56:00Z"/>
                <w:sz w:val="12"/>
                <w:szCs w:val="12"/>
              </w:rPr>
            </w:pPr>
            <w:del w:id="5610" w:author="Cao, Ross" w:date="2026-01-23T08:56:00Z" w16du:dateUtc="2026-01-23T16:56:00Z">
              <w:r w:rsidRPr="00F72CEA" w:rsidDel="00555CF8">
                <w:rPr>
                  <w:sz w:val="12"/>
                  <w:szCs w:val="12"/>
                </w:rPr>
                <w:delText>Water Supply</w:delText>
              </w:r>
            </w:del>
          </w:p>
        </w:tc>
      </w:tr>
      <w:tr w:rsidR="00F72CEA" w:rsidRPr="00F72CEA" w:rsidDel="00555CF8" w14:paraId="69489434" w14:textId="77777777" w:rsidTr="00F72CEA">
        <w:trPr>
          <w:trHeight w:val="300"/>
          <w:del w:id="5611" w:author="Cao, Ross" w:date="2026-01-23T08:56:00Z"/>
        </w:trPr>
        <w:tc>
          <w:tcPr>
            <w:tcW w:w="291" w:type="dxa"/>
            <w:noWrap/>
            <w:hideMark/>
          </w:tcPr>
          <w:p w14:paraId="4DA4F794" w14:textId="77777777" w:rsidR="00F72CEA" w:rsidRPr="00F72CEA" w:rsidDel="00555CF8" w:rsidRDefault="00F72CEA" w:rsidP="00F72CEA">
            <w:pPr>
              <w:spacing w:beforeLines="240" w:before="576"/>
              <w:rPr>
                <w:del w:id="5612" w:author="Cao, Ross" w:date="2026-01-23T08:56:00Z" w16du:dateUtc="2026-01-23T16:56:00Z"/>
                <w:sz w:val="12"/>
                <w:szCs w:val="12"/>
              </w:rPr>
            </w:pPr>
            <w:del w:id="5613" w:author="Cao, Ross" w:date="2026-01-23T08:56:00Z" w16du:dateUtc="2026-01-23T16:56:00Z">
              <w:r w:rsidRPr="00F72CEA" w:rsidDel="00555CF8">
                <w:rPr>
                  <w:sz w:val="12"/>
                  <w:szCs w:val="12"/>
                </w:rPr>
                <w:delText>2018</w:delText>
              </w:r>
            </w:del>
          </w:p>
        </w:tc>
        <w:tc>
          <w:tcPr>
            <w:tcW w:w="855" w:type="dxa"/>
            <w:noWrap/>
            <w:hideMark/>
          </w:tcPr>
          <w:p w14:paraId="4CBAD317" w14:textId="77777777" w:rsidR="00F72CEA" w:rsidRPr="00F72CEA" w:rsidDel="00555CF8" w:rsidRDefault="00F72CEA" w:rsidP="00F72CEA">
            <w:pPr>
              <w:spacing w:beforeLines="240" w:before="576"/>
              <w:rPr>
                <w:del w:id="5614" w:author="Cao, Ross" w:date="2026-01-23T08:56:00Z" w16du:dateUtc="2026-01-23T16:56:00Z"/>
                <w:sz w:val="12"/>
                <w:szCs w:val="12"/>
              </w:rPr>
            </w:pPr>
            <w:del w:id="5615" w:author="Cao, Ross" w:date="2026-01-23T08:56:00Z" w16du:dateUtc="2026-01-23T16:56:00Z">
              <w:r w:rsidRPr="00F72CEA" w:rsidDel="00555CF8">
                <w:rPr>
                  <w:sz w:val="12"/>
                  <w:szCs w:val="12"/>
                </w:rPr>
                <w:delText>Regression &amp; classical surrogates</w:delText>
              </w:r>
            </w:del>
          </w:p>
        </w:tc>
        <w:tc>
          <w:tcPr>
            <w:tcW w:w="893" w:type="dxa"/>
            <w:noWrap/>
            <w:hideMark/>
          </w:tcPr>
          <w:p w14:paraId="3640E988" w14:textId="77777777" w:rsidR="00F72CEA" w:rsidRPr="00F72CEA" w:rsidDel="00555CF8" w:rsidRDefault="00F72CEA" w:rsidP="00F72CEA">
            <w:pPr>
              <w:spacing w:beforeLines="240" w:before="576"/>
              <w:rPr>
                <w:del w:id="5616" w:author="Cao, Ross" w:date="2026-01-23T08:56:00Z" w16du:dateUtc="2026-01-23T16:56:00Z"/>
                <w:sz w:val="12"/>
                <w:szCs w:val="12"/>
              </w:rPr>
            </w:pPr>
            <w:del w:id="5617" w:author="Cao, Ross" w:date="2026-01-23T08:56:00Z" w16du:dateUtc="2026-01-23T16:56:00Z">
              <w:r w:rsidRPr="00F72CEA" w:rsidDel="00555CF8">
                <w:rPr>
                  <w:sz w:val="12"/>
                  <w:szCs w:val="12"/>
                </w:rPr>
                <w:delText>Forward emulation</w:delText>
              </w:r>
            </w:del>
          </w:p>
        </w:tc>
        <w:tc>
          <w:tcPr>
            <w:tcW w:w="1035" w:type="dxa"/>
            <w:noWrap/>
            <w:hideMark/>
          </w:tcPr>
          <w:p w14:paraId="734BC784" w14:textId="77777777" w:rsidR="00F72CEA" w:rsidRPr="00F72CEA" w:rsidDel="00555CF8" w:rsidRDefault="00F72CEA" w:rsidP="00F72CEA">
            <w:pPr>
              <w:spacing w:beforeLines="240" w:before="576"/>
              <w:rPr>
                <w:del w:id="5618" w:author="Cao, Ross" w:date="2026-01-23T08:56:00Z" w16du:dateUtc="2026-01-23T16:56:00Z"/>
                <w:sz w:val="12"/>
                <w:szCs w:val="12"/>
              </w:rPr>
            </w:pPr>
            <w:del w:id="5619" w:author="Cao, Ross" w:date="2026-01-23T08:56:00Z" w16du:dateUtc="2026-01-23T16:56:00Z">
              <w:r w:rsidRPr="00F72CEA" w:rsidDel="00555CF8">
                <w:rPr>
                  <w:sz w:val="12"/>
                  <w:szCs w:val="12"/>
                </w:rPr>
                <w:delText>Groundwater flow / fluid mechanics</w:delText>
              </w:r>
            </w:del>
          </w:p>
        </w:tc>
        <w:tc>
          <w:tcPr>
            <w:tcW w:w="326" w:type="dxa"/>
            <w:noWrap/>
            <w:hideMark/>
          </w:tcPr>
          <w:p w14:paraId="3D320D3D" w14:textId="77777777" w:rsidR="00F72CEA" w:rsidRPr="00F72CEA" w:rsidDel="00555CF8" w:rsidRDefault="00F72CEA" w:rsidP="00F72CEA">
            <w:pPr>
              <w:spacing w:beforeLines="240" w:before="576"/>
              <w:rPr>
                <w:del w:id="5620" w:author="Cao, Ross" w:date="2026-01-23T08:56:00Z" w16du:dateUtc="2026-01-23T16:56:00Z"/>
                <w:sz w:val="12"/>
                <w:szCs w:val="12"/>
              </w:rPr>
            </w:pPr>
            <w:del w:id="5621" w:author="Cao, Ross" w:date="2026-01-23T08:56:00Z" w16du:dateUtc="2026-01-23T16:56:00Z">
              <w:r w:rsidRPr="00F72CEA" w:rsidDel="00555CF8">
                <w:rPr>
                  <w:sz w:val="12"/>
                  <w:szCs w:val="12"/>
                </w:rPr>
                <w:delText>Wang</w:delText>
              </w:r>
            </w:del>
          </w:p>
        </w:tc>
        <w:tc>
          <w:tcPr>
            <w:tcW w:w="3848" w:type="dxa"/>
            <w:noWrap/>
            <w:hideMark/>
          </w:tcPr>
          <w:p w14:paraId="4432A16B" w14:textId="77777777" w:rsidR="00F72CEA" w:rsidRPr="00F72CEA" w:rsidDel="00555CF8" w:rsidRDefault="00F72CEA" w:rsidP="00F72CEA">
            <w:pPr>
              <w:spacing w:beforeLines="240" w:before="576"/>
              <w:rPr>
                <w:del w:id="5622" w:author="Cao, Ross" w:date="2026-01-23T08:56:00Z" w16du:dateUtc="2026-01-23T16:56:00Z"/>
                <w:sz w:val="12"/>
                <w:szCs w:val="12"/>
              </w:rPr>
            </w:pPr>
            <w:del w:id="5623" w:author="Cao, Ross" w:date="2026-01-23T08:56:00Z" w16du:dateUtc="2026-01-23T16:56:00Z">
              <w:r w:rsidRPr="00F72CEA" w:rsidDel="00555CF8">
                <w:rPr>
                  <w:sz w:val="12"/>
                  <w:szCs w:val="12"/>
                </w:rPr>
                <w:delText>Wang, Kun; Sun, WaiChing</w:delText>
              </w:r>
            </w:del>
          </w:p>
        </w:tc>
        <w:tc>
          <w:tcPr>
            <w:tcW w:w="4265" w:type="dxa"/>
            <w:noWrap/>
            <w:hideMark/>
          </w:tcPr>
          <w:p w14:paraId="656771EA" w14:textId="77777777" w:rsidR="00F72CEA" w:rsidRPr="00F72CEA" w:rsidDel="00555CF8" w:rsidRDefault="00F72CEA" w:rsidP="00F72CEA">
            <w:pPr>
              <w:spacing w:beforeLines="240" w:before="576"/>
              <w:rPr>
                <w:del w:id="5624" w:author="Cao, Ross" w:date="2026-01-23T08:56:00Z" w16du:dateUtc="2026-01-23T16:56:00Z"/>
                <w:sz w:val="12"/>
                <w:szCs w:val="12"/>
              </w:rPr>
            </w:pPr>
            <w:del w:id="5625" w:author="Cao, Ross" w:date="2026-01-23T08:56:00Z" w16du:dateUtc="2026-01-23T16:56:00Z">
              <w:r w:rsidRPr="00F72CEA" w:rsidDel="00555CF8">
                <w:rPr>
                  <w:sz w:val="12"/>
                  <w:szCs w:val="12"/>
                </w:rPr>
                <w:delText>A multiscale multi-permeability poroplasticity model linked by recursive homogenizations and deep learning</w:delText>
              </w:r>
            </w:del>
          </w:p>
        </w:tc>
        <w:tc>
          <w:tcPr>
            <w:tcW w:w="1447" w:type="dxa"/>
            <w:noWrap/>
            <w:hideMark/>
          </w:tcPr>
          <w:p w14:paraId="4C8A1B5D" w14:textId="77777777" w:rsidR="00F72CEA" w:rsidRPr="00F72CEA" w:rsidDel="00555CF8" w:rsidRDefault="00F72CEA" w:rsidP="00F72CEA">
            <w:pPr>
              <w:spacing w:beforeLines="240" w:before="576"/>
              <w:rPr>
                <w:del w:id="5626" w:author="Cao, Ross" w:date="2026-01-23T08:56:00Z" w16du:dateUtc="2026-01-23T16:56:00Z"/>
                <w:sz w:val="12"/>
                <w:szCs w:val="12"/>
              </w:rPr>
            </w:pPr>
            <w:del w:id="5627" w:author="Cao, Ross" w:date="2026-01-23T08:56:00Z" w16du:dateUtc="2026-01-23T16:56:00Z">
              <w:r w:rsidRPr="00F72CEA" w:rsidDel="00555CF8">
                <w:rPr>
                  <w:sz w:val="12"/>
                  <w:szCs w:val="12"/>
                </w:rPr>
                <w:delText>Computer Methods in Applied Mechanics and Engineering</w:delText>
              </w:r>
            </w:del>
          </w:p>
        </w:tc>
      </w:tr>
      <w:tr w:rsidR="00F72CEA" w:rsidRPr="00F72CEA" w:rsidDel="00555CF8" w14:paraId="1467BAC1" w14:textId="77777777" w:rsidTr="00F72CEA">
        <w:trPr>
          <w:trHeight w:val="300"/>
          <w:del w:id="5628" w:author="Cao, Ross" w:date="2026-01-23T08:56:00Z"/>
        </w:trPr>
        <w:tc>
          <w:tcPr>
            <w:tcW w:w="291" w:type="dxa"/>
            <w:noWrap/>
            <w:hideMark/>
          </w:tcPr>
          <w:p w14:paraId="206A6B6E" w14:textId="77777777" w:rsidR="00F72CEA" w:rsidRPr="00F72CEA" w:rsidDel="00555CF8" w:rsidRDefault="00F72CEA" w:rsidP="00F72CEA">
            <w:pPr>
              <w:spacing w:beforeLines="240" w:before="576"/>
              <w:rPr>
                <w:del w:id="5629" w:author="Cao, Ross" w:date="2026-01-23T08:56:00Z" w16du:dateUtc="2026-01-23T16:56:00Z"/>
                <w:sz w:val="12"/>
                <w:szCs w:val="12"/>
              </w:rPr>
            </w:pPr>
            <w:del w:id="5630" w:author="Cao, Ross" w:date="2026-01-23T08:56:00Z" w16du:dateUtc="2026-01-23T16:56:00Z">
              <w:r w:rsidRPr="00F72CEA" w:rsidDel="00555CF8">
                <w:rPr>
                  <w:sz w:val="12"/>
                  <w:szCs w:val="12"/>
                </w:rPr>
                <w:delText>2018</w:delText>
              </w:r>
            </w:del>
          </w:p>
        </w:tc>
        <w:tc>
          <w:tcPr>
            <w:tcW w:w="855" w:type="dxa"/>
            <w:noWrap/>
            <w:hideMark/>
          </w:tcPr>
          <w:p w14:paraId="2DA81AF3" w14:textId="77777777" w:rsidR="00F72CEA" w:rsidRPr="00F72CEA" w:rsidDel="00555CF8" w:rsidRDefault="00F72CEA" w:rsidP="00F72CEA">
            <w:pPr>
              <w:spacing w:beforeLines="240" w:before="576"/>
              <w:rPr>
                <w:del w:id="5631" w:author="Cao, Ross" w:date="2026-01-23T08:56:00Z" w16du:dateUtc="2026-01-23T16:56:00Z"/>
                <w:sz w:val="12"/>
                <w:szCs w:val="12"/>
              </w:rPr>
            </w:pPr>
            <w:del w:id="5632" w:author="Cao, Ross" w:date="2026-01-23T08:56:00Z" w16du:dateUtc="2026-01-23T16:56:00Z">
              <w:r w:rsidRPr="00F72CEA" w:rsidDel="00555CF8">
                <w:rPr>
                  <w:sz w:val="12"/>
                  <w:szCs w:val="12"/>
                </w:rPr>
                <w:delText>Conv encoder-decoder</w:delText>
              </w:r>
            </w:del>
          </w:p>
        </w:tc>
        <w:tc>
          <w:tcPr>
            <w:tcW w:w="893" w:type="dxa"/>
            <w:noWrap/>
            <w:hideMark/>
          </w:tcPr>
          <w:p w14:paraId="251EBAC4" w14:textId="77777777" w:rsidR="00F72CEA" w:rsidRPr="00F72CEA" w:rsidDel="00555CF8" w:rsidRDefault="00F72CEA" w:rsidP="00F72CEA">
            <w:pPr>
              <w:spacing w:beforeLines="240" w:before="576"/>
              <w:rPr>
                <w:del w:id="5633" w:author="Cao, Ross" w:date="2026-01-23T08:56:00Z" w16du:dateUtc="2026-01-23T16:56:00Z"/>
                <w:sz w:val="12"/>
                <w:szCs w:val="12"/>
              </w:rPr>
            </w:pPr>
            <w:del w:id="5634" w:author="Cao, Ross" w:date="2026-01-23T08:56:00Z" w16du:dateUtc="2026-01-23T16:56:00Z">
              <w:r w:rsidRPr="00F72CEA" w:rsidDel="00555CF8">
                <w:rPr>
                  <w:sz w:val="12"/>
                  <w:szCs w:val="12"/>
                </w:rPr>
                <w:delText>UQ &amp; ensemble generation</w:delText>
              </w:r>
            </w:del>
          </w:p>
        </w:tc>
        <w:tc>
          <w:tcPr>
            <w:tcW w:w="1035" w:type="dxa"/>
            <w:noWrap/>
            <w:hideMark/>
          </w:tcPr>
          <w:p w14:paraId="26EFA68E" w14:textId="77777777" w:rsidR="00F72CEA" w:rsidRPr="00F72CEA" w:rsidDel="00555CF8" w:rsidRDefault="00F72CEA" w:rsidP="00F72CEA">
            <w:pPr>
              <w:spacing w:beforeLines="240" w:before="576"/>
              <w:rPr>
                <w:del w:id="5635" w:author="Cao, Ross" w:date="2026-01-23T08:56:00Z" w16du:dateUtc="2026-01-23T16:56:00Z"/>
                <w:sz w:val="12"/>
                <w:szCs w:val="12"/>
              </w:rPr>
            </w:pPr>
            <w:del w:id="5636" w:author="Cao, Ross" w:date="2026-01-23T08:56:00Z" w16du:dateUtc="2026-01-23T16:56:00Z">
              <w:r w:rsidRPr="00F72CEA" w:rsidDel="00555CF8">
                <w:rPr>
                  <w:sz w:val="12"/>
                  <w:szCs w:val="12"/>
                </w:rPr>
                <w:delText>General scientific computing</w:delText>
              </w:r>
            </w:del>
          </w:p>
        </w:tc>
        <w:tc>
          <w:tcPr>
            <w:tcW w:w="326" w:type="dxa"/>
            <w:noWrap/>
            <w:hideMark/>
          </w:tcPr>
          <w:p w14:paraId="52D555A6" w14:textId="77777777" w:rsidR="00F72CEA" w:rsidRPr="00F72CEA" w:rsidDel="00555CF8" w:rsidRDefault="00F72CEA" w:rsidP="00F72CEA">
            <w:pPr>
              <w:spacing w:beforeLines="240" w:before="576"/>
              <w:rPr>
                <w:del w:id="5637" w:author="Cao, Ross" w:date="2026-01-23T08:56:00Z" w16du:dateUtc="2026-01-23T16:56:00Z"/>
                <w:sz w:val="12"/>
                <w:szCs w:val="12"/>
              </w:rPr>
            </w:pPr>
            <w:del w:id="5638" w:author="Cao, Ross" w:date="2026-01-23T08:56:00Z" w16du:dateUtc="2026-01-23T16:56:00Z">
              <w:r w:rsidRPr="00F72CEA" w:rsidDel="00555CF8">
                <w:rPr>
                  <w:sz w:val="12"/>
                  <w:szCs w:val="12"/>
                </w:rPr>
                <w:delText>Zhu</w:delText>
              </w:r>
            </w:del>
          </w:p>
        </w:tc>
        <w:tc>
          <w:tcPr>
            <w:tcW w:w="3848" w:type="dxa"/>
            <w:noWrap/>
            <w:hideMark/>
          </w:tcPr>
          <w:p w14:paraId="5D43A6C2" w14:textId="77777777" w:rsidR="00F72CEA" w:rsidRPr="00F72CEA" w:rsidDel="00555CF8" w:rsidRDefault="00F72CEA" w:rsidP="00F72CEA">
            <w:pPr>
              <w:spacing w:beforeLines="240" w:before="576"/>
              <w:rPr>
                <w:del w:id="5639" w:author="Cao, Ross" w:date="2026-01-23T08:56:00Z" w16du:dateUtc="2026-01-23T16:56:00Z"/>
                <w:sz w:val="12"/>
                <w:szCs w:val="12"/>
              </w:rPr>
            </w:pPr>
            <w:del w:id="5640" w:author="Cao, Ross" w:date="2026-01-23T08:56:00Z" w16du:dateUtc="2026-01-23T16:56:00Z">
              <w:r w:rsidRPr="00F72CEA" w:rsidDel="00555CF8">
                <w:rPr>
                  <w:sz w:val="12"/>
                  <w:szCs w:val="12"/>
                </w:rPr>
                <w:delText>Zhu, Yinhao; Zabaras, Nicholas</w:delText>
              </w:r>
            </w:del>
          </w:p>
        </w:tc>
        <w:tc>
          <w:tcPr>
            <w:tcW w:w="4265" w:type="dxa"/>
            <w:noWrap/>
            <w:hideMark/>
          </w:tcPr>
          <w:p w14:paraId="07613812" w14:textId="77777777" w:rsidR="00F72CEA" w:rsidRPr="00F72CEA" w:rsidDel="00555CF8" w:rsidRDefault="00F72CEA" w:rsidP="00F72CEA">
            <w:pPr>
              <w:spacing w:beforeLines="240" w:before="576"/>
              <w:rPr>
                <w:del w:id="5641" w:author="Cao, Ross" w:date="2026-01-23T08:56:00Z" w16du:dateUtc="2026-01-23T16:56:00Z"/>
                <w:sz w:val="12"/>
                <w:szCs w:val="12"/>
              </w:rPr>
            </w:pPr>
            <w:del w:id="5642" w:author="Cao, Ross" w:date="2026-01-23T08:56:00Z" w16du:dateUtc="2026-01-23T16:56:00Z">
              <w:r w:rsidRPr="00F72CEA" w:rsidDel="00555CF8">
                <w:rPr>
                  <w:sz w:val="12"/>
                  <w:szCs w:val="12"/>
                </w:rPr>
                <w:delText>Bayesian deep convolutional encoderâ€“decoder networks for surrogate modeling and uncertainty quantification</w:delText>
              </w:r>
            </w:del>
          </w:p>
        </w:tc>
        <w:tc>
          <w:tcPr>
            <w:tcW w:w="1447" w:type="dxa"/>
            <w:noWrap/>
            <w:hideMark/>
          </w:tcPr>
          <w:p w14:paraId="37B0CAFA" w14:textId="77777777" w:rsidR="00F72CEA" w:rsidRPr="00F72CEA" w:rsidDel="00555CF8" w:rsidRDefault="00F72CEA" w:rsidP="00F72CEA">
            <w:pPr>
              <w:spacing w:beforeLines="240" w:before="576"/>
              <w:rPr>
                <w:del w:id="5643" w:author="Cao, Ross" w:date="2026-01-23T08:56:00Z" w16du:dateUtc="2026-01-23T16:56:00Z"/>
                <w:sz w:val="12"/>
                <w:szCs w:val="12"/>
              </w:rPr>
            </w:pPr>
            <w:del w:id="5644" w:author="Cao, Ross" w:date="2026-01-23T08:56:00Z" w16du:dateUtc="2026-01-23T16:56:00Z">
              <w:r w:rsidRPr="00F72CEA" w:rsidDel="00555CF8">
                <w:rPr>
                  <w:sz w:val="12"/>
                  <w:szCs w:val="12"/>
                </w:rPr>
                <w:delText>Journal of Computational Physics</w:delText>
              </w:r>
            </w:del>
          </w:p>
        </w:tc>
      </w:tr>
      <w:tr w:rsidR="00F72CEA" w:rsidRPr="00F72CEA" w:rsidDel="00555CF8" w14:paraId="24922C8B" w14:textId="77777777" w:rsidTr="00F72CEA">
        <w:trPr>
          <w:trHeight w:val="300"/>
          <w:del w:id="5645" w:author="Cao, Ross" w:date="2026-01-23T08:56:00Z"/>
        </w:trPr>
        <w:tc>
          <w:tcPr>
            <w:tcW w:w="291" w:type="dxa"/>
            <w:noWrap/>
            <w:hideMark/>
          </w:tcPr>
          <w:p w14:paraId="6A744119" w14:textId="77777777" w:rsidR="00F72CEA" w:rsidRPr="00F72CEA" w:rsidDel="00555CF8" w:rsidRDefault="00F72CEA" w:rsidP="00F72CEA">
            <w:pPr>
              <w:spacing w:beforeLines="240" w:before="576"/>
              <w:rPr>
                <w:del w:id="5646" w:author="Cao, Ross" w:date="2026-01-23T08:56:00Z" w16du:dateUtc="2026-01-23T16:56:00Z"/>
                <w:sz w:val="12"/>
                <w:szCs w:val="12"/>
              </w:rPr>
            </w:pPr>
            <w:del w:id="5647" w:author="Cao, Ross" w:date="2026-01-23T08:56:00Z" w16du:dateUtc="2026-01-23T16:56:00Z">
              <w:r w:rsidRPr="00F72CEA" w:rsidDel="00555CF8">
                <w:rPr>
                  <w:sz w:val="12"/>
                  <w:szCs w:val="12"/>
                </w:rPr>
                <w:delText>2018</w:delText>
              </w:r>
            </w:del>
          </w:p>
        </w:tc>
        <w:tc>
          <w:tcPr>
            <w:tcW w:w="855" w:type="dxa"/>
            <w:noWrap/>
            <w:hideMark/>
          </w:tcPr>
          <w:p w14:paraId="08F244C3" w14:textId="77777777" w:rsidR="00F72CEA" w:rsidRPr="00F72CEA" w:rsidDel="00555CF8" w:rsidRDefault="00F72CEA" w:rsidP="00F72CEA">
            <w:pPr>
              <w:spacing w:beforeLines="240" w:before="576"/>
              <w:rPr>
                <w:del w:id="5648" w:author="Cao, Ross" w:date="2026-01-23T08:56:00Z" w16du:dateUtc="2026-01-23T16:56:00Z"/>
                <w:sz w:val="12"/>
                <w:szCs w:val="12"/>
              </w:rPr>
            </w:pPr>
            <w:del w:id="5649" w:author="Cao, Ross" w:date="2026-01-23T08:56:00Z" w16du:dateUtc="2026-01-23T16:56:00Z">
              <w:r w:rsidRPr="00F72CEA" w:rsidDel="00555CF8">
                <w:rPr>
                  <w:sz w:val="12"/>
                  <w:szCs w:val="12"/>
                </w:rPr>
                <w:delText>Generative models</w:delText>
              </w:r>
            </w:del>
          </w:p>
        </w:tc>
        <w:tc>
          <w:tcPr>
            <w:tcW w:w="893" w:type="dxa"/>
            <w:noWrap/>
            <w:hideMark/>
          </w:tcPr>
          <w:p w14:paraId="514496CD" w14:textId="77777777" w:rsidR="00F72CEA" w:rsidRPr="00F72CEA" w:rsidDel="00555CF8" w:rsidRDefault="00F72CEA" w:rsidP="00F72CEA">
            <w:pPr>
              <w:spacing w:beforeLines="240" w:before="576"/>
              <w:rPr>
                <w:del w:id="5650" w:author="Cao, Ross" w:date="2026-01-23T08:56:00Z" w16du:dateUtc="2026-01-23T16:56:00Z"/>
                <w:sz w:val="12"/>
                <w:szCs w:val="12"/>
              </w:rPr>
            </w:pPr>
            <w:del w:id="5651" w:author="Cao, Ross" w:date="2026-01-23T08:56:00Z" w16du:dateUtc="2026-01-23T16:56:00Z">
              <w:r w:rsidRPr="00F72CEA" w:rsidDel="00555CF8">
                <w:rPr>
                  <w:sz w:val="12"/>
                  <w:szCs w:val="12"/>
                </w:rPr>
                <w:delText>UQ &amp; ensemble generation</w:delText>
              </w:r>
            </w:del>
          </w:p>
        </w:tc>
        <w:tc>
          <w:tcPr>
            <w:tcW w:w="1035" w:type="dxa"/>
            <w:noWrap/>
            <w:hideMark/>
          </w:tcPr>
          <w:p w14:paraId="4F5A0585" w14:textId="77777777" w:rsidR="00F72CEA" w:rsidRPr="00F72CEA" w:rsidDel="00555CF8" w:rsidRDefault="00F72CEA" w:rsidP="00F72CEA">
            <w:pPr>
              <w:spacing w:beforeLines="240" w:before="576"/>
              <w:rPr>
                <w:del w:id="5652" w:author="Cao, Ross" w:date="2026-01-23T08:56:00Z" w16du:dateUtc="2026-01-23T16:56:00Z"/>
                <w:sz w:val="12"/>
                <w:szCs w:val="12"/>
              </w:rPr>
            </w:pPr>
            <w:del w:id="5653" w:author="Cao, Ross" w:date="2026-01-23T08:56:00Z" w16du:dateUtc="2026-01-23T16:56:00Z">
              <w:r w:rsidRPr="00F72CEA" w:rsidDel="00555CF8">
                <w:rPr>
                  <w:sz w:val="12"/>
                  <w:szCs w:val="12"/>
                </w:rPr>
                <w:delText>Contaminant hydrogeology / remediation</w:delText>
              </w:r>
            </w:del>
          </w:p>
        </w:tc>
        <w:tc>
          <w:tcPr>
            <w:tcW w:w="326" w:type="dxa"/>
            <w:noWrap/>
            <w:hideMark/>
          </w:tcPr>
          <w:p w14:paraId="4B92B15B" w14:textId="77777777" w:rsidR="00F72CEA" w:rsidRPr="00F72CEA" w:rsidDel="00555CF8" w:rsidRDefault="00F72CEA" w:rsidP="00F72CEA">
            <w:pPr>
              <w:spacing w:beforeLines="240" w:before="576"/>
              <w:rPr>
                <w:del w:id="5654" w:author="Cao, Ross" w:date="2026-01-23T08:56:00Z" w16du:dateUtc="2026-01-23T16:56:00Z"/>
                <w:sz w:val="12"/>
                <w:szCs w:val="12"/>
              </w:rPr>
            </w:pPr>
            <w:del w:id="5655" w:author="Cao, Ross" w:date="2026-01-23T08:56:00Z" w16du:dateUtc="2026-01-23T16:56:00Z">
              <w:r w:rsidRPr="00F72CEA" w:rsidDel="00555CF8">
                <w:rPr>
                  <w:sz w:val="12"/>
                  <w:szCs w:val="12"/>
                </w:rPr>
                <w:delText>Yang</w:delText>
              </w:r>
            </w:del>
          </w:p>
        </w:tc>
        <w:tc>
          <w:tcPr>
            <w:tcW w:w="3848" w:type="dxa"/>
            <w:noWrap/>
            <w:hideMark/>
          </w:tcPr>
          <w:p w14:paraId="55AADB6E" w14:textId="77777777" w:rsidR="00F72CEA" w:rsidRPr="00F72CEA" w:rsidDel="00555CF8" w:rsidRDefault="00F72CEA" w:rsidP="00F72CEA">
            <w:pPr>
              <w:spacing w:beforeLines="240" w:before="576"/>
              <w:rPr>
                <w:del w:id="5656" w:author="Cao, Ross" w:date="2026-01-23T08:56:00Z" w16du:dateUtc="2026-01-23T16:56:00Z"/>
                <w:sz w:val="12"/>
                <w:szCs w:val="12"/>
              </w:rPr>
            </w:pPr>
            <w:del w:id="5657" w:author="Cao, Ross" w:date="2026-01-23T08:56:00Z" w16du:dateUtc="2026-01-23T16:56:00Z">
              <w:r w:rsidRPr="00F72CEA" w:rsidDel="00555CF8">
                <w:rPr>
                  <w:sz w:val="12"/>
                  <w:szCs w:val="12"/>
                </w:rPr>
                <w:delText>Yang, Lurong; Wang, Xinyu; Mendoza-Sanchez, Itza; Abriola, Linda M.</w:delText>
              </w:r>
            </w:del>
          </w:p>
        </w:tc>
        <w:tc>
          <w:tcPr>
            <w:tcW w:w="4265" w:type="dxa"/>
            <w:noWrap/>
            <w:hideMark/>
          </w:tcPr>
          <w:p w14:paraId="16B0EFF8" w14:textId="77777777" w:rsidR="00F72CEA" w:rsidRPr="00F72CEA" w:rsidDel="00555CF8" w:rsidRDefault="00F72CEA" w:rsidP="00F72CEA">
            <w:pPr>
              <w:spacing w:beforeLines="240" w:before="576"/>
              <w:rPr>
                <w:del w:id="5658" w:author="Cao, Ross" w:date="2026-01-23T08:56:00Z" w16du:dateUtc="2026-01-23T16:56:00Z"/>
                <w:sz w:val="12"/>
                <w:szCs w:val="12"/>
              </w:rPr>
            </w:pPr>
            <w:del w:id="5659" w:author="Cao, Ross" w:date="2026-01-23T08:56:00Z" w16du:dateUtc="2026-01-23T16:56:00Z">
              <w:r w:rsidRPr="00F72CEA" w:rsidDel="00555CF8">
                <w:rPr>
                  <w:sz w:val="12"/>
                  <w:szCs w:val="12"/>
                </w:rPr>
                <w:delText>Modeling the influence of coupled mass transfer processes on mass flux downgradient of heterogeneous DNAPL source zones</w:delText>
              </w:r>
            </w:del>
          </w:p>
        </w:tc>
        <w:tc>
          <w:tcPr>
            <w:tcW w:w="1447" w:type="dxa"/>
            <w:noWrap/>
            <w:hideMark/>
          </w:tcPr>
          <w:p w14:paraId="1CF2AAE1" w14:textId="77777777" w:rsidR="00F72CEA" w:rsidRPr="00F72CEA" w:rsidDel="00555CF8" w:rsidRDefault="00F72CEA" w:rsidP="00F72CEA">
            <w:pPr>
              <w:spacing w:beforeLines="240" w:before="576"/>
              <w:rPr>
                <w:del w:id="5660" w:author="Cao, Ross" w:date="2026-01-23T08:56:00Z" w16du:dateUtc="2026-01-23T16:56:00Z"/>
                <w:sz w:val="12"/>
                <w:szCs w:val="12"/>
              </w:rPr>
            </w:pPr>
            <w:del w:id="5661" w:author="Cao, Ross" w:date="2026-01-23T08:56:00Z" w16du:dateUtc="2026-01-23T16:56:00Z">
              <w:r w:rsidRPr="00F72CEA" w:rsidDel="00555CF8">
                <w:rPr>
                  <w:sz w:val="12"/>
                  <w:szCs w:val="12"/>
                </w:rPr>
                <w:delText>Journal of Contaminant Hydrology</w:delText>
              </w:r>
            </w:del>
          </w:p>
        </w:tc>
      </w:tr>
      <w:tr w:rsidR="00F72CEA" w:rsidRPr="00F72CEA" w:rsidDel="00555CF8" w14:paraId="3BC7EAB2" w14:textId="77777777" w:rsidTr="00F72CEA">
        <w:trPr>
          <w:trHeight w:val="300"/>
          <w:del w:id="5662" w:author="Cao, Ross" w:date="2026-01-23T08:56:00Z"/>
        </w:trPr>
        <w:tc>
          <w:tcPr>
            <w:tcW w:w="291" w:type="dxa"/>
            <w:noWrap/>
            <w:hideMark/>
          </w:tcPr>
          <w:p w14:paraId="16C389D2" w14:textId="77777777" w:rsidR="00F72CEA" w:rsidRPr="00F72CEA" w:rsidDel="00555CF8" w:rsidRDefault="00F72CEA" w:rsidP="00F72CEA">
            <w:pPr>
              <w:spacing w:beforeLines="240" w:before="576"/>
              <w:rPr>
                <w:del w:id="5663" w:author="Cao, Ross" w:date="2026-01-23T08:56:00Z" w16du:dateUtc="2026-01-23T16:56:00Z"/>
                <w:sz w:val="12"/>
                <w:szCs w:val="12"/>
              </w:rPr>
            </w:pPr>
            <w:del w:id="5664" w:author="Cao, Ross" w:date="2026-01-23T08:56:00Z" w16du:dateUtc="2026-01-23T16:56:00Z">
              <w:r w:rsidRPr="00F72CEA" w:rsidDel="00555CF8">
                <w:rPr>
                  <w:sz w:val="12"/>
                  <w:szCs w:val="12"/>
                </w:rPr>
                <w:delText>2018</w:delText>
              </w:r>
            </w:del>
          </w:p>
        </w:tc>
        <w:tc>
          <w:tcPr>
            <w:tcW w:w="855" w:type="dxa"/>
            <w:noWrap/>
            <w:hideMark/>
          </w:tcPr>
          <w:p w14:paraId="668AEF0A" w14:textId="77777777" w:rsidR="00F72CEA" w:rsidRPr="00F72CEA" w:rsidDel="00555CF8" w:rsidRDefault="00F72CEA" w:rsidP="00F72CEA">
            <w:pPr>
              <w:spacing w:beforeLines="240" w:before="576"/>
              <w:rPr>
                <w:del w:id="5665" w:author="Cao, Ross" w:date="2026-01-23T08:56:00Z" w16du:dateUtc="2026-01-23T16:56:00Z"/>
                <w:sz w:val="12"/>
                <w:szCs w:val="12"/>
              </w:rPr>
            </w:pPr>
            <w:del w:id="5666" w:author="Cao, Ross" w:date="2026-01-23T08:56:00Z" w16du:dateUtc="2026-01-23T16:56:00Z">
              <w:r w:rsidRPr="00F72CEA" w:rsidDel="00555CF8">
                <w:rPr>
                  <w:sz w:val="12"/>
                  <w:szCs w:val="12"/>
                </w:rPr>
                <w:delText>Generative models</w:delText>
              </w:r>
            </w:del>
          </w:p>
        </w:tc>
        <w:tc>
          <w:tcPr>
            <w:tcW w:w="893" w:type="dxa"/>
            <w:noWrap/>
            <w:hideMark/>
          </w:tcPr>
          <w:p w14:paraId="7B0143D9" w14:textId="77777777" w:rsidR="00F72CEA" w:rsidRPr="00F72CEA" w:rsidDel="00555CF8" w:rsidRDefault="00F72CEA" w:rsidP="00F72CEA">
            <w:pPr>
              <w:spacing w:beforeLines="240" w:before="576"/>
              <w:rPr>
                <w:del w:id="5667" w:author="Cao, Ross" w:date="2026-01-23T08:56:00Z" w16du:dateUtc="2026-01-23T16:56:00Z"/>
                <w:sz w:val="12"/>
                <w:szCs w:val="12"/>
              </w:rPr>
            </w:pPr>
            <w:del w:id="5668" w:author="Cao, Ross" w:date="2026-01-23T08:56:00Z" w16du:dateUtc="2026-01-23T16:56:00Z">
              <w:r w:rsidRPr="00F72CEA" w:rsidDel="00555CF8">
                <w:rPr>
                  <w:sz w:val="12"/>
                  <w:szCs w:val="12"/>
                </w:rPr>
                <w:delText>Inverse &amp; calibration</w:delText>
              </w:r>
            </w:del>
          </w:p>
        </w:tc>
        <w:tc>
          <w:tcPr>
            <w:tcW w:w="1035" w:type="dxa"/>
            <w:noWrap/>
            <w:hideMark/>
          </w:tcPr>
          <w:p w14:paraId="7A94C747" w14:textId="77777777" w:rsidR="00F72CEA" w:rsidRPr="00F72CEA" w:rsidDel="00555CF8" w:rsidRDefault="00F72CEA" w:rsidP="00F72CEA">
            <w:pPr>
              <w:spacing w:beforeLines="240" w:before="576"/>
              <w:rPr>
                <w:del w:id="5669" w:author="Cao, Ross" w:date="2026-01-23T08:56:00Z" w16du:dateUtc="2026-01-23T16:56:00Z"/>
                <w:sz w:val="12"/>
                <w:szCs w:val="12"/>
              </w:rPr>
            </w:pPr>
            <w:del w:id="5670" w:author="Cao, Ross" w:date="2026-01-23T08:56:00Z" w16du:dateUtc="2026-01-23T16:56:00Z">
              <w:r w:rsidRPr="00F72CEA" w:rsidDel="00555CF8">
                <w:rPr>
                  <w:sz w:val="12"/>
                  <w:szCs w:val="12"/>
                </w:rPr>
                <w:delText>Groundwater flow / fluid mechanics</w:delText>
              </w:r>
            </w:del>
          </w:p>
        </w:tc>
        <w:tc>
          <w:tcPr>
            <w:tcW w:w="326" w:type="dxa"/>
            <w:noWrap/>
            <w:hideMark/>
          </w:tcPr>
          <w:p w14:paraId="38ADDAEA" w14:textId="77777777" w:rsidR="00F72CEA" w:rsidRPr="00F72CEA" w:rsidDel="00555CF8" w:rsidRDefault="00F72CEA" w:rsidP="00F72CEA">
            <w:pPr>
              <w:spacing w:beforeLines="240" w:before="576"/>
              <w:rPr>
                <w:del w:id="5671" w:author="Cao, Ross" w:date="2026-01-23T08:56:00Z" w16du:dateUtc="2026-01-23T16:56:00Z"/>
                <w:sz w:val="12"/>
                <w:szCs w:val="12"/>
              </w:rPr>
            </w:pPr>
            <w:del w:id="5672" w:author="Cao, Ross" w:date="2026-01-23T08:56:00Z" w16du:dateUtc="2026-01-23T16:56:00Z">
              <w:r w:rsidRPr="00F72CEA" w:rsidDel="00555CF8">
                <w:rPr>
                  <w:sz w:val="12"/>
                  <w:szCs w:val="12"/>
                </w:rPr>
                <w:delText>Laloy</w:delText>
              </w:r>
            </w:del>
          </w:p>
        </w:tc>
        <w:tc>
          <w:tcPr>
            <w:tcW w:w="3848" w:type="dxa"/>
            <w:hideMark/>
          </w:tcPr>
          <w:p w14:paraId="00B4210C" w14:textId="77777777" w:rsidR="00F72CEA" w:rsidRPr="00F72CEA" w:rsidDel="00555CF8" w:rsidRDefault="00F72CEA" w:rsidP="00F72CEA">
            <w:pPr>
              <w:spacing w:beforeLines="240" w:before="576"/>
              <w:rPr>
                <w:del w:id="5673" w:author="Cao, Ross" w:date="2026-01-23T08:56:00Z" w16du:dateUtc="2026-01-23T16:56:00Z"/>
                <w:sz w:val="12"/>
                <w:szCs w:val="12"/>
              </w:rPr>
            </w:pPr>
            <w:del w:id="5674" w:author="Cao, Ross" w:date="2026-01-23T08:56:00Z" w16du:dateUtc="2026-01-23T16:56:00Z">
              <w:r w:rsidRPr="00F72CEA" w:rsidDel="00555CF8">
                <w:rPr>
                  <w:sz w:val="12"/>
                  <w:szCs w:val="12"/>
                </w:rPr>
                <w:delText>Eric Laloy</w:delText>
              </w:r>
              <w:r w:rsidRPr="00F72CEA" w:rsidDel="00555CF8">
                <w:rPr>
                  <w:sz w:val="12"/>
                  <w:szCs w:val="12"/>
                </w:rPr>
                <w:br/>
                <w:delText>, Romain Herault, Diederik Jacques, and Niklas Linde</w:delText>
              </w:r>
            </w:del>
          </w:p>
        </w:tc>
        <w:tc>
          <w:tcPr>
            <w:tcW w:w="4265" w:type="dxa"/>
            <w:noWrap/>
            <w:hideMark/>
          </w:tcPr>
          <w:p w14:paraId="19647B44" w14:textId="77777777" w:rsidR="00F72CEA" w:rsidRPr="00F72CEA" w:rsidDel="00555CF8" w:rsidRDefault="00F72CEA" w:rsidP="00F72CEA">
            <w:pPr>
              <w:spacing w:beforeLines="240" w:before="576"/>
              <w:rPr>
                <w:del w:id="5675" w:author="Cao, Ross" w:date="2026-01-23T08:56:00Z" w16du:dateUtc="2026-01-23T16:56:00Z"/>
                <w:sz w:val="12"/>
                <w:szCs w:val="12"/>
              </w:rPr>
            </w:pPr>
            <w:del w:id="5676" w:author="Cao, Ross" w:date="2026-01-23T08:56:00Z" w16du:dateUtc="2026-01-23T16:56:00Z">
              <w:r w:rsidRPr="00F72CEA" w:rsidDel="00555CF8">
                <w:rPr>
                  <w:sz w:val="12"/>
                  <w:szCs w:val="12"/>
                </w:rPr>
                <w:delText>Training-Image Based Geostatistical Inversion Using a Spatial Generative Adversarial Neural Network</w:delText>
              </w:r>
            </w:del>
          </w:p>
        </w:tc>
        <w:tc>
          <w:tcPr>
            <w:tcW w:w="1447" w:type="dxa"/>
            <w:noWrap/>
            <w:hideMark/>
          </w:tcPr>
          <w:p w14:paraId="3ED99222" w14:textId="77777777" w:rsidR="00F72CEA" w:rsidRPr="00F72CEA" w:rsidDel="00555CF8" w:rsidRDefault="00F72CEA" w:rsidP="00F72CEA">
            <w:pPr>
              <w:spacing w:beforeLines="240" w:before="576"/>
              <w:rPr>
                <w:del w:id="5677" w:author="Cao, Ross" w:date="2026-01-23T08:56:00Z" w16du:dateUtc="2026-01-23T16:56:00Z"/>
                <w:sz w:val="12"/>
                <w:szCs w:val="12"/>
              </w:rPr>
            </w:pPr>
            <w:del w:id="5678" w:author="Cao, Ross" w:date="2026-01-23T08:56:00Z" w16du:dateUtc="2026-01-23T16:56:00Z">
              <w:r w:rsidRPr="00F72CEA" w:rsidDel="00555CF8">
                <w:rPr>
                  <w:sz w:val="12"/>
                  <w:szCs w:val="12"/>
                </w:rPr>
                <w:delText>Water Resources Research</w:delText>
              </w:r>
            </w:del>
          </w:p>
        </w:tc>
      </w:tr>
      <w:tr w:rsidR="00F72CEA" w:rsidRPr="00F72CEA" w:rsidDel="00555CF8" w14:paraId="494EF746" w14:textId="77777777" w:rsidTr="00F72CEA">
        <w:trPr>
          <w:trHeight w:val="300"/>
          <w:del w:id="5679" w:author="Cao, Ross" w:date="2026-01-23T08:56:00Z"/>
        </w:trPr>
        <w:tc>
          <w:tcPr>
            <w:tcW w:w="291" w:type="dxa"/>
            <w:noWrap/>
            <w:hideMark/>
          </w:tcPr>
          <w:p w14:paraId="7F8383A1" w14:textId="77777777" w:rsidR="00F72CEA" w:rsidRPr="00F72CEA" w:rsidDel="00555CF8" w:rsidRDefault="00F72CEA" w:rsidP="00F72CEA">
            <w:pPr>
              <w:spacing w:beforeLines="240" w:before="576"/>
              <w:rPr>
                <w:del w:id="5680" w:author="Cao, Ross" w:date="2026-01-23T08:56:00Z" w16du:dateUtc="2026-01-23T16:56:00Z"/>
                <w:sz w:val="12"/>
                <w:szCs w:val="12"/>
              </w:rPr>
            </w:pPr>
            <w:del w:id="5681" w:author="Cao, Ross" w:date="2026-01-23T08:56:00Z" w16du:dateUtc="2026-01-23T16:56:00Z">
              <w:r w:rsidRPr="00F72CEA" w:rsidDel="00555CF8">
                <w:rPr>
                  <w:sz w:val="12"/>
                  <w:szCs w:val="12"/>
                </w:rPr>
                <w:delText>2019</w:delText>
              </w:r>
            </w:del>
          </w:p>
        </w:tc>
        <w:tc>
          <w:tcPr>
            <w:tcW w:w="855" w:type="dxa"/>
            <w:noWrap/>
            <w:hideMark/>
          </w:tcPr>
          <w:p w14:paraId="735DB6F0" w14:textId="77777777" w:rsidR="00F72CEA" w:rsidRPr="00F72CEA" w:rsidDel="00555CF8" w:rsidRDefault="00F72CEA" w:rsidP="00F72CEA">
            <w:pPr>
              <w:spacing w:beforeLines="240" w:before="576"/>
              <w:rPr>
                <w:del w:id="5682" w:author="Cao, Ross" w:date="2026-01-23T08:56:00Z" w16du:dateUtc="2026-01-23T16:56:00Z"/>
                <w:sz w:val="12"/>
                <w:szCs w:val="12"/>
              </w:rPr>
            </w:pPr>
            <w:del w:id="5683" w:author="Cao, Ross" w:date="2026-01-23T08:56:00Z" w16du:dateUtc="2026-01-23T16:56:00Z">
              <w:r w:rsidRPr="00F72CEA" w:rsidDel="00555CF8">
                <w:rPr>
                  <w:sz w:val="12"/>
                  <w:szCs w:val="12"/>
                </w:rPr>
                <w:delText>Conv encoder-decoder</w:delText>
              </w:r>
            </w:del>
          </w:p>
        </w:tc>
        <w:tc>
          <w:tcPr>
            <w:tcW w:w="893" w:type="dxa"/>
            <w:noWrap/>
            <w:hideMark/>
          </w:tcPr>
          <w:p w14:paraId="6D401457" w14:textId="77777777" w:rsidR="00F72CEA" w:rsidRPr="00F72CEA" w:rsidDel="00555CF8" w:rsidRDefault="00F72CEA" w:rsidP="00F72CEA">
            <w:pPr>
              <w:spacing w:beforeLines="240" w:before="576"/>
              <w:rPr>
                <w:del w:id="5684" w:author="Cao, Ross" w:date="2026-01-23T08:56:00Z" w16du:dateUtc="2026-01-23T16:56:00Z"/>
                <w:sz w:val="12"/>
                <w:szCs w:val="12"/>
              </w:rPr>
            </w:pPr>
            <w:del w:id="5685" w:author="Cao, Ross" w:date="2026-01-23T08:56:00Z" w16du:dateUtc="2026-01-23T16:56:00Z">
              <w:r w:rsidRPr="00F72CEA" w:rsidDel="00555CF8">
                <w:rPr>
                  <w:sz w:val="12"/>
                  <w:szCs w:val="12"/>
                </w:rPr>
                <w:delText>UQ &amp; ensemble generation</w:delText>
              </w:r>
            </w:del>
          </w:p>
        </w:tc>
        <w:tc>
          <w:tcPr>
            <w:tcW w:w="1035" w:type="dxa"/>
            <w:noWrap/>
            <w:hideMark/>
          </w:tcPr>
          <w:p w14:paraId="4E5930E3" w14:textId="77777777" w:rsidR="00F72CEA" w:rsidRPr="00F72CEA" w:rsidDel="00555CF8" w:rsidRDefault="00F72CEA" w:rsidP="00F72CEA">
            <w:pPr>
              <w:spacing w:beforeLines="240" w:before="576"/>
              <w:rPr>
                <w:del w:id="5686" w:author="Cao, Ross" w:date="2026-01-23T08:56:00Z" w16du:dateUtc="2026-01-23T16:56:00Z"/>
                <w:sz w:val="12"/>
                <w:szCs w:val="12"/>
              </w:rPr>
            </w:pPr>
            <w:del w:id="5687" w:author="Cao, Ross" w:date="2026-01-23T08:56:00Z" w16du:dateUtc="2026-01-23T16:56:00Z">
              <w:r w:rsidRPr="00F72CEA" w:rsidDel="00555CF8">
                <w:rPr>
                  <w:sz w:val="12"/>
                  <w:szCs w:val="12"/>
                </w:rPr>
                <w:delText>Groundwater flow / fluid mechanics</w:delText>
              </w:r>
            </w:del>
          </w:p>
        </w:tc>
        <w:tc>
          <w:tcPr>
            <w:tcW w:w="326" w:type="dxa"/>
            <w:noWrap/>
            <w:hideMark/>
          </w:tcPr>
          <w:p w14:paraId="4EB541DD" w14:textId="77777777" w:rsidR="00F72CEA" w:rsidRPr="00F72CEA" w:rsidDel="00555CF8" w:rsidRDefault="00F72CEA" w:rsidP="00F72CEA">
            <w:pPr>
              <w:spacing w:beforeLines="240" w:before="576"/>
              <w:rPr>
                <w:del w:id="5688" w:author="Cao, Ross" w:date="2026-01-23T08:56:00Z" w16du:dateUtc="2026-01-23T16:56:00Z"/>
                <w:sz w:val="12"/>
                <w:szCs w:val="12"/>
              </w:rPr>
            </w:pPr>
            <w:del w:id="5689" w:author="Cao, Ross" w:date="2026-01-23T08:56:00Z" w16du:dateUtc="2026-01-23T16:56:00Z">
              <w:r w:rsidRPr="00F72CEA" w:rsidDel="00555CF8">
                <w:rPr>
                  <w:sz w:val="12"/>
                  <w:szCs w:val="12"/>
                </w:rPr>
                <w:delText>Zhu</w:delText>
              </w:r>
            </w:del>
          </w:p>
        </w:tc>
        <w:tc>
          <w:tcPr>
            <w:tcW w:w="3848" w:type="dxa"/>
            <w:noWrap/>
            <w:hideMark/>
          </w:tcPr>
          <w:p w14:paraId="1AACAD7A" w14:textId="77777777" w:rsidR="00F72CEA" w:rsidRPr="00F72CEA" w:rsidDel="00555CF8" w:rsidRDefault="00F72CEA" w:rsidP="00F72CEA">
            <w:pPr>
              <w:spacing w:beforeLines="240" w:before="576"/>
              <w:rPr>
                <w:del w:id="5690" w:author="Cao, Ross" w:date="2026-01-23T08:56:00Z" w16du:dateUtc="2026-01-23T16:56:00Z"/>
                <w:sz w:val="12"/>
                <w:szCs w:val="12"/>
              </w:rPr>
            </w:pPr>
            <w:del w:id="5691" w:author="Cao, Ross" w:date="2026-01-23T08:56:00Z" w16du:dateUtc="2026-01-23T16:56:00Z">
              <w:r w:rsidRPr="00F72CEA" w:rsidDel="00555CF8">
                <w:rPr>
                  <w:sz w:val="12"/>
                  <w:szCs w:val="12"/>
                </w:rPr>
                <w:delText>Yinhao Zhu, Nicholas Zabaras, Phaedon-Stelios Koutsourelakis, Paris Perdikaris</w:delText>
              </w:r>
            </w:del>
          </w:p>
        </w:tc>
        <w:tc>
          <w:tcPr>
            <w:tcW w:w="4265" w:type="dxa"/>
            <w:noWrap/>
            <w:hideMark/>
          </w:tcPr>
          <w:p w14:paraId="6D87F443" w14:textId="77777777" w:rsidR="00F72CEA" w:rsidRPr="00F72CEA" w:rsidDel="00555CF8" w:rsidRDefault="00F72CEA" w:rsidP="00F72CEA">
            <w:pPr>
              <w:spacing w:beforeLines="240" w:before="576"/>
              <w:rPr>
                <w:del w:id="5692" w:author="Cao, Ross" w:date="2026-01-23T08:56:00Z" w16du:dateUtc="2026-01-23T16:56:00Z"/>
                <w:sz w:val="12"/>
                <w:szCs w:val="12"/>
              </w:rPr>
            </w:pPr>
            <w:del w:id="5693" w:author="Cao, Ross" w:date="2026-01-23T08:56:00Z" w16du:dateUtc="2026-01-23T16:56:00Z">
              <w:r w:rsidRPr="00F72CEA" w:rsidDel="00555CF8">
                <w:rPr>
                  <w:sz w:val="12"/>
                  <w:szCs w:val="12"/>
                </w:rPr>
                <w:delText>Physics-constrained deep learning for high-dimensional surrogate modeling and uncertainty quantification without labeled data</w:delText>
              </w:r>
            </w:del>
          </w:p>
        </w:tc>
        <w:tc>
          <w:tcPr>
            <w:tcW w:w="1447" w:type="dxa"/>
            <w:noWrap/>
            <w:hideMark/>
          </w:tcPr>
          <w:p w14:paraId="13B2B178" w14:textId="77777777" w:rsidR="00F72CEA" w:rsidRPr="00F72CEA" w:rsidDel="00555CF8" w:rsidRDefault="00F72CEA" w:rsidP="00F72CEA">
            <w:pPr>
              <w:spacing w:beforeLines="240" w:before="576"/>
              <w:rPr>
                <w:del w:id="5694" w:author="Cao, Ross" w:date="2026-01-23T08:56:00Z" w16du:dateUtc="2026-01-23T16:56:00Z"/>
                <w:sz w:val="12"/>
                <w:szCs w:val="12"/>
              </w:rPr>
            </w:pPr>
            <w:del w:id="5695" w:author="Cao, Ross" w:date="2026-01-23T08:56:00Z" w16du:dateUtc="2026-01-23T16:56:00Z">
              <w:r w:rsidRPr="00F72CEA" w:rsidDel="00555CF8">
                <w:rPr>
                  <w:sz w:val="12"/>
                  <w:szCs w:val="12"/>
                </w:rPr>
                <w:delText>Journal of Computational Physics</w:delText>
              </w:r>
            </w:del>
          </w:p>
        </w:tc>
      </w:tr>
      <w:tr w:rsidR="00F72CEA" w:rsidRPr="00F72CEA" w:rsidDel="00555CF8" w14:paraId="244E8F20" w14:textId="77777777" w:rsidTr="00F72CEA">
        <w:trPr>
          <w:trHeight w:val="300"/>
          <w:del w:id="5696" w:author="Cao, Ross" w:date="2026-01-23T08:56:00Z"/>
        </w:trPr>
        <w:tc>
          <w:tcPr>
            <w:tcW w:w="291" w:type="dxa"/>
            <w:noWrap/>
            <w:hideMark/>
          </w:tcPr>
          <w:p w14:paraId="7571187C" w14:textId="77777777" w:rsidR="00F72CEA" w:rsidRPr="00F72CEA" w:rsidDel="00555CF8" w:rsidRDefault="00F72CEA" w:rsidP="00F72CEA">
            <w:pPr>
              <w:spacing w:beforeLines="240" w:before="576"/>
              <w:rPr>
                <w:del w:id="5697" w:author="Cao, Ross" w:date="2026-01-23T08:56:00Z" w16du:dateUtc="2026-01-23T16:56:00Z"/>
                <w:sz w:val="12"/>
                <w:szCs w:val="12"/>
              </w:rPr>
            </w:pPr>
            <w:del w:id="5698" w:author="Cao, Ross" w:date="2026-01-23T08:56:00Z" w16du:dateUtc="2026-01-23T16:56:00Z">
              <w:r w:rsidRPr="00F72CEA" w:rsidDel="00555CF8">
                <w:rPr>
                  <w:sz w:val="12"/>
                  <w:szCs w:val="12"/>
                </w:rPr>
                <w:delText>2019</w:delText>
              </w:r>
            </w:del>
          </w:p>
        </w:tc>
        <w:tc>
          <w:tcPr>
            <w:tcW w:w="855" w:type="dxa"/>
            <w:noWrap/>
            <w:hideMark/>
          </w:tcPr>
          <w:p w14:paraId="0EC54802" w14:textId="77777777" w:rsidR="00F72CEA" w:rsidRPr="00F72CEA" w:rsidDel="00555CF8" w:rsidRDefault="00F72CEA" w:rsidP="00F72CEA">
            <w:pPr>
              <w:spacing w:beforeLines="240" w:before="576"/>
              <w:rPr>
                <w:del w:id="5699" w:author="Cao, Ross" w:date="2026-01-23T08:56:00Z" w16du:dateUtc="2026-01-23T16:56:00Z"/>
                <w:sz w:val="12"/>
                <w:szCs w:val="12"/>
              </w:rPr>
            </w:pPr>
            <w:del w:id="5700" w:author="Cao, Ross" w:date="2026-01-23T08:56:00Z" w16du:dateUtc="2026-01-23T16:56:00Z">
              <w:r w:rsidRPr="00F72CEA" w:rsidDel="00555CF8">
                <w:rPr>
                  <w:sz w:val="12"/>
                  <w:szCs w:val="12"/>
                </w:rPr>
                <w:delText>Conv encoder-decoder</w:delText>
              </w:r>
            </w:del>
          </w:p>
        </w:tc>
        <w:tc>
          <w:tcPr>
            <w:tcW w:w="893" w:type="dxa"/>
            <w:noWrap/>
            <w:hideMark/>
          </w:tcPr>
          <w:p w14:paraId="41682B0D" w14:textId="77777777" w:rsidR="00F72CEA" w:rsidRPr="00F72CEA" w:rsidDel="00555CF8" w:rsidRDefault="00F72CEA" w:rsidP="00F72CEA">
            <w:pPr>
              <w:spacing w:beforeLines="240" w:before="576"/>
              <w:rPr>
                <w:del w:id="5701" w:author="Cao, Ross" w:date="2026-01-23T08:56:00Z" w16du:dateUtc="2026-01-23T16:56:00Z"/>
                <w:sz w:val="12"/>
                <w:szCs w:val="12"/>
              </w:rPr>
            </w:pPr>
            <w:del w:id="5702" w:author="Cao, Ross" w:date="2026-01-23T08:56:00Z" w16du:dateUtc="2026-01-23T16:56:00Z">
              <w:r w:rsidRPr="00F72CEA" w:rsidDel="00555CF8">
                <w:rPr>
                  <w:sz w:val="12"/>
                  <w:szCs w:val="12"/>
                </w:rPr>
                <w:delText>UQ &amp; ensemble generation</w:delText>
              </w:r>
            </w:del>
          </w:p>
        </w:tc>
        <w:tc>
          <w:tcPr>
            <w:tcW w:w="1035" w:type="dxa"/>
            <w:noWrap/>
            <w:hideMark/>
          </w:tcPr>
          <w:p w14:paraId="54485FA6" w14:textId="77777777" w:rsidR="00F72CEA" w:rsidRPr="00F72CEA" w:rsidDel="00555CF8" w:rsidRDefault="00F72CEA" w:rsidP="00F72CEA">
            <w:pPr>
              <w:spacing w:beforeLines="240" w:before="576"/>
              <w:rPr>
                <w:del w:id="5703" w:author="Cao, Ross" w:date="2026-01-23T08:56:00Z" w16du:dateUtc="2026-01-23T16:56:00Z"/>
                <w:sz w:val="12"/>
                <w:szCs w:val="12"/>
              </w:rPr>
            </w:pPr>
            <w:del w:id="5704" w:author="Cao, Ross" w:date="2026-01-23T08:56:00Z" w16du:dateUtc="2026-01-23T16:56:00Z">
              <w:r w:rsidRPr="00F72CEA" w:rsidDel="00555CF8">
                <w:rPr>
                  <w:sz w:val="12"/>
                  <w:szCs w:val="12"/>
                </w:rPr>
                <w:delText>CO2 storage / geoenergy</w:delText>
              </w:r>
            </w:del>
          </w:p>
        </w:tc>
        <w:tc>
          <w:tcPr>
            <w:tcW w:w="326" w:type="dxa"/>
            <w:noWrap/>
            <w:hideMark/>
          </w:tcPr>
          <w:p w14:paraId="778A398B" w14:textId="77777777" w:rsidR="00F72CEA" w:rsidRPr="00F72CEA" w:rsidDel="00555CF8" w:rsidRDefault="00F72CEA" w:rsidP="00F72CEA">
            <w:pPr>
              <w:spacing w:beforeLines="240" w:before="576"/>
              <w:rPr>
                <w:del w:id="5705" w:author="Cao, Ross" w:date="2026-01-23T08:56:00Z" w16du:dateUtc="2026-01-23T16:56:00Z"/>
                <w:sz w:val="12"/>
                <w:szCs w:val="12"/>
              </w:rPr>
            </w:pPr>
            <w:del w:id="5706" w:author="Cao, Ross" w:date="2026-01-23T08:56:00Z" w16du:dateUtc="2026-01-23T16:56:00Z">
              <w:r w:rsidRPr="00F72CEA" w:rsidDel="00555CF8">
                <w:rPr>
                  <w:sz w:val="12"/>
                  <w:szCs w:val="12"/>
                </w:rPr>
                <w:delText>Mo</w:delText>
              </w:r>
            </w:del>
          </w:p>
        </w:tc>
        <w:tc>
          <w:tcPr>
            <w:tcW w:w="3848" w:type="dxa"/>
            <w:noWrap/>
            <w:hideMark/>
          </w:tcPr>
          <w:p w14:paraId="0CCE8C53" w14:textId="77777777" w:rsidR="00F72CEA" w:rsidRPr="00F72CEA" w:rsidDel="00555CF8" w:rsidRDefault="00F72CEA" w:rsidP="00F72CEA">
            <w:pPr>
              <w:spacing w:beforeLines="240" w:before="576"/>
              <w:rPr>
                <w:del w:id="5707" w:author="Cao, Ross" w:date="2026-01-23T08:56:00Z" w16du:dateUtc="2026-01-23T16:56:00Z"/>
                <w:sz w:val="12"/>
                <w:szCs w:val="12"/>
              </w:rPr>
            </w:pPr>
            <w:del w:id="5708" w:author="Cao, Ross" w:date="2026-01-23T08:56:00Z" w16du:dateUtc="2026-01-23T16:56:00Z">
              <w:r w:rsidRPr="00F72CEA" w:rsidDel="00555CF8">
                <w:rPr>
                  <w:sz w:val="12"/>
                  <w:szCs w:val="12"/>
                </w:rPr>
                <w:delText>Mo, Shaoxing; Zhu, Yinhao; Zabaras, Nicholas; Shi, Xiaoqing; Wu, Jichun</w:delText>
              </w:r>
            </w:del>
          </w:p>
        </w:tc>
        <w:tc>
          <w:tcPr>
            <w:tcW w:w="4265" w:type="dxa"/>
            <w:noWrap/>
            <w:hideMark/>
          </w:tcPr>
          <w:p w14:paraId="6AEA0552" w14:textId="77777777" w:rsidR="00F72CEA" w:rsidRPr="00F72CEA" w:rsidDel="00555CF8" w:rsidRDefault="00F72CEA" w:rsidP="00F72CEA">
            <w:pPr>
              <w:spacing w:beforeLines="240" w:before="576"/>
              <w:rPr>
                <w:del w:id="5709" w:author="Cao, Ross" w:date="2026-01-23T08:56:00Z" w16du:dateUtc="2026-01-23T16:56:00Z"/>
                <w:sz w:val="12"/>
                <w:szCs w:val="12"/>
              </w:rPr>
            </w:pPr>
            <w:del w:id="5710" w:author="Cao, Ross" w:date="2026-01-23T08:56:00Z" w16du:dateUtc="2026-01-23T16:56:00Z">
              <w:r w:rsidRPr="00F72CEA" w:rsidDel="00555CF8">
                <w:rPr>
                  <w:sz w:val="12"/>
                  <w:szCs w:val="12"/>
                </w:rPr>
                <w:delText>Deep Convolutional Encoder-Decoder Networks for Uncertainty Quantification of Dynamic Multiphase Flow in Heterogeneous Media</w:delText>
              </w:r>
            </w:del>
          </w:p>
        </w:tc>
        <w:tc>
          <w:tcPr>
            <w:tcW w:w="1447" w:type="dxa"/>
            <w:noWrap/>
            <w:hideMark/>
          </w:tcPr>
          <w:p w14:paraId="2EDB0B55" w14:textId="77777777" w:rsidR="00F72CEA" w:rsidRPr="00F72CEA" w:rsidDel="00555CF8" w:rsidRDefault="00F72CEA" w:rsidP="00F72CEA">
            <w:pPr>
              <w:spacing w:beforeLines="240" w:before="576"/>
              <w:rPr>
                <w:del w:id="5711" w:author="Cao, Ross" w:date="2026-01-23T08:56:00Z" w16du:dateUtc="2026-01-23T16:56:00Z"/>
                <w:sz w:val="12"/>
                <w:szCs w:val="12"/>
              </w:rPr>
            </w:pPr>
            <w:del w:id="5712" w:author="Cao, Ross" w:date="2026-01-23T08:56:00Z" w16du:dateUtc="2026-01-23T16:56:00Z">
              <w:r w:rsidRPr="00F72CEA" w:rsidDel="00555CF8">
                <w:rPr>
                  <w:sz w:val="12"/>
                  <w:szCs w:val="12"/>
                </w:rPr>
                <w:delText>Water Resources Research</w:delText>
              </w:r>
            </w:del>
          </w:p>
        </w:tc>
      </w:tr>
      <w:tr w:rsidR="00F72CEA" w:rsidRPr="00F72CEA" w:rsidDel="00555CF8" w14:paraId="6D1D760A" w14:textId="77777777" w:rsidTr="00F72CEA">
        <w:trPr>
          <w:trHeight w:val="300"/>
          <w:del w:id="5713" w:author="Cao, Ross" w:date="2026-01-23T08:56:00Z"/>
        </w:trPr>
        <w:tc>
          <w:tcPr>
            <w:tcW w:w="291" w:type="dxa"/>
            <w:noWrap/>
            <w:hideMark/>
          </w:tcPr>
          <w:p w14:paraId="74D590E5" w14:textId="77777777" w:rsidR="00F72CEA" w:rsidRPr="00F72CEA" w:rsidDel="00555CF8" w:rsidRDefault="00F72CEA" w:rsidP="00F72CEA">
            <w:pPr>
              <w:spacing w:beforeLines="240" w:before="576"/>
              <w:rPr>
                <w:del w:id="5714" w:author="Cao, Ross" w:date="2026-01-23T08:56:00Z" w16du:dateUtc="2026-01-23T16:56:00Z"/>
                <w:sz w:val="12"/>
                <w:szCs w:val="12"/>
              </w:rPr>
            </w:pPr>
            <w:del w:id="5715" w:author="Cao, Ross" w:date="2026-01-23T08:56:00Z" w16du:dateUtc="2026-01-23T16:56:00Z">
              <w:r w:rsidRPr="00F72CEA" w:rsidDel="00555CF8">
                <w:rPr>
                  <w:sz w:val="12"/>
                  <w:szCs w:val="12"/>
                </w:rPr>
                <w:delText>2020</w:delText>
              </w:r>
            </w:del>
          </w:p>
        </w:tc>
        <w:tc>
          <w:tcPr>
            <w:tcW w:w="855" w:type="dxa"/>
            <w:noWrap/>
            <w:hideMark/>
          </w:tcPr>
          <w:p w14:paraId="40248BF7" w14:textId="77777777" w:rsidR="00F72CEA" w:rsidRPr="00F72CEA" w:rsidDel="00555CF8" w:rsidRDefault="00F72CEA" w:rsidP="00F72CEA">
            <w:pPr>
              <w:spacing w:beforeLines="240" w:before="576"/>
              <w:rPr>
                <w:del w:id="5716" w:author="Cao, Ross" w:date="2026-01-23T08:56:00Z" w16du:dateUtc="2026-01-23T16:56:00Z"/>
                <w:sz w:val="12"/>
                <w:szCs w:val="12"/>
              </w:rPr>
            </w:pPr>
            <w:del w:id="5717" w:author="Cao, Ross" w:date="2026-01-23T08:56:00Z" w16du:dateUtc="2026-01-23T16:56:00Z">
              <w:r w:rsidRPr="00F72CEA" w:rsidDel="00555CF8">
                <w:rPr>
                  <w:sz w:val="12"/>
                  <w:szCs w:val="12"/>
                </w:rPr>
                <w:delText>Operator-learning</w:delText>
              </w:r>
            </w:del>
          </w:p>
        </w:tc>
        <w:tc>
          <w:tcPr>
            <w:tcW w:w="893" w:type="dxa"/>
            <w:noWrap/>
            <w:hideMark/>
          </w:tcPr>
          <w:p w14:paraId="551A566D" w14:textId="77777777" w:rsidR="00F72CEA" w:rsidRPr="00F72CEA" w:rsidDel="00555CF8" w:rsidRDefault="00F72CEA" w:rsidP="00F72CEA">
            <w:pPr>
              <w:spacing w:beforeLines="240" w:before="576"/>
              <w:rPr>
                <w:del w:id="5718" w:author="Cao, Ross" w:date="2026-01-23T08:56:00Z" w16du:dateUtc="2026-01-23T16:56:00Z"/>
                <w:sz w:val="12"/>
                <w:szCs w:val="12"/>
              </w:rPr>
            </w:pPr>
            <w:del w:id="5719" w:author="Cao, Ross" w:date="2026-01-23T08:56:00Z" w16du:dateUtc="2026-01-23T16:56:00Z">
              <w:r w:rsidRPr="00F72CEA" w:rsidDel="00555CF8">
                <w:rPr>
                  <w:sz w:val="12"/>
                  <w:szCs w:val="12"/>
                </w:rPr>
                <w:delText>Forward emulation</w:delText>
              </w:r>
            </w:del>
          </w:p>
        </w:tc>
        <w:tc>
          <w:tcPr>
            <w:tcW w:w="1035" w:type="dxa"/>
            <w:noWrap/>
            <w:hideMark/>
          </w:tcPr>
          <w:p w14:paraId="6E726950" w14:textId="77777777" w:rsidR="00F72CEA" w:rsidRPr="00F72CEA" w:rsidDel="00555CF8" w:rsidRDefault="00F72CEA" w:rsidP="00F72CEA">
            <w:pPr>
              <w:spacing w:beforeLines="240" w:before="576"/>
              <w:rPr>
                <w:del w:id="5720" w:author="Cao, Ross" w:date="2026-01-23T08:56:00Z" w16du:dateUtc="2026-01-23T16:56:00Z"/>
                <w:sz w:val="12"/>
                <w:szCs w:val="12"/>
              </w:rPr>
            </w:pPr>
            <w:del w:id="5721" w:author="Cao, Ross" w:date="2026-01-23T08:56:00Z" w16du:dateUtc="2026-01-23T16:56:00Z">
              <w:r w:rsidRPr="00F72CEA" w:rsidDel="00555CF8">
                <w:rPr>
                  <w:sz w:val="12"/>
                  <w:szCs w:val="12"/>
                </w:rPr>
                <w:delText>General scientific computing</w:delText>
              </w:r>
            </w:del>
          </w:p>
        </w:tc>
        <w:tc>
          <w:tcPr>
            <w:tcW w:w="326" w:type="dxa"/>
            <w:noWrap/>
            <w:hideMark/>
          </w:tcPr>
          <w:p w14:paraId="363F1A79" w14:textId="77777777" w:rsidR="00F72CEA" w:rsidRPr="00F72CEA" w:rsidDel="00555CF8" w:rsidRDefault="00F72CEA" w:rsidP="00F72CEA">
            <w:pPr>
              <w:spacing w:beforeLines="240" w:before="576"/>
              <w:rPr>
                <w:del w:id="5722" w:author="Cao, Ross" w:date="2026-01-23T08:56:00Z" w16du:dateUtc="2026-01-23T16:56:00Z"/>
                <w:sz w:val="12"/>
                <w:szCs w:val="12"/>
              </w:rPr>
            </w:pPr>
            <w:del w:id="5723" w:author="Cao, Ross" w:date="2026-01-23T08:56:00Z" w16du:dateUtc="2026-01-23T16:56:00Z">
              <w:r w:rsidRPr="00F72CEA" w:rsidDel="00555CF8">
                <w:rPr>
                  <w:sz w:val="12"/>
                  <w:szCs w:val="12"/>
                </w:rPr>
                <w:delText>Li</w:delText>
              </w:r>
            </w:del>
          </w:p>
        </w:tc>
        <w:tc>
          <w:tcPr>
            <w:tcW w:w="3848" w:type="dxa"/>
            <w:noWrap/>
            <w:hideMark/>
          </w:tcPr>
          <w:p w14:paraId="2DE769E7" w14:textId="77777777" w:rsidR="00F72CEA" w:rsidRPr="00F72CEA" w:rsidDel="00555CF8" w:rsidRDefault="00F72CEA" w:rsidP="00F72CEA">
            <w:pPr>
              <w:spacing w:beforeLines="240" w:before="576"/>
              <w:rPr>
                <w:del w:id="5724" w:author="Cao, Ross" w:date="2026-01-23T08:56:00Z" w16du:dateUtc="2026-01-23T16:56:00Z"/>
                <w:sz w:val="12"/>
                <w:szCs w:val="12"/>
              </w:rPr>
            </w:pPr>
            <w:del w:id="5725" w:author="Cao, Ross" w:date="2026-01-23T08:56:00Z" w16du:dateUtc="2026-01-23T16:56:00Z">
              <w:r w:rsidRPr="00F72CEA" w:rsidDel="00555CF8">
                <w:rPr>
                  <w:sz w:val="12"/>
                  <w:szCs w:val="12"/>
                </w:rPr>
                <w:delText>Zongyi Li, Nikola Kovachki, Kamyar Azizzadenesheli, Burigede Liu, Kaushik Bhattacharya, Andrew Stuart, Anima Anandkumar</w:delText>
              </w:r>
            </w:del>
          </w:p>
        </w:tc>
        <w:tc>
          <w:tcPr>
            <w:tcW w:w="4265" w:type="dxa"/>
            <w:noWrap/>
            <w:hideMark/>
          </w:tcPr>
          <w:p w14:paraId="21D68382" w14:textId="77777777" w:rsidR="00F72CEA" w:rsidRPr="00F72CEA" w:rsidDel="00555CF8" w:rsidRDefault="00F72CEA" w:rsidP="00F72CEA">
            <w:pPr>
              <w:spacing w:beforeLines="240" w:before="576"/>
              <w:rPr>
                <w:del w:id="5726" w:author="Cao, Ross" w:date="2026-01-23T08:56:00Z" w16du:dateUtc="2026-01-23T16:56:00Z"/>
                <w:sz w:val="12"/>
                <w:szCs w:val="12"/>
              </w:rPr>
            </w:pPr>
            <w:del w:id="5727" w:author="Cao, Ross" w:date="2026-01-23T08:56:00Z" w16du:dateUtc="2026-01-23T16:56:00Z">
              <w:r w:rsidRPr="00F72CEA" w:rsidDel="00555CF8">
                <w:rPr>
                  <w:sz w:val="12"/>
                  <w:szCs w:val="12"/>
                </w:rPr>
                <w:delText>FOURIER NEURAL OPERATOR FOR PARAMETRIC PARTIAL DIFFERENTIAL EQUATIONS</w:delText>
              </w:r>
            </w:del>
          </w:p>
        </w:tc>
        <w:tc>
          <w:tcPr>
            <w:tcW w:w="1447" w:type="dxa"/>
            <w:noWrap/>
            <w:hideMark/>
          </w:tcPr>
          <w:p w14:paraId="3D7FDBBB" w14:textId="77777777" w:rsidR="00F72CEA" w:rsidRPr="00F72CEA" w:rsidDel="00555CF8" w:rsidRDefault="00F72CEA" w:rsidP="00F72CEA">
            <w:pPr>
              <w:spacing w:beforeLines="240" w:before="576"/>
              <w:rPr>
                <w:del w:id="5728" w:author="Cao, Ross" w:date="2026-01-23T08:56:00Z" w16du:dateUtc="2026-01-23T16:56:00Z"/>
                <w:sz w:val="12"/>
                <w:szCs w:val="12"/>
              </w:rPr>
            </w:pPr>
            <w:del w:id="5729" w:author="Cao, Ross" w:date="2026-01-23T08:56:00Z" w16du:dateUtc="2026-01-23T16:56:00Z">
              <w:r w:rsidRPr="00F72CEA" w:rsidDel="00555CF8">
                <w:rPr>
                  <w:sz w:val="12"/>
                  <w:szCs w:val="12"/>
                </w:rPr>
                <w:delText>conference paper at ICLR 2021</w:delText>
              </w:r>
            </w:del>
          </w:p>
        </w:tc>
      </w:tr>
      <w:tr w:rsidR="00F72CEA" w:rsidRPr="00F72CEA" w:rsidDel="00555CF8" w14:paraId="3F54EE9B" w14:textId="77777777" w:rsidTr="00F72CEA">
        <w:trPr>
          <w:trHeight w:val="300"/>
          <w:del w:id="5730" w:author="Cao, Ross" w:date="2026-01-23T08:56:00Z"/>
        </w:trPr>
        <w:tc>
          <w:tcPr>
            <w:tcW w:w="291" w:type="dxa"/>
            <w:noWrap/>
            <w:hideMark/>
          </w:tcPr>
          <w:p w14:paraId="1E46470F" w14:textId="77777777" w:rsidR="00F72CEA" w:rsidRPr="00F72CEA" w:rsidDel="00555CF8" w:rsidRDefault="00F72CEA" w:rsidP="00F72CEA">
            <w:pPr>
              <w:spacing w:beforeLines="240" w:before="576"/>
              <w:rPr>
                <w:del w:id="5731" w:author="Cao, Ross" w:date="2026-01-23T08:56:00Z" w16du:dateUtc="2026-01-23T16:56:00Z"/>
                <w:sz w:val="12"/>
                <w:szCs w:val="12"/>
              </w:rPr>
            </w:pPr>
            <w:del w:id="5732" w:author="Cao, Ross" w:date="2026-01-23T08:56:00Z" w16du:dateUtc="2026-01-23T16:56:00Z">
              <w:r w:rsidRPr="00F72CEA" w:rsidDel="00555CF8">
                <w:rPr>
                  <w:sz w:val="12"/>
                  <w:szCs w:val="12"/>
                </w:rPr>
                <w:delText>2020</w:delText>
              </w:r>
            </w:del>
          </w:p>
        </w:tc>
        <w:tc>
          <w:tcPr>
            <w:tcW w:w="855" w:type="dxa"/>
            <w:noWrap/>
            <w:hideMark/>
          </w:tcPr>
          <w:p w14:paraId="0920D3CF" w14:textId="77777777" w:rsidR="00F72CEA" w:rsidRPr="00F72CEA" w:rsidDel="00555CF8" w:rsidRDefault="00F72CEA" w:rsidP="00F72CEA">
            <w:pPr>
              <w:spacing w:beforeLines="240" w:before="576"/>
              <w:rPr>
                <w:del w:id="5733" w:author="Cao, Ross" w:date="2026-01-23T08:56:00Z" w16du:dateUtc="2026-01-23T16:56:00Z"/>
                <w:sz w:val="12"/>
                <w:szCs w:val="12"/>
              </w:rPr>
            </w:pPr>
            <w:del w:id="5734" w:author="Cao, Ross" w:date="2026-01-23T08:56:00Z" w16du:dateUtc="2026-01-23T16:56:00Z">
              <w:r w:rsidRPr="00F72CEA" w:rsidDel="00555CF8">
                <w:rPr>
                  <w:sz w:val="12"/>
                  <w:szCs w:val="12"/>
                </w:rPr>
                <w:delText>Regression &amp; classical surrogates</w:delText>
              </w:r>
            </w:del>
          </w:p>
        </w:tc>
        <w:tc>
          <w:tcPr>
            <w:tcW w:w="893" w:type="dxa"/>
            <w:noWrap/>
            <w:hideMark/>
          </w:tcPr>
          <w:p w14:paraId="4B6A5902" w14:textId="77777777" w:rsidR="00F72CEA" w:rsidRPr="00F72CEA" w:rsidDel="00555CF8" w:rsidRDefault="00F72CEA" w:rsidP="00F72CEA">
            <w:pPr>
              <w:spacing w:beforeLines="240" w:before="576"/>
              <w:rPr>
                <w:del w:id="5735" w:author="Cao, Ross" w:date="2026-01-23T08:56:00Z" w16du:dateUtc="2026-01-23T16:56:00Z"/>
                <w:sz w:val="12"/>
                <w:szCs w:val="12"/>
              </w:rPr>
            </w:pPr>
            <w:del w:id="5736" w:author="Cao, Ross" w:date="2026-01-23T08:56:00Z" w16du:dateUtc="2026-01-23T16:56:00Z">
              <w:r w:rsidRPr="00F72CEA" w:rsidDel="00555CF8">
                <w:rPr>
                  <w:sz w:val="12"/>
                  <w:szCs w:val="12"/>
                </w:rPr>
                <w:delText>Design &amp; optimization</w:delText>
              </w:r>
            </w:del>
          </w:p>
        </w:tc>
        <w:tc>
          <w:tcPr>
            <w:tcW w:w="1035" w:type="dxa"/>
            <w:noWrap/>
            <w:hideMark/>
          </w:tcPr>
          <w:p w14:paraId="49E56D07" w14:textId="77777777" w:rsidR="00F72CEA" w:rsidRPr="00F72CEA" w:rsidDel="00555CF8" w:rsidRDefault="00F72CEA" w:rsidP="00F72CEA">
            <w:pPr>
              <w:spacing w:beforeLines="240" w:before="576"/>
              <w:rPr>
                <w:del w:id="5737" w:author="Cao, Ross" w:date="2026-01-23T08:56:00Z" w16du:dateUtc="2026-01-23T16:56:00Z"/>
                <w:sz w:val="12"/>
                <w:szCs w:val="12"/>
              </w:rPr>
            </w:pPr>
            <w:del w:id="5738" w:author="Cao, Ross" w:date="2026-01-23T08:56:00Z" w16du:dateUtc="2026-01-23T16:56:00Z">
              <w:r w:rsidRPr="00F72CEA" w:rsidDel="00555CF8">
                <w:rPr>
                  <w:sz w:val="12"/>
                  <w:szCs w:val="12"/>
                </w:rPr>
                <w:delText>Groundwater flow / fluid mechanics</w:delText>
              </w:r>
            </w:del>
          </w:p>
        </w:tc>
        <w:tc>
          <w:tcPr>
            <w:tcW w:w="326" w:type="dxa"/>
            <w:noWrap/>
            <w:hideMark/>
          </w:tcPr>
          <w:p w14:paraId="01949471" w14:textId="77777777" w:rsidR="00F72CEA" w:rsidRPr="00F72CEA" w:rsidDel="00555CF8" w:rsidRDefault="00F72CEA" w:rsidP="00F72CEA">
            <w:pPr>
              <w:spacing w:beforeLines="240" w:before="576"/>
              <w:rPr>
                <w:del w:id="5739" w:author="Cao, Ross" w:date="2026-01-23T08:56:00Z" w16du:dateUtc="2026-01-23T16:56:00Z"/>
                <w:sz w:val="12"/>
                <w:szCs w:val="12"/>
              </w:rPr>
            </w:pPr>
            <w:del w:id="5740" w:author="Cao, Ross" w:date="2026-01-23T08:56:00Z" w16du:dateUtc="2026-01-23T16:56:00Z">
              <w:r w:rsidRPr="00F72CEA" w:rsidDel="00555CF8">
                <w:rPr>
                  <w:sz w:val="12"/>
                  <w:szCs w:val="12"/>
                </w:rPr>
                <w:delText>Siade</w:delText>
              </w:r>
            </w:del>
          </w:p>
        </w:tc>
        <w:tc>
          <w:tcPr>
            <w:tcW w:w="3848" w:type="dxa"/>
            <w:hideMark/>
          </w:tcPr>
          <w:p w14:paraId="3C0F5FEF" w14:textId="77777777" w:rsidR="00F72CEA" w:rsidRPr="00F72CEA" w:rsidDel="00555CF8" w:rsidRDefault="00F72CEA" w:rsidP="00F72CEA">
            <w:pPr>
              <w:spacing w:beforeLines="240" w:before="576"/>
              <w:rPr>
                <w:del w:id="5741" w:author="Cao, Ross" w:date="2026-01-23T08:56:00Z" w16du:dateUtc="2026-01-23T16:56:00Z"/>
                <w:sz w:val="12"/>
                <w:szCs w:val="12"/>
              </w:rPr>
            </w:pPr>
            <w:del w:id="5742" w:author="Cao, Ross" w:date="2026-01-23T08:56:00Z" w16du:dateUtc="2026-01-23T16:56:00Z">
              <w:r w:rsidRPr="00F72CEA" w:rsidDel="00555CF8">
                <w:rPr>
                  <w:sz w:val="12"/>
                  <w:szCs w:val="12"/>
                </w:rPr>
                <w:delText>Adam J. Siade</w:delText>
              </w:r>
              <w:r w:rsidRPr="00F72CEA" w:rsidDel="00555CF8">
                <w:rPr>
                  <w:sz w:val="12"/>
                  <w:szCs w:val="12"/>
                </w:rPr>
                <w:br/>
                <w:delText>, Tao Cui , Robert N. Karelse, and Clive Hampton</w:delText>
              </w:r>
            </w:del>
          </w:p>
        </w:tc>
        <w:tc>
          <w:tcPr>
            <w:tcW w:w="4265" w:type="dxa"/>
            <w:noWrap/>
            <w:hideMark/>
          </w:tcPr>
          <w:p w14:paraId="34E02619" w14:textId="77777777" w:rsidR="00F72CEA" w:rsidRPr="00F72CEA" w:rsidDel="00555CF8" w:rsidRDefault="00F72CEA" w:rsidP="00F72CEA">
            <w:pPr>
              <w:spacing w:beforeLines="240" w:before="576"/>
              <w:rPr>
                <w:del w:id="5743" w:author="Cao, Ross" w:date="2026-01-23T08:56:00Z" w16du:dateUtc="2026-01-23T16:56:00Z"/>
                <w:sz w:val="12"/>
                <w:szCs w:val="12"/>
              </w:rPr>
            </w:pPr>
            <w:del w:id="5744" w:author="Cao, Ross" w:date="2026-01-23T08:56:00Z" w16du:dateUtc="2026-01-23T16:56:00Z">
              <w:r w:rsidRPr="00F72CEA" w:rsidDel="00555CF8">
                <w:rPr>
                  <w:sz w:val="12"/>
                  <w:szCs w:val="12"/>
                </w:rPr>
                <w:delText>Reduced-Dimensional Gaussian Process Machine Learning for Groundwater Allocation Planning Using Swarm Theory</w:delText>
              </w:r>
            </w:del>
          </w:p>
        </w:tc>
        <w:tc>
          <w:tcPr>
            <w:tcW w:w="1447" w:type="dxa"/>
            <w:noWrap/>
            <w:hideMark/>
          </w:tcPr>
          <w:p w14:paraId="16225CF5" w14:textId="77777777" w:rsidR="00F72CEA" w:rsidRPr="00F72CEA" w:rsidDel="00555CF8" w:rsidRDefault="00F72CEA" w:rsidP="00F72CEA">
            <w:pPr>
              <w:spacing w:beforeLines="240" w:before="576"/>
              <w:rPr>
                <w:del w:id="5745" w:author="Cao, Ross" w:date="2026-01-23T08:56:00Z" w16du:dateUtc="2026-01-23T16:56:00Z"/>
                <w:sz w:val="12"/>
                <w:szCs w:val="12"/>
              </w:rPr>
            </w:pPr>
            <w:del w:id="5746" w:author="Cao, Ross" w:date="2026-01-23T08:56:00Z" w16du:dateUtc="2026-01-23T16:56:00Z">
              <w:r w:rsidRPr="00F72CEA" w:rsidDel="00555CF8">
                <w:rPr>
                  <w:sz w:val="12"/>
                  <w:szCs w:val="12"/>
                </w:rPr>
                <w:delText>Water Resources Research</w:delText>
              </w:r>
            </w:del>
          </w:p>
        </w:tc>
      </w:tr>
      <w:tr w:rsidR="00F72CEA" w:rsidRPr="00F72CEA" w:rsidDel="00555CF8" w14:paraId="0AE447D2" w14:textId="77777777" w:rsidTr="00F72CEA">
        <w:trPr>
          <w:trHeight w:val="300"/>
          <w:del w:id="5747" w:author="Cao, Ross" w:date="2026-01-23T08:56:00Z"/>
        </w:trPr>
        <w:tc>
          <w:tcPr>
            <w:tcW w:w="291" w:type="dxa"/>
            <w:noWrap/>
            <w:hideMark/>
          </w:tcPr>
          <w:p w14:paraId="385294B7" w14:textId="77777777" w:rsidR="00F72CEA" w:rsidRPr="00F72CEA" w:rsidDel="00555CF8" w:rsidRDefault="00F72CEA" w:rsidP="00F72CEA">
            <w:pPr>
              <w:spacing w:beforeLines="240" w:before="576"/>
              <w:rPr>
                <w:del w:id="5748" w:author="Cao, Ross" w:date="2026-01-23T08:56:00Z" w16du:dateUtc="2026-01-23T16:56:00Z"/>
                <w:sz w:val="12"/>
                <w:szCs w:val="12"/>
              </w:rPr>
            </w:pPr>
            <w:del w:id="5749" w:author="Cao, Ross" w:date="2026-01-23T08:56:00Z" w16du:dateUtc="2026-01-23T16:56:00Z">
              <w:r w:rsidRPr="00F72CEA" w:rsidDel="00555CF8">
                <w:rPr>
                  <w:sz w:val="12"/>
                  <w:szCs w:val="12"/>
                </w:rPr>
                <w:delText>2020</w:delText>
              </w:r>
            </w:del>
          </w:p>
        </w:tc>
        <w:tc>
          <w:tcPr>
            <w:tcW w:w="855" w:type="dxa"/>
            <w:noWrap/>
            <w:hideMark/>
          </w:tcPr>
          <w:p w14:paraId="531FF33E" w14:textId="77777777" w:rsidR="00F72CEA" w:rsidRPr="00F72CEA" w:rsidDel="00555CF8" w:rsidRDefault="00F72CEA" w:rsidP="00F72CEA">
            <w:pPr>
              <w:spacing w:beforeLines="240" w:before="576"/>
              <w:rPr>
                <w:del w:id="5750" w:author="Cao, Ross" w:date="2026-01-23T08:56:00Z" w16du:dateUtc="2026-01-23T16:56:00Z"/>
                <w:sz w:val="12"/>
                <w:szCs w:val="12"/>
              </w:rPr>
            </w:pPr>
            <w:del w:id="5751" w:author="Cao, Ross" w:date="2026-01-23T08:56:00Z" w16du:dateUtc="2026-01-23T16:56:00Z">
              <w:r w:rsidRPr="00F72CEA" w:rsidDel="00555CF8">
                <w:rPr>
                  <w:sz w:val="12"/>
                  <w:szCs w:val="12"/>
                </w:rPr>
                <w:delText>Regression &amp; classical surrogates</w:delText>
              </w:r>
            </w:del>
          </w:p>
        </w:tc>
        <w:tc>
          <w:tcPr>
            <w:tcW w:w="893" w:type="dxa"/>
            <w:noWrap/>
            <w:hideMark/>
          </w:tcPr>
          <w:p w14:paraId="0BC3654C" w14:textId="77777777" w:rsidR="00F72CEA" w:rsidRPr="00F72CEA" w:rsidDel="00555CF8" w:rsidRDefault="00F72CEA" w:rsidP="00F72CEA">
            <w:pPr>
              <w:spacing w:beforeLines="240" w:before="576"/>
              <w:rPr>
                <w:del w:id="5752" w:author="Cao, Ross" w:date="2026-01-23T08:56:00Z" w16du:dateUtc="2026-01-23T16:56:00Z"/>
                <w:sz w:val="12"/>
                <w:szCs w:val="12"/>
              </w:rPr>
            </w:pPr>
            <w:del w:id="5753" w:author="Cao, Ross" w:date="2026-01-23T08:56:00Z" w16du:dateUtc="2026-01-23T16:56:00Z">
              <w:r w:rsidRPr="00F72CEA" w:rsidDel="00555CF8">
                <w:rPr>
                  <w:sz w:val="12"/>
                  <w:szCs w:val="12"/>
                </w:rPr>
                <w:delText>Design &amp; optimization</w:delText>
              </w:r>
            </w:del>
          </w:p>
        </w:tc>
        <w:tc>
          <w:tcPr>
            <w:tcW w:w="1035" w:type="dxa"/>
            <w:noWrap/>
            <w:hideMark/>
          </w:tcPr>
          <w:p w14:paraId="6211CAEE" w14:textId="77777777" w:rsidR="00F72CEA" w:rsidRPr="00F72CEA" w:rsidDel="00555CF8" w:rsidRDefault="00F72CEA" w:rsidP="00F72CEA">
            <w:pPr>
              <w:spacing w:beforeLines="240" w:before="576"/>
              <w:rPr>
                <w:del w:id="5754" w:author="Cao, Ross" w:date="2026-01-23T08:56:00Z" w16du:dateUtc="2026-01-23T16:56:00Z"/>
                <w:sz w:val="12"/>
                <w:szCs w:val="12"/>
              </w:rPr>
            </w:pPr>
            <w:del w:id="5755" w:author="Cao, Ross" w:date="2026-01-23T08:56:00Z" w16du:dateUtc="2026-01-23T16:56:00Z">
              <w:r w:rsidRPr="00F72CEA" w:rsidDel="00555CF8">
                <w:rPr>
                  <w:sz w:val="12"/>
                  <w:szCs w:val="12"/>
                </w:rPr>
                <w:delText>Contaminant hydrogeology / remediation</w:delText>
              </w:r>
            </w:del>
          </w:p>
        </w:tc>
        <w:tc>
          <w:tcPr>
            <w:tcW w:w="326" w:type="dxa"/>
            <w:noWrap/>
            <w:hideMark/>
          </w:tcPr>
          <w:p w14:paraId="5FA300BF" w14:textId="77777777" w:rsidR="00F72CEA" w:rsidRPr="00F72CEA" w:rsidDel="00555CF8" w:rsidRDefault="00F72CEA" w:rsidP="00F72CEA">
            <w:pPr>
              <w:spacing w:beforeLines="240" w:before="576"/>
              <w:rPr>
                <w:del w:id="5756" w:author="Cao, Ross" w:date="2026-01-23T08:56:00Z" w16du:dateUtc="2026-01-23T16:56:00Z"/>
                <w:sz w:val="12"/>
                <w:szCs w:val="12"/>
              </w:rPr>
            </w:pPr>
            <w:del w:id="5757" w:author="Cao, Ross" w:date="2026-01-23T08:56:00Z" w16du:dateUtc="2026-01-23T16:56:00Z">
              <w:r w:rsidRPr="00F72CEA" w:rsidDel="00555CF8">
                <w:rPr>
                  <w:sz w:val="12"/>
                  <w:szCs w:val="12"/>
                </w:rPr>
                <w:delText>Majumder</w:delText>
              </w:r>
            </w:del>
          </w:p>
        </w:tc>
        <w:tc>
          <w:tcPr>
            <w:tcW w:w="3848" w:type="dxa"/>
            <w:noWrap/>
            <w:hideMark/>
          </w:tcPr>
          <w:p w14:paraId="0B609BFF" w14:textId="77777777" w:rsidR="00F72CEA" w:rsidRPr="00F72CEA" w:rsidDel="00555CF8" w:rsidRDefault="00F72CEA" w:rsidP="00F72CEA">
            <w:pPr>
              <w:spacing w:beforeLines="240" w:before="576"/>
              <w:rPr>
                <w:del w:id="5758" w:author="Cao, Ross" w:date="2026-01-23T08:56:00Z" w16du:dateUtc="2026-01-23T16:56:00Z"/>
                <w:sz w:val="12"/>
                <w:szCs w:val="12"/>
              </w:rPr>
            </w:pPr>
            <w:del w:id="5759" w:author="Cao, Ross" w:date="2026-01-23T08:56:00Z" w16du:dateUtc="2026-01-23T16:56:00Z">
              <w:r w:rsidRPr="00F72CEA" w:rsidDel="00555CF8">
                <w:rPr>
                  <w:sz w:val="12"/>
                  <w:szCs w:val="12"/>
                </w:rPr>
                <w:delText>Majumder, Partha; Eldho, T. I.</w:delText>
              </w:r>
            </w:del>
          </w:p>
        </w:tc>
        <w:tc>
          <w:tcPr>
            <w:tcW w:w="4265" w:type="dxa"/>
            <w:noWrap/>
            <w:hideMark/>
          </w:tcPr>
          <w:p w14:paraId="144D3BBD" w14:textId="77777777" w:rsidR="00F72CEA" w:rsidRPr="00F72CEA" w:rsidDel="00555CF8" w:rsidRDefault="00F72CEA" w:rsidP="00F72CEA">
            <w:pPr>
              <w:spacing w:beforeLines="240" w:before="576"/>
              <w:rPr>
                <w:del w:id="5760" w:author="Cao, Ross" w:date="2026-01-23T08:56:00Z" w16du:dateUtc="2026-01-23T16:56:00Z"/>
                <w:sz w:val="12"/>
                <w:szCs w:val="12"/>
              </w:rPr>
            </w:pPr>
            <w:del w:id="5761" w:author="Cao, Ross" w:date="2026-01-23T08:56:00Z" w16du:dateUtc="2026-01-23T16:56:00Z">
              <w:r w:rsidRPr="00F72CEA" w:rsidDel="00555CF8">
                <w:rPr>
                  <w:sz w:val="12"/>
                  <w:szCs w:val="12"/>
                </w:rPr>
                <w:delText>Artificial Neural Network and Grey Wolf Optimizer Based Surrogate Simulation-Optimization Model for Groundwater Remediation</w:delText>
              </w:r>
            </w:del>
          </w:p>
        </w:tc>
        <w:tc>
          <w:tcPr>
            <w:tcW w:w="1447" w:type="dxa"/>
            <w:noWrap/>
            <w:hideMark/>
          </w:tcPr>
          <w:p w14:paraId="71F97AAE" w14:textId="77777777" w:rsidR="00F72CEA" w:rsidRPr="00F72CEA" w:rsidDel="00555CF8" w:rsidRDefault="00F72CEA" w:rsidP="00F72CEA">
            <w:pPr>
              <w:spacing w:beforeLines="240" w:before="576"/>
              <w:rPr>
                <w:del w:id="5762" w:author="Cao, Ross" w:date="2026-01-23T08:56:00Z" w16du:dateUtc="2026-01-23T16:56:00Z"/>
                <w:sz w:val="12"/>
                <w:szCs w:val="12"/>
              </w:rPr>
            </w:pPr>
            <w:del w:id="5763" w:author="Cao, Ross" w:date="2026-01-23T08:56:00Z" w16du:dateUtc="2026-01-23T16:56:00Z">
              <w:r w:rsidRPr="00F72CEA" w:rsidDel="00555CF8">
                <w:rPr>
                  <w:sz w:val="12"/>
                  <w:szCs w:val="12"/>
                </w:rPr>
                <w:delText>Water Resources Management</w:delText>
              </w:r>
            </w:del>
          </w:p>
        </w:tc>
      </w:tr>
      <w:tr w:rsidR="00F72CEA" w:rsidRPr="00F72CEA" w:rsidDel="00555CF8" w14:paraId="0EA07522" w14:textId="77777777" w:rsidTr="00F72CEA">
        <w:trPr>
          <w:trHeight w:val="300"/>
          <w:del w:id="5764" w:author="Cao, Ross" w:date="2026-01-23T08:56:00Z"/>
        </w:trPr>
        <w:tc>
          <w:tcPr>
            <w:tcW w:w="291" w:type="dxa"/>
            <w:noWrap/>
            <w:hideMark/>
          </w:tcPr>
          <w:p w14:paraId="72A3F843" w14:textId="77777777" w:rsidR="00F72CEA" w:rsidRPr="00F72CEA" w:rsidDel="00555CF8" w:rsidRDefault="00F72CEA" w:rsidP="00F72CEA">
            <w:pPr>
              <w:spacing w:beforeLines="240" w:before="576"/>
              <w:rPr>
                <w:del w:id="5765" w:author="Cao, Ross" w:date="2026-01-23T08:56:00Z" w16du:dateUtc="2026-01-23T16:56:00Z"/>
                <w:sz w:val="12"/>
                <w:szCs w:val="12"/>
              </w:rPr>
            </w:pPr>
            <w:del w:id="5766" w:author="Cao, Ross" w:date="2026-01-23T08:56:00Z" w16du:dateUtc="2026-01-23T16:56:00Z">
              <w:r w:rsidRPr="00F72CEA" w:rsidDel="00555CF8">
                <w:rPr>
                  <w:sz w:val="12"/>
                  <w:szCs w:val="12"/>
                </w:rPr>
                <w:delText>2020</w:delText>
              </w:r>
            </w:del>
          </w:p>
        </w:tc>
        <w:tc>
          <w:tcPr>
            <w:tcW w:w="855" w:type="dxa"/>
            <w:noWrap/>
            <w:hideMark/>
          </w:tcPr>
          <w:p w14:paraId="17780C4B" w14:textId="77777777" w:rsidR="00F72CEA" w:rsidRPr="00F72CEA" w:rsidDel="00555CF8" w:rsidRDefault="00F72CEA" w:rsidP="00F72CEA">
            <w:pPr>
              <w:spacing w:beforeLines="240" w:before="576"/>
              <w:rPr>
                <w:del w:id="5767" w:author="Cao, Ross" w:date="2026-01-23T08:56:00Z" w16du:dateUtc="2026-01-23T16:56:00Z"/>
                <w:sz w:val="12"/>
                <w:szCs w:val="12"/>
              </w:rPr>
            </w:pPr>
            <w:del w:id="5768" w:author="Cao, Ross" w:date="2026-01-23T08:56:00Z" w16du:dateUtc="2026-01-23T16:56:00Z">
              <w:r w:rsidRPr="00F72CEA" w:rsidDel="00555CF8">
                <w:rPr>
                  <w:sz w:val="12"/>
                  <w:szCs w:val="12"/>
                </w:rPr>
                <w:delText>Conv encoder-decoder</w:delText>
              </w:r>
            </w:del>
          </w:p>
        </w:tc>
        <w:tc>
          <w:tcPr>
            <w:tcW w:w="893" w:type="dxa"/>
            <w:noWrap/>
            <w:hideMark/>
          </w:tcPr>
          <w:p w14:paraId="737C46BA" w14:textId="77777777" w:rsidR="00F72CEA" w:rsidRPr="00F72CEA" w:rsidDel="00555CF8" w:rsidRDefault="00F72CEA" w:rsidP="00F72CEA">
            <w:pPr>
              <w:spacing w:beforeLines="240" w:before="576"/>
              <w:rPr>
                <w:del w:id="5769" w:author="Cao, Ross" w:date="2026-01-23T08:56:00Z" w16du:dateUtc="2026-01-23T16:56:00Z"/>
                <w:sz w:val="12"/>
                <w:szCs w:val="12"/>
              </w:rPr>
            </w:pPr>
            <w:del w:id="5770" w:author="Cao, Ross" w:date="2026-01-23T08:56:00Z" w16du:dateUtc="2026-01-23T16:56:00Z">
              <w:r w:rsidRPr="00F72CEA" w:rsidDel="00555CF8">
                <w:rPr>
                  <w:sz w:val="12"/>
                  <w:szCs w:val="12"/>
                </w:rPr>
                <w:delText>Inverse &amp; calibration</w:delText>
              </w:r>
            </w:del>
          </w:p>
        </w:tc>
        <w:tc>
          <w:tcPr>
            <w:tcW w:w="1035" w:type="dxa"/>
            <w:noWrap/>
            <w:hideMark/>
          </w:tcPr>
          <w:p w14:paraId="01B2313B" w14:textId="77777777" w:rsidR="00F72CEA" w:rsidRPr="00F72CEA" w:rsidDel="00555CF8" w:rsidRDefault="00F72CEA" w:rsidP="00F72CEA">
            <w:pPr>
              <w:spacing w:beforeLines="240" w:before="576"/>
              <w:rPr>
                <w:del w:id="5771" w:author="Cao, Ross" w:date="2026-01-23T08:56:00Z" w16du:dateUtc="2026-01-23T16:56:00Z"/>
                <w:sz w:val="12"/>
                <w:szCs w:val="12"/>
              </w:rPr>
            </w:pPr>
            <w:del w:id="5772" w:author="Cao, Ross" w:date="2026-01-23T08:56:00Z" w16du:dateUtc="2026-01-23T16:56:00Z">
              <w:r w:rsidRPr="00F72CEA" w:rsidDel="00555CF8">
                <w:rPr>
                  <w:sz w:val="12"/>
                  <w:szCs w:val="12"/>
                </w:rPr>
                <w:delText>General scientific computing</w:delText>
              </w:r>
            </w:del>
          </w:p>
        </w:tc>
        <w:tc>
          <w:tcPr>
            <w:tcW w:w="326" w:type="dxa"/>
            <w:noWrap/>
            <w:hideMark/>
          </w:tcPr>
          <w:p w14:paraId="2C174807" w14:textId="77777777" w:rsidR="00F72CEA" w:rsidRPr="00F72CEA" w:rsidDel="00555CF8" w:rsidRDefault="00F72CEA" w:rsidP="00F72CEA">
            <w:pPr>
              <w:spacing w:beforeLines="240" w:before="576"/>
              <w:rPr>
                <w:del w:id="5773" w:author="Cao, Ross" w:date="2026-01-23T08:56:00Z" w16du:dateUtc="2026-01-23T16:56:00Z"/>
                <w:sz w:val="12"/>
                <w:szCs w:val="12"/>
              </w:rPr>
            </w:pPr>
            <w:del w:id="5774" w:author="Cao, Ross" w:date="2026-01-23T08:56:00Z" w16du:dateUtc="2026-01-23T16:56:00Z">
              <w:r w:rsidRPr="00F72CEA" w:rsidDel="00555CF8">
                <w:rPr>
                  <w:sz w:val="12"/>
                  <w:szCs w:val="12"/>
                </w:rPr>
                <w:delText>Tang</w:delText>
              </w:r>
            </w:del>
          </w:p>
        </w:tc>
        <w:tc>
          <w:tcPr>
            <w:tcW w:w="3848" w:type="dxa"/>
            <w:noWrap/>
            <w:hideMark/>
          </w:tcPr>
          <w:p w14:paraId="1432F2BD" w14:textId="77777777" w:rsidR="00F72CEA" w:rsidRPr="00F72CEA" w:rsidDel="00555CF8" w:rsidRDefault="00F72CEA" w:rsidP="00F72CEA">
            <w:pPr>
              <w:spacing w:beforeLines="240" w:before="576"/>
              <w:rPr>
                <w:del w:id="5775" w:author="Cao, Ross" w:date="2026-01-23T08:56:00Z" w16du:dateUtc="2026-01-23T16:56:00Z"/>
                <w:sz w:val="12"/>
                <w:szCs w:val="12"/>
              </w:rPr>
            </w:pPr>
            <w:del w:id="5776" w:author="Cao, Ross" w:date="2026-01-23T08:56:00Z" w16du:dateUtc="2026-01-23T16:56:00Z">
              <w:r w:rsidRPr="00F72CEA" w:rsidDel="00555CF8">
                <w:rPr>
                  <w:sz w:val="12"/>
                  <w:szCs w:val="12"/>
                </w:rPr>
                <w:delText>Tang, Meng; Liu, Yimin; Durlofsky, Louis J.</w:delText>
              </w:r>
            </w:del>
          </w:p>
        </w:tc>
        <w:tc>
          <w:tcPr>
            <w:tcW w:w="4265" w:type="dxa"/>
            <w:noWrap/>
            <w:hideMark/>
          </w:tcPr>
          <w:p w14:paraId="0196FE00" w14:textId="77777777" w:rsidR="00F72CEA" w:rsidRPr="00F72CEA" w:rsidDel="00555CF8" w:rsidRDefault="00F72CEA" w:rsidP="00F72CEA">
            <w:pPr>
              <w:spacing w:beforeLines="240" w:before="576"/>
              <w:rPr>
                <w:del w:id="5777" w:author="Cao, Ross" w:date="2026-01-23T08:56:00Z" w16du:dateUtc="2026-01-23T16:56:00Z"/>
                <w:sz w:val="12"/>
                <w:szCs w:val="12"/>
              </w:rPr>
            </w:pPr>
            <w:del w:id="5778" w:author="Cao, Ross" w:date="2026-01-23T08:56:00Z" w16du:dateUtc="2026-01-23T16:56:00Z">
              <w:r w:rsidRPr="00F72CEA" w:rsidDel="00555CF8">
                <w:rPr>
                  <w:sz w:val="12"/>
                  <w:szCs w:val="12"/>
                </w:rPr>
                <w:delText>A deep-learning-based surrogate model for data assimilation in dynamic subsurface flow problems</w:delText>
              </w:r>
            </w:del>
          </w:p>
        </w:tc>
        <w:tc>
          <w:tcPr>
            <w:tcW w:w="1447" w:type="dxa"/>
            <w:noWrap/>
            <w:hideMark/>
          </w:tcPr>
          <w:p w14:paraId="189B0877" w14:textId="77777777" w:rsidR="00F72CEA" w:rsidRPr="00F72CEA" w:rsidDel="00555CF8" w:rsidRDefault="00F72CEA" w:rsidP="00F72CEA">
            <w:pPr>
              <w:spacing w:beforeLines="240" w:before="576"/>
              <w:rPr>
                <w:del w:id="5779" w:author="Cao, Ross" w:date="2026-01-23T08:56:00Z" w16du:dateUtc="2026-01-23T16:56:00Z"/>
                <w:sz w:val="12"/>
                <w:szCs w:val="12"/>
              </w:rPr>
            </w:pPr>
            <w:del w:id="5780" w:author="Cao, Ross" w:date="2026-01-23T08:56:00Z" w16du:dateUtc="2026-01-23T16:56:00Z">
              <w:r w:rsidRPr="00F72CEA" w:rsidDel="00555CF8">
                <w:rPr>
                  <w:sz w:val="12"/>
                  <w:szCs w:val="12"/>
                </w:rPr>
                <w:delText>Journal of Computational Physics</w:delText>
              </w:r>
            </w:del>
          </w:p>
        </w:tc>
      </w:tr>
      <w:tr w:rsidR="00F72CEA" w:rsidRPr="00F72CEA" w:rsidDel="00555CF8" w14:paraId="63B95F11" w14:textId="77777777" w:rsidTr="00F72CEA">
        <w:trPr>
          <w:trHeight w:val="300"/>
          <w:del w:id="5781" w:author="Cao, Ross" w:date="2026-01-23T08:56:00Z"/>
        </w:trPr>
        <w:tc>
          <w:tcPr>
            <w:tcW w:w="291" w:type="dxa"/>
            <w:noWrap/>
            <w:hideMark/>
          </w:tcPr>
          <w:p w14:paraId="3CBA454C" w14:textId="77777777" w:rsidR="00F72CEA" w:rsidRPr="00F72CEA" w:rsidDel="00555CF8" w:rsidRDefault="00F72CEA" w:rsidP="00F72CEA">
            <w:pPr>
              <w:spacing w:beforeLines="240" w:before="576"/>
              <w:rPr>
                <w:del w:id="5782" w:author="Cao, Ross" w:date="2026-01-23T08:56:00Z" w16du:dateUtc="2026-01-23T16:56:00Z"/>
                <w:sz w:val="12"/>
                <w:szCs w:val="12"/>
              </w:rPr>
            </w:pPr>
            <w:del w:id="5783" w:author="Cao, Ross" w:date="2026-01-23T08:56:00Z" w16du:dateUtc="2026-01-23T16:56:00Z">
              <w:r w:rsidRPr="00F72CEA" w:rsidDel="00555CF8">
                <w:rPr>
                  <w:sz w:val="12"/>
                  <w:szCs w:val="12"/>
                </w:rPr>
                <w:delText>2020</w:delText>
              </w:r>
            </w:del>
          </w:p>
        </w:tc>
        <w:tc>
          <w:tcPr>
            <w:tcW w:w="855" w:type="dxa"/>
            <w:noWrap/>
            <w:hideMark/>
          </w:tcPr>
          <w:p w14:paraId="51014FAF" w14:textId="77777777" w:rsidR="00F72CEA" w:rsidRPr="00F72CEA" w:rsidDel="00555CF8" w:rsidRDefault="00F72CEA" w:rsidP="00F72CEA">
            <w:pPr>
              <w:spacing w:beforeLines="240" w:before="576"/>
              <w:rPr>
                <w:del w:id="5784" w:author="Cao, Ross" w:date="2026-01-23T08:56:00Z" w16du:dateUtc="2026-01-23T16:56:00Z"/>
                <w:sz w:val="12"/>
                <w:szCs w:val="12"/>
              </w:rPr>
            </w:pPr>
            <w:del w:id="5785" w:author="Cao, Ross" w:date="2026-01-23T08:56:00Z" w16du:dateUtc="2026-01-23T16:56:00Z">
              <w:r w:rsidRPr="00F72CEA" w:rsidDel="00555CF8">
                <w:rPr>
                  <w:sz w:val="12"/>
                  <w:szCs w:val="12"/>
                </w:rPr>
                <w:delText>Generative models</w:delText>
              </w:r>
            </w:del>
          </w:p>
        </w:tc>
        <w:tc>
          <w:tcPr>
            <w:tcW w:w="893" w:type="dxa"/>
            <w:noWrap/>
            <w:hideMark/>
          </w:tcPr>
          <w:p w14:paraId="3A5AD147" w14:textId="77777777" w:rsidR="00F72CEA" w:rsidRPr="00F72CEA" w:rsidDel="00555CF8" w:rsidRDefault="00F72CEA" w:rsidP="00F72CEA">
            <w:pPr>
              <w:spacing w:beforeLines="240" w:before="576"/>
              <w:rPr>
                <w:del w:id="5786" w:author="Cao, Ross" w:date="2026-01-23T08:56:00Z" w16du:dateUtc="2026-01-23T16:56:00Z"/>
                <w:sz w:val="12"/>
                <w:szCs w:val="12"/>
              </w:rPr>
            </w:pPr>
            <w:del w:id="5787" w:author="Cao, Ross" w:date="2026-01-23T08:56:00Z" w16du:dateUtc="2026-01-23T16:56:00Z">
              <w:r w:rsidRPr="00F72CEA" w:rsidDel="00555CF8">
                <w:rPr>
                  <w:sz w:val="12"/>
                  <w:szCs w:val="12"/>
                </w:rPr>
                <w:delText>Inverse &amp; calibration</w:delText>
              </w:r>
            </w:del>
          </w:p>
        </w:tc>
        <w:tc>
          <w:tcPr>
            <w:tcW w:w="1035" w:type="dxa"/>
            <w:noWrap/>
            <w:hideMark/>
          </w:tcPr>
          <w:p w14:paraId="491B6F6D" w14:textId="77777777" w:rsidR="00F72CEA" w:rsidRPr="00F72CEA" w:rsidDel="00555CF8" w:rsidRDefault="00F72CEA" w:rsidP="00F72CEA">
            <w:pPr>
              <w:spacing w:beforeLines="240" w:before="576"/>
              <w:rPr>
                <w:del w:id="5788" w:author="Cao, Ross" w:date="2026-01-23T08:56:00Z" w16du:dateUtc="2026-01-23T16:56:00Z"/>
                <w:sz w:val="12"/>
                <w:szCs w:val="12"/>
              </w:rPr>
            </w:pPr>
            <w:del w:id="5789" w:author="Cao, Ross" w:date="2026-01-23T08:56:00Z" w16du:dateUtc="2026-01-23T16:56:00Z">
              <w:r w:rsidRPr="00F72CEA" w:rsidDel="00555CF8">
                <w:rPr>
                  <w:sz w:val="12"/>
                  <w:szCs w:val="12"/>
                </w:rPr>
                <w:delText>CO2 storage / geoenergy</w:delText>
              </w:r>
            </w:del>
          </w:p>
        </w:tc>
        <w:tc>
          <w:tcPr>
            <w:tcW w:w="326" w:type="dxa"/>
            <w:noWrap/>
            <w:hideMark/>
          </w:tcPr>
          <w:p w14:paraId="3C8E923F" w14:textId="77777777" w:rsidR="00F72CEA" w:rsidRPr="00F72CEA" w:rsidDel="00555CF8" w:rsidRDefault="00F72CEA" w:rsidP="00F72CEA">
            <w:pPr>
              <w:spacing w:beforeLines="240" w:before="576"/>
              <w:rPr>
                <w:del w:id="5790" w:author="Cao, Ross" w:date="2026-01-23T08:56:00Z" w16du:dateUtc="2026-01-23T16:56:00Z"/>
                <w:sz w:val="12"/>
                <w:szCs w:val="12"/>
              </w:rPr>
            </w:pPr>
            <w:del w:id="5791" w:author="Cao, Ross" w:date="2026-01-23T08:56:00Z" w16du:dateUtc="2026-01-23T16:56:00Z">
              <w:r w:rsidRPr="00F72CEA" w:rsidDel="00555CF8">
                <w:rPr>
                  <w:sz w:val="12"/>
                  <w:szCs w:val="12"/>
                </w:rPr>
                <w:delText>Graham</w:delText>
              </w:r>
            </w:del>
          </w:p>
        </w:tc>
        <w:tc>
          <w:tcPr>
            <w:tcW w:w="3848" w:type="dxa"/>
            <w:noWrap/>
            <w:hideMark/>
          </w:tcPr>
          <w:p w14:paraId="448D5912" w14:textId="77777777" w:rsidR="00F72CEA" w:rsidRPr="00F72CEA" w:rsidDel="00555CF8" w:rsidRDefault="00F72CEA" w:rsidP="00F72CEA">
            <w:pPr>
              <w:spacing w:beforeLines="240" w:before="576"/>
              <w:rPr>
                <w:del w:id="5792" w:author="Cao, Ross" w:date="2026-01-23T08:56:00Z" w16du:dateUtc="2026-01-23T16:56:00Z"/>
                <w:sz w:val="12"/>
                <w:szCs w:val="12"/>
              </w:rPr>
            </w:pPr>
            <w:del w:id="5793" w:author="Cao, Ross" w:date="2026-01-23T08:56:00Z" w16du:dateUtc="2026-01-23T16:56:00Z">
              <w:r w:rsidRPr="00F72CEA" w:rsidDel="00555CF8">
                <w:rPr>
                  <w:sz w:val="12"/>
                  <w:szCs w:val="12"/>
                </w:rPr>
                <w:delText>Graham, Gavin H; Chen, Yan</w:delText>
              </w:r>
            </w:del>
          </w:p>
        </w:tc>
        <w:tc>
          <w:tcPr>
            <w:tcW w:w="4265" w:type="dxa"/>
            <w:noWrap/>
            <w:hideMark/>
          </w:tcPr>
          <w:p w14:paraId="7D9EEDBD" w14:textId="77777777" w:rsidR="00F72CEA" w:rsidRPr="00F72CEA" w:rsidDel="00555CF8" w:rsidRDefault="00F72CEA" w:rsidP="00F72CEA">
            <w:pPr>
              <w:spacing w:beforeLines="240" w:before="576"/>
              <w:rPr>
                <w:del w:id="5794" w:author="Cao, Ross" w:date="2026-01-23T08:56:00Z" w16du:dateUtc="2026-01-23T16:56:00Z"/>
                <w:sz w:val="12"/>
                <w:szCs w:val="12"/>
              </w:rPr>
            </w:pPr>
            <w:del w:id="5795" w:author="Cao, Ross" w:date="2026-01-23T08:56:00Z" w16du:dateUtc="2026-01-23T16:56:00Z">
              <w:r w:rsidRPr="00F72CEA" w:rsidDel="00555CF8">
                <w:rPr>
                  <w:sz w:val="12"/>
                  <w:szCs w:val="12"/>
                </w:rPr>
                <w:delText>Bayesian inversion of generative models for geologic storage of carbon dioxide</w:delText>
              </w:r>
            </w:del>
          </w:p>
        </w:tc>
        <w:tc>
          <w:tcPr>
            <w:tcW w:w="1447" w:type="dxa"/>
            <w:noWrap/>
            <w:hideMark/>
          </w:tcPr>
          <w:p w14:paraId="55136292" w14:textId="77777777" w:rsidR="00F72CEA" w:rsidRPr="00F72CEA" w:rsidDel="00555CF8" w:rsidRDefault="00F72CEA" w:rsidP="00F72CEA">
            <w:pPr>
              <w:spacing w:beforeLines="240" w:before="576"/>
              <w:rPr>
                <w:del w:id="5796" w:author="Cao, Ross" w:date="2026-01-23T08:56:00Z" w16du:dateUtc="2026-01-23T16:56:00Z"/>
                <w:sz w:val="12"/>
                <w:szCs w:val="12"/>
              </w:rPr>
            </w:pPr>
            <w:del w:id="5797" w:author="Cao, Ross" w:date="2026-01-23T08:56:00Z" w16du:dateUtc="2026-01-23T16:56:00Z">
              <w:r w:rsidRPr="00F72CEA" w:rsidDel="00555CF8">
                <w:rPr>
                  <w:sz w:val="12"/>
                  <w:szCs w:val="12"/>
                </w:rPr>
                <w:delText>arXiv preprint arXiv:2001.04829</w:delText>
              </w:r>
            </w:del>
          </w:p>
        </w:tc>
      </w:tr>
      <w:tr w:rsidR="00F72CEA" w:rsidRPr="00F72CEA" w:rsidDel="00555CF8" w14:paraId="5E31FF32" w14:textId="77777777" w:rsidTr="00F72CEA">
        <w:trPr>
          <w:trHeight w:val="300"/>
          <w:del w:id="5798" w:author="Cao, Ross" w:date="2026-01-23T08:56:00Z"/>
        </w:trPr>
        <w:tc>
          <w:tcPr>
            <w:tcW w:w="291" w:type="dxa"/>
            <w:noWrap/>
            <w:hideMark/>
          </w:tcPr>
          <w:p w14:paraId="5980FBD2" w14:textId="77777777" w:rsidR="00F72CEA" w:rsidRPr="00F72CEA" w:rsidDel="00555CF8" w:rsidRDefault="00F72CEA" w:rsidP="00F72CEA">
            <w:pPr>
              <w:spacing w:beforeLines="240" w:before="576"/>
              <w:rPr>
                <w:del w:id="5799" w:author="Cao, Ross" w:date="2026-01-23T08:56:00Z" w16du:dateUtc="2026-01-23T16:56:00Z"/>
                <w:sz w:val="12"/>
                <w:szCs w:val="12"/>
              </w:rPr>
            </w:pPr>
            <w:del w:id="5800" w:author="Cao, Ross" w:date="2026-01-23T08:56:00Z" w16du:dateUtc="2026-01-23T16:56:00Z">
              <w:r w:rsidRPr="00F72CEA" w:rsidDel="00555CF8">
                <w:rPr>
                  <w:sz w:val="12"/>
                  <w:szCs w:val="12"/>
                </w:rPr>
                <w:delText>2021</w:delText>
              </w:r>
            </w:del>
          </w:p>
        </w:tc>
        <w:tc>
          <w:tcPr>
            <w:tcW w:w="855" w:type="dxa"/>
            <w:noWrap/>
            <w:hideMark/>
          </w:tcPr>
          <w:p w14:paraId="44498FAA" w14:textId="77777777" w:rsidR="00F72CEA" w:rsidRPr="00F72CEA" w:rsidDel="00555CF8" w:rsidRDefault="00F72CEA" w:rsidP="00F72CEA">
            <w:pPr>
              <w:spacing w:beforeLines="240" w:before="576"/>
              <w:rPr>
                <w:del w:id="5801" w:author="Cao, Ross" w:date="2026-01-23T08:56:00Z" w16du:dateUtc="2026-01-23T16:56:00Z"/>
                <w:sz w:val="12"/>
                <w:szCs w:val="12"/>
              </w:rPr>
            </w:pPr>
            <w:del w:id="5802" w:author="Cao, Ross" w:date="2026-01-23T08:56:00Z" w16du:dateUtc="2026-01-23T16:56:00Z">
              <w:r w:rsidRPr="00F72CEA" w:rsidDel="00555CF8">
                <w:rPr>
                  <w:sz w:val="12"/>
                  <w:szCs w:val="12"/>
                </w:rPr>
                <w:delText>Regression &amp; classical surrogates</w:delText>
              </w:r>
            </w:del>
          </w:p>
        </w:tc>
        <w:tc>
          <w:tcPr>
            <w:tcW w:w="893" w:type="dxa"/>
            <w:noWrap/>
            <w:hideMark/>
          </w:tcPr>
          <w:p w14:paraId="55194792" w14:textId="77777777" w:rsidR="00F72CEA" w:rsidRPr="00F72CEA" w:rsidDel="00555CF8" w:rsidRDefault="00F72CEA" w:rsidP="00F72CEA">
            <w:pPr>
              <w:spacing w:beforeLines="240" w:before="576"/>
              <w:rPr>
                <w:del w:id="5803" w:author="Cao, Ross" w:date="2026-01-23T08:56:00Z" w16du:dateUtc="2026-01-23T16:56:00Z"/>
                <w:sz w:val="12"/>
                <w:szCs w:val="12"/>
              </w:rPr>
            </w:pPr>
            <w:del w:id="5804" w:author="Cao, Ross" w:date="2026-01-23T08:56:00Z" w16du:dateUtc="2026-01-23T16:56:00Z">
              <w:r w:rsidRPr="00F72CEA" w:rsidDel="00555CF8">
                <w:rPr>
                  <w:sz w:val="12"/>
                  <w:szCs w:val="12"/>
                </w:rPr>
                <w:delText>Design &amp; optimization</w:delText>
              </w:r>
            </w:del>
          </w:p>
        </w:tc>
        <w:tc>
          <w:tcPr>
            <w:tcW w:w="1035" w:type="dxa"/>
            <w:noWrap/>
            <w:hideMark/>
          </w:tcPr>
          <w:p w14:paraId="45DB8B93" w14:textId="77777777" w:rsidR="00F72CEA" w:rsidRPr="00F72CEA" w:rsidDel="00555CF8" w:rsidRDefault="00F72CEA" w:rsidP="00F72CEA">
            <w:pPr>
              <w:spacing w:beforeLines="240" w:before="576"/>
              <w:rPr>
                <w:del w:id="5805" w:author="Cao, Ross" w:date="2026-01-23T08:56:00Z" w16du:dateUtc="2026-01-23T16:56:00Z"/>
                <w:sz w:val="12"/>
                <w:szCs w:val="12"/>
              </w:rPr>
            </w:pPr>
            <w:del w:id="5806" w:author="Cao, Ross" w:date="2026-01-23T08:56:00Z" w16du:dateUtc="2026-01-23T16:56:00Z">
              <w:r w:rsidRPr="00F72CEA" w:rsidDel="00555CF8">
                <w:rPr>
                  <w:sz w:val="12"/>
                  <w:szCs w:val="12"/>
                </w:rPr>
                <w:delText>Contaminant hydrogeology / remediation</w:delText>
              </w:r>
            </w:del>
          </w:p>
        </w:tc>
        <w:tc>
          <w:tcPr>
            <w:tcW w:w="326" w:type="dxa"/>
            <w:noWrap/>
            <w:hideMark/>
          </w:tcPr>
          <w:p w14:paraId="12865096" w14:textId="77777777" w:rsidR="00F72CEA" w:rsidRPr="00F72CEA" w:rsidDel="00555CF8" w:rsidRDefault="00F72CEA" w:rsidP="00F72CEA">
            <w:pPr>
              <w:spacing w:beforeLines="240" w:before="576"/>
              <w:rPr>
                <w:del w:id="5807" w:author="Cao, Ross" w:date="2026-01-23T08:56:00Z" w16du:dateUtc="2026-01-23T16:56:00Z"/>
                <w:sz w:val="12"/>
                <w:szCs w:val="12"/>
              </w:rPr>
            </w:pPr>
            <w:del w:id="5808" w:author="Cao, Ross" w:date="2026-01-23T08:56:00Z" w16du:dateUtc="2026-01-23T16:56:00Z">
              <w:r w:rsidRPr="00F72CEA" w:rsidDel="00555CF8">
                <w:rPr>
                  <w:sz w:val="12"/>
                  <w:szCs w:val="12"/>
                </w:rPr>
                <w:delText>Shams</w:delText>
              </w:r>
            </w:del>
          </w:p>
        </w:tc>
        <w:tc>
          <w:tcPr>
            <w:tcW w:w="3848" w:type="dxa"/>
            <w:noWrap/>
            <w:hideMark/>
          </w:tcPr>
          <w:p w14:paraId="45CE3739" w14:textId="77777777" w:rsidR="00F72CEA" w:rsidRPr="00F72CEA" w:rsidDel="00555CF8" w:rsidRDefault="00F72CEA" w:rsidP="00F72CEA">
            <w:pPr>
              <w:spacing w:beforeLines="240" w:before="576"/>
              <w:rPr>
                <w:del w:id="5809" w:author="Cao, Ross" w:date="2026-01-23T08:56:00Z" w16du:dateUtc="2026-01-23T16:56:00Z"/>
                <w:sz w:val="12"/>
                <w:szCs w:val="12"/>
              </w:rPr>
            </w:pPr>
            <w:del w:id="5810" w:author="Cao, Ross" w:date="2026-01-23T08:56:00Z" w16du:dateUtc="2026-01-23T16:56:00Z">
              <w:r w:rsidRPr="00F72CEA" w:rsidDel="00555CF8">
                <w:rPr>
                  <w:sz w:val="12"/>
                  <w:szCs w:val="12"/>
                </w:rPr>
                <w:delText>Shams, Reza; Alimohammadi, Saeed; Yazdi, Jafar</w:delText>
              </w:r>
            </w:del>
          </w:p>
        </w:tc>
        <w:tc>
          <w:tcPr>
            <w:tcW w:w="4265" w:type="dxa"/>
            <w:noWrap/>
            <w:hideMark/>
          </w:tcPr>
          <w:p w14:paraId="13297068" w14:textId="77777777" w:rsidR="00F72CEA" w:rsidRPr="00F72CEA" w:rsidDel="00555CF8" w:rsidRDefault="00F72CEA" w:rsidP="00F72CEA">
            <w:pPr>
              <w:spacing w:beforeLines="240" w:before="576"/>
              <w:rPr>
                <w:del w:id="5811" w:author="Cao, Ross" w:date="2026-01-23T08:56:00Z" w16du:dateUtc="2026-01-23T16:56:00Z"/>
                <w:sz w:val="12"/>
                <w:szCs w:val="12"/>
              </w:rPr>
            </w:pPr>
            <w:del w:id="5812" w:author="Cao, Ross" w:date="2026-01-23T08:56:00Z" w16du:dateUtc="2026-01-23T16:56:00Z">
              <w:r w:rsidRPr="00F72CEA" w:rsidDel="00555CF8">
                <w:rPr>
                  <w:sz w:val="12"/>
                  <w:szCs w:val="12"/>
                </w:rPr>
                <w:delText>Optimizing surfactant-enhanced aquifer remediation based on Gaussian process surrogate model in DNAPL-contaminated sites considering different wells patterns</w:delText>
              </w:r>
            </w:del>
          </w:p>
        </w:tc>
        <w:tc>
          <w:tcPr>
            <w:tcW w:w="1447" w:type="dxa"/>
            <w:noWrap/>
            <w:hideMark/>
          </w:tcPr>
          <w:p w14:paraId="37CA126F" w14:textId="77777777" w:rsidR="00F72CEA" w:rsidRPr="00F72CEA" w:rsidDel="00555CF8" w:rsidRDefault="00F72CEA" w:rsidP="00F72CEA">
            <w:pPr>
              <w:spacing w:beforeLines="240" w:before="576"/>
              <w:rPr>
                <w:del w:id="5813" w:author="Cao, Ross" w:date="2026-01-23T08:56:00Z" w16du:dateUtc="2026-01-23T16:56:00Z"/>
                <w:sz w:val="12"/>
                <w:szCs w:val="12"/>
              </w:rPr>
            </w:pPr>
            <w:del w:id="5814" w:author="Cao, Ross" w:date="2026-01-23T08:56:00Z" w16du:dateUtc="2026-01-23T16:56:00Z">
              <w:r w:rsidRPr="00F72CEA" w:rsidDel="00555CF8">
                <w:rPr>
                  <w:sz w:val="12"/>
                  <w:szCs w:val="12"/>
                </w:rPr>
                <w:delText>Groundwater for Sustainable Development</w:delText>
              </w:r>
            </w:del>
          </w:p>
        </w:tc>
      </w:tr>
      <w:tr w:rsidR="00F72CEA" w:rsidRPr="00F72CEA" w:rsidDel="00555CF8" w14:paraId="16ABDED8" w14:textId="77777777" w:rsidTr="00F72CEA">
        <w:trPr>
          <w:trHeight w:val="300"/>
          <w:del w:id="5815" w:author="Cao, Ross" w:date="2026-01-23T08:56:00Z"/>
        </w:trPr>
        <w:tc>
          <w:tcPr>
            <w:tcW w:w="291" w:type="dxa"/>
            <w:noWrap/>
            <w:hideMark/>
          </w:tcPr>
          <w:p w14:paraId="3F17F6F5" w14:textId="77777777" w:rsidR="00F72CEA" w:rsidRPr="00F72CEA" w:rsidDel="00555CF8" w:rsidRDefault="00F72CEA" w:rsidP="00F72CEA">
            <w:pPr>
              <w:spacing w:beforeLines="240" w:before="576"/>
              <w:rPr>
                <w:del w:id="5816" w:author="Cao, Ross" w:date="2026-01-23T08:56:00Z" w16du:dateUtc="2026-01-23T16:56:00Z"/>
                <w:sz w:val="12"/>
                <w:szCs w:val="12"/>
              </w:rPr>
            </w:pPr>
            <w:del w:id="5817" w:author="Cao, Ross" w:date="2026-01-23T08:56:00Z" w16du:dateUtc="2026-01-23T16:56:00Z">
              <w:r w:rsidRPr="00F72CEA" w:rsidDel="00555CF8">
                <w:rPr>
                  <w:sz w:val="12"/>
                  <w:szCs w:val="12"/>
                </w:rPr>
                <w:delText>2021</w:delText>
              </w:r>
            </w:del>
          </w:p>
        </w:tc>
        <w:tc>
          <w:tcPr>
            <w:tcW w:w="855" w:type="dxa"/>
            <w:noWrap/>
            <w:hideMark/>
          </w:tcPr>
          <w:p w14:paraId="1569EE06" w14:textId="77777777" w:rsidR="00F72CEA" w:rsidRPr="00F72CEA" w:rsidDel="00555CF8" w:rsidRDefault="00F72CEA" w:rsidP="00F72CEA">
            <w:pPr>
              <w:spacing w:beforeLines="240" w:before="576"/>
              <w:rPr>
                <w:del w:id="5818" w:author="Cao, Ross" w:date="2026-01-23T08:56:00Z" w16du:dateUtc="2026-01-23T16:56:00Z"/>
                <w:sz w:val="12"/>
                <w:szCs w:val="12"/>
              </w:rPr>
            </w:pPr>
            <w:del w:id="5819" w:author="Cao, Ross" w:date="2026-01-23T08:56:00Z" w16du:dateUtc="2026-01-23T16:56:00Z">
              <w:r w:rsidRPr="00F72CEA" w:rsidDel="00555CF8">
                <w:rPr>
                  <w:sz w:val="12"/>
                  <w:szCs w:val="12"/>
                </w:rPr>
                <w:delText>Regression &amp; classical surrogates</w:delText>
              </w:r>
            </w:del>
          </w:p>
        </w:tc>
        <w:tc>
          <w:tcPr>
            <w:tcW w:w="893" w:type="dxa"/>
            <w:noWrap/>
            <w:hideMark/>
          </w:tcPr>
          <w:p w14:paraId="1BDD0791" w14:textId="77777777" w:rsidR="00F72CEA" w:rsidRPr="00F72CEA" w:rsidDel="00555CF8" w:rsidRDefault="00F72CEA" w:rsidP="00F72CEA">
            <w:pPr>
              <w:spacing w:beforeLines="240" w:before="576"/>
              <w:rPr>
                <w:del w:id="5820" w:author="Cao, Ross" w:date="2026-01-23T08:56:00Z" w16du:dateUtc="2026-01-23T16:56:00Z"/>
                <w:sz w:val="12"/>
                <w:szCs w:val="12"/>
              </w:rPr>
            </w:pPr>
            <w:del w:id="5821" w:author="Cao, Ross" w:date="2026-01-23T08:56:00Z" w16du:dateUtc="2026-01-23T16:56:00Z">
              <w:r w:rsidRPr="00F72CEA" w:rsidDel="00555CF8">
                <w:rPr>
                  <w:sz w:val="12"/>
                  <w:szCs w:val="12"/>
                </w:rPr>
                <w:delText>Design &amp; optimization</w:delText>
              </w:r>
            </w:del>
          </w:p>
        </w:tc>
        <w:tc>
          <w:tcPr>
            <w:tcW w:w="1035" w:type="dxa"/>
            <w:noWrap/>
            <w:hideMark/>
          </w:tcPr>
          <w:p w14:paraId="0977FFAD" w14:textId="77777777" w:rsidR="00F72CEA" w:rsidRPr="00F72CEA" w:rsidDel="00555CF8" w:rsidRDefault="00F72CEA" w:rsidP="00F72CEA">
            <w:pPr>
              <w:spacing w:beforeLines="240" w:before="576"/>
              <w:rPr>
                <w:del w:id="5822" w:author="Cao, Ross" w:date="2026-01-23T08:56:00Z" w16du:dateUtc="2026-01-23T16:56:00Z"/>
                <w:sz w:val="12"/>
                <w:szCs w:val="12"/>
              </w:rPr>
            </w:pPr>
            <w:del w:id="5823" w:author="Cao, Ross" w:date="2026-01-23T08:56:00Z" w16du:dateUtc="2026-01-23T16:56:00Z">
              <w:r w:rsidRPr="00F72CEA" w:rsidDel="00555CF8">
                <w:rPr>
                  <w:sz w:val="12"/>
                  <w:szCs w:val="12"/>
                </w:rPr>
                <w:delText>Contaminant hydrogeology / remediation</w:delText>
              </w:r>
            </w:del>
          </w:p>
        </w:tc>
        <w:tc>
          <w:tcPr>
            <w:tcW w:w="326" w:type="dxa"/>
            <w:noWrap/>
            <w:hideMark/>
          </w:tcPr>
          <w:p w14:paraId="5B983396" w14:textId="77777777" w:rsidR="00F72CEA" w:rsidRPr="00F72CEA" w:rsidDel="00555CF8" w:rsidRDefault="00F72CEA" w:rsidP="00F72CEA">
            <w:pPr>
              <w:spacing w:beforeLines="240" w:before="576"/>
              <w:rPr>
                <w:del w:id="5824" w:author="Cao, Ross" w:date="2026-01-23T08:56:00Z" w16du:dateUtc="2026-01-23T16:56:00Z"/>
                <w:sz w:val="12"/>
                <w:szCs w:val="12"/>
              </w:rPr>
            </w:pPr>
            <w:del w:id="5825" w:author="Cao, Ross" w:date="2026-01-23T08:56:00Z" w16du:dateUtc="2026-01-23T16:56:00Z">
              <w:r w:rsidRPr="00F72CEA" w:rsidDel="00555CF8">
                <w:rPr>
                  <w:sz w:val="12"/>
                  <w:szCs w:val="12"/>
                </w:rPr>
                <w:delText>Vali</w:delText>
              </w:r>
            </w:del>
          </w:p>
        </w:tc>
        <w:tc>
          <w:tcPr>
            <w:tcW w:w="3848" w:type="dxa"/>
            <w:noWrap/>
            <w:hideMark/>
          </w:tcPr>
          <w:p w14:paraId="78FFF3FB" w14:textId="77777777" w:rsidR="00F72CEA" w:rsidRPr="00F72CEA" w:rsidDel="00555CF8" w:rsidRDefault="00F72CEA" w:rsidP="00F72CEA">
            <w:pPr>
              <w:spacing w:beforeLines="240" w:before="576"/>
              <w:rPr>
                <w:del w:id="5826" w:author="Cao, Ross" w:date="2026-01-23T08:56:00Z" w16du:dateUtc="2026-01-23T16:56:00Z"/>
                <w:sz w:val="12"/>
                <w:szCs w:val="12"/>
              </w:rPr>
            </w:pPr>
            <w:del w:id="5827" w:author="Cao, Ross" w:date="2026-01-23T08:56:00Z" w16du:dateUtc="2026-01-23T16:56:00Z">
              <w:r w:rsidRPr="00F72CEA" w:rsidDel="00555CF8">
                <w:rPr>
                  <w:sz w:val="12"/>
                  <w:szCs w:val="12"/>
                </w:rPr>
                <w:delText>Vali, Majid; Zare, Mohammad; Razavi, Saman</w:delText>
              </w:r>
            </w:del>
          </w:p>
        </w:tc>
        <w:tc>
          <w:tcPr>
            <w:tcW w:w="4265" w:type="dxa"/>
            <w:noWrap/>
            <w:hideMark/>
          </w:tcPr>
          <w:p w14:paraId="0E3FD302" w14:textId="77777777" w:rsidR="00F72CEA" w:rsidRPr="00F72CEA" w:rsidDel="00555CF8" w:rsidRDefault="00F72CEA" w:rsidP="00F72CEA">
            <w:pPr>
              <w:spacing w:beforeLines="240" w:before="576"/>
              <w:rPr>
                <w:del w:id="5828" w:author="Cao, Ross" w:date="2026-01-23T08:56:00Z" w16du:dateUtc="2026-01-23T16:56:00Z"/>
                <w:sz w:val="12"/>
                <w:szCs w:val="12"/>
              </w:rPr>
            </w:pPr>
            <w:del w:id="5829" w:author="Cao, Ross" w:date="2026-01-23T08:56:00Z" w16du:dateUtc="2026-01-23T16:56:00Z">
              <w:r w:rsidRPr="00F72CEA" w:rsidDel="00555CF8">
                <w:rPr>
                  <w:sz w:val="12"/>
                  <w:szCs w:val="12"/>
                </w:rPr>
                <w:delText>Automatic clustering-based surrogate-assisted genetic algorithm for groundwater remediation system design</w:delText>
              </w:r>
            </w:del>
          </w:p>
        </w:tc>
        <w:tc>
          <w:tcPr>
            <w:tcW w:w="1447" w:type="dxa"/>
            <w:noWrap/>
            <w:hideMark/>
          </w:tcPr>
          <w:p w14:paraId="418E99B7" w14:textId="77777777" w:rsidR="00F72CEA" w:rsidRPr="00F72CEA" w:rsidDel="00555CF8" w:rsidRDefault="00F72CEA" w:rsidP="00F72CEA">
            <w:pPr>
              <w:spacing w:beforeLines="240" w:before="576"/>
              <w:rPr>
                <w:del w:id="5830" w:author="Cao, Ross" w:date="2026-01-23T08:56:00Z" w16du:dateUtc="2026-01-23T16:56:00Z"/>
                <w:sz w:val="12"/>
                <w:szCs w:val="12"/>
              </w:rPr>
            </w:pPr>
            <w:del w:id="5831" w:author="Cao, Ross" w:date="2026-01-23T08:56:00Z" w16du:dateUtc="2026-01-23T16:56:00Z">
              <w:r w:rsidRPr="00F72CEA" w:rsidDel="00555CF8">
                <w:rPr>
                  <w:sz w:val="12"/>
                  <w:szCs w:val="12"/>
                </w:rPr>
                <w:delText>Journal of Hydrology</w:delText>
              </w:r>
            </w:del>
          </w:p>
        </w:tc>
      </w:tr>
      <w:tr w:rsidR="00F72CEA" w:rsidRPr="00F72CEA" w:rsidDel="00555CF8" w14:paraId="5407E8F7" w14:textId="77777777" w:rsidTr="00F72CEA">
        <w:trPr>
          <w:trHeight w:val="300"/>
          <w:del w:id="5832" w:author="Cao, Ross" w:date="2026-01-23T08:56:00Z"/>
        </w:trPr>
        <w:tc>
          <w:tcPr>
            <w:tcW w:w="291" w:type="dxa"/>
            <w:noWrap/>
            <w:hideMark/>
          </w:tcPr>
          <w:p w14:paraId="5A90C462" w14:textId="77777777" w:rsidR="00F72CEA" w:rsidRPr="00F72CEA" w:rsidDel="00555CF8" w:rsidRDefault="00F72CEA" w:rsidP="00F72CEA">
            <w:pPr>
              <w:spacing w:beforeLines="240" w:before="576"/>
              <w:rPr>
                <w:del w:id="5833" w:author="Cao, Ross" w:date="2026-01-23T08:56:00Z" w16du:dateUtc="2026-01-23T16:56:00Z"/>
                <w:sz w:val="12"/>
                <w:szCs w:val="12"/>
              </w:rPr>
            </w:pPr>
            <w:del w:id="5834" w:author="Cao, Ross" w:date="2026-01-23T08:56:00Z" w16du:dateUtc="2026-01-23T16:56:00Z">
              <w:r w:rsidRPr="00F72CEA" w:rsidDel="00555CF8">
                <w:rPr>
                  <w:sz w:val="12"/>
                  <w:szCs w:val="12"/>
                </w:rPr>
                <w:delText>2021</w:delText>
              </w:r>
            </w:del>
          </w:p>
        </w:tc>
        <w:tc>
          <w:tcPr>
            <w:tcW w:w="855" w:type="dxa"/>
            <w:noWrap/>
            <w:hideMark/>
          </w:tcPr>
          <w:p w14:paraId="7ECABB1D" w14:textId="77777777" w:rsidR="00F72CEA" w:rsidRPr="00F72CEA" w:rsidDel="00555CF8" w:rsidRDefault="00F72CEA" w:rsidP="00F72CEA">
            <w:pPr>
              <w:spacing w:beforeLines="240" w:before="576"/>
              <w:rPr>
                <w:del w:id="5835" w:author="Cao, Ross" w:date="2026-01-23T08:56:00Z" w16du:dateUtc="2026-01-23T16:56:00Z"/>
                <w:sz w:val="12"/>
                <w:szCs w:val="12"/>
              </w:rPr>
            </w:pPr>
            <w:del w:id="5836" w:author="Cao, Ross" w:date="2026-01-23T08:56:00Z" w16du:dateUtc="2026-01-23T16:56:00Z">
              <w:r w:rsidRPr="00F72CEA" w:rsidDel="00555CF8">
                <w:rPr>
                  <w:sz w:val="12"/>
                  <w:szCs w:val="12"/>
                </w:rPr>
                <w:delText>Conv encoder-decoder</w:delText>
              </w:r>
            </w:del>
          </w:p>
        </w:tc>
        <w:tc>
          <w:tcPr>
            <w:tcW w:w="893" w:type="dxa"/>
            <w:noWrap/>
            <w:hideMark/>
          </w:tcPr>
          <w:p w14:paraId="42794DBB" w14:textId="77777777" w:rsidR="00F72CEA" w:rsidRPr="00F72CEA" w:rsidDel="00555CF8" w:rsidRDefault="00F72CEA" w:rsidP="00F72CEA">
            <w:pPr>
              <w:spacing w:beforeLines="240" w:before="576"/>
              <w:rPr>
                <w:del w:id="5837" w:author="Cao, Ross" w:date="2026-01-23T08:56:00Z" w16du:dateUtc="2026-01-23T16:56:00Z"/>
                <w:sz w:val="12"/>
                <w:szCs w:val="12"/>
              </w:rPr>
            </w:pPr>
            <w:del w:id="5838" w:author="Cao, Ross" w:date="2026-01-23T08:56:00Z" w16du:dateUtc="2026-01-23T16:56:00Z">
              <w:r w:rsidRPr="00F72CEA" w:rsidDel="00555CF8">
                <w:rPr>
                  <w:sz w:val="12"/>
                  <w:szCs w:val="12"/>
                </w:rPr>
                <w:delText>Forward emulation</w:delText>
              </w:r>
            </w:del>
          </w:p>
        </w:tc>
        <w:tc>
          <w:tcPr>
            <w:tcW w:w="1035" w:type="dxa"/>
            <w:noWrap/>
            <w:hideMark/>
          </w:tcPr>
          <w:p w14:paraId="42A7E510" w14:textId="77777777" w:rsidR="00F72CEA" w:rsidRPr="00F72CEA" w:rsidDel="00555CF8" w:rsidRDefault="00F72CEA" w:rsidP="00F72CEA">
            <w:pPr>
              <w:spacing w:beforeLines="240" w:before="576"/>
              <w:rPr>
                <w:del w:id="5839" w:author="Cao, Ross" w:date="2026-01-23T08:56:00Z" w16du:dateUtc="2026-01-23T16:56:00Z"/>
                <w:sz w:val="12"/>
                <w:szCs w:val="12"/>
              </w:rPr>
            </w:pPr>
            <w:del w:id="5840" w:author="Cao, Ross" w:date="2026-01-23T08:56:00Z" w16du:dateUtc="2026-01-23T16:56:00Z">
              <w:r w:rsidRPr="00F72CEA" w:rsidDel="00555CF8">
                <w:rPr>
                  <w:sz w:val="12"/>
                  <w:szCs w:val="12"/>
                </w:rPr>
                <w:delText>Contaminant hydrogeology / remediation</w:delText>
              </w:r>
            </w:del>
          </w:p>
        </w:tc>
        <w:tc>
          <w:tcPr>
            <w:tcW w:w="326" w:type="dxa"/>
            <w:noWrap/>
            <w:hideMark/>
          </w:tcPr>
          <w:p w14:paraId="3E0B6064" w14:textId="77777777" w:rsidR="00F72CEA" w:rsidRPr="00F72CEA" w:rsidDel="00555CF8" w:rsidRDefault="00F72CEA" w:rsidP="00F72CEA">
            <w:pPr>
              <w:spacing w:beforeLines="240" w:before="576"/>
              <w:rPr>
                <w:del w:id="5841" w:author="Cao, Ross" w:date="2026-01-23T08:56:00Z" w16du:dateUtc="2026-01-23T16:56:00Z"/>
                <w:sz w:val="12"/>
                <w:szCs w:val="12"/>
              </w:rPr>
            </w:pPr>
            <w:del w:id="5842" w:author="Cao, Ross" w:date="2026-01-23T08:56:00Z" w16du:dateUtc="2026-01-23T16:56:00Z">
              <w:r w:rsidRPr="00F72CEA" w:rsidDel="00555CF8">
                <w:rPr>
                  <w:sz w:val="12"/>
                  <w:szCs w:val="12"/>
                </w:rPr>
                <w:delText>Jiang</w:delText>
              </w:r>
            </w:del>
          </w:p>
        </w:tc>
        <w:tc>
          <w:tcPr>
            <w:tcW w:w="3848" w:type="dxa"/>
            <w:noWrap/>
            <w:hideMark/>
          </w:tcPr>
          <w:p w14:paraId="557DC467" w14:textId="77777777" w:rsidR="00F72CEA" w:rsidRPr="00F72CEA" w:rsidDel="00555CF8" w:rsidRDefault="00F72CEA" w:rsidP="00F72CEA">
            <w:pPr>
              <w:spacing w:beforeLines="240" w:before="576"/>
              <w:rPr>
                <w:del w:id="5843" w:author="Cao, Ross" w:date="2026-01-23T08:56:00Z" w16du:dateUtc="2026-01-23T16:56:00Z"/>
                <w:sz w:val="12"/>
                <w:szCs w:val="12"/>
              </w:rPr>
            </w:pPr>
            <w:del w:id="5844" w:author="Cao, Ross" w:date="2026-01-23T08:56:00Z" w16du:dateUtc="2026-01-23T16:56:00Z">
              <w:r w:rsidRPr="00F72CEA" w:rsidDel="00555CF8">
                <w:rPr>
                  <w:sz w:val="12"/>
                  <w:szCs w:val="12"/>
                </w:rPr>
                <w:delText>Jiang, Zhihao; Tahmasebi, Pejman; Mao, Zhiqiang</w:delText>
              </w:r>
            </w:del>
          </w:p>
        </w:tc>
        <w:tc>
          <w:tcPr>
            <w:tcW w:w="4265" w:type="dxa"/>
            <w:noWrap/>
            <w:hideMark/>
          </w:tcPr>
          <w:p w14:paraId="54E488B8" w14:textId="77777777" w:rsidR="00F72CEA" w:rsidRPr="00F72CEA" w:rsidDel="00555CF8" w:rsidRDefault="00F72CEA" w:rsidP="00F72CEA">
            <w:pPr>
              <w:spacing w:beforeLines="240" w:before="576"/>
              <w:rPr>
                <w:del w:id="5845" w:author="Cao, Ross" w:date="2026-01-23T08:56:00Z" w16du:dateUtc="2026-01-23T16:56:00Z"/>
                <w:sz w:val="12"/>
                <w:szCs w:val="12"/>
              </w:rPr>
            </w:pPr>
            <w:del w:id="5846" w:author="Cao, Ross" w:date="2026-01-23T08:56:00Z" w16du:dateUtc="2026-01-23T16:56:00Z">
              <w:r w:rsidRPr="00F72CEA" w:rsidDel="00555CF8">
                <w:rPr>
                  <w:sz w:val="12"/>
                  <w:szCs w:val="12"/>
                </w:rPr>
                <w:delText>Deep residual U-net convolution neural networks with autoregressive strategy for fluid flow predictions in large-scale geosystems</w:delText>
              </w:r>
            </w:del>
          </w:p>
        </w:tc>
        <w:tc>
          <w:tcPr>
            <w:tcW w:w="1447" w:type="dxa"/>
            <w:noWrap/>
            <w:hideMark/>
          </w:tcPr>
          <w:p w14:paraId="5E5DEADC" w14:textId="77777777" w:rsidR="00F72CEA" w:rsidRPr="00F72CEA" w:rsidDel="00555CF8" w:rsidRDefault="00F72CEA" w:rsidP="00F72CEA">
            <w:pPr>
              <w:spacing w:beforeLines="240" w:before="576"/>
              <w:rPr>
                <w:del w:id="5847" w:author="Cao, Ross" w:date="2026-01-23T08:56:00Z" w16du:dateUtc="2026-01-23T16:56:00Z"/>
                <w:sz w:val="12"/>
                <w:szCs w:val="12"/>
              </w:rPr>
            </w:pPr>
            <w:del w:id="5848" w:author="Cao, Ross" w:date="2026-01-23T08:56:00Z" w16du:dateUtc="2026-01-23T16:56:00Z">
              <w:r w:rsidRPr="00F72CEA" w:rsidDel="00555CF8">
                <w:rPr>
                  <w:sz w:val="12"/>
                  <w:szCs w:val="12"/>
                </w:rPr>
                <w:delText>Advances in Water Resources</w:delText>
              </w:r>
            </w:del>
          </w:p>
        </w:tc>
      </w:tr>
      <w:tr w:rsidR="00F72CEA" w:rsidRPr="00F72CEA" w:rsidDel="00555CF8" w14:paraId="638A3C2B" w14:textId="77777777" w:rsidTr="00F72CEA">
        <w:trPr>
          <w:trHeight w:val="300"/>
          <w:del w:id="5849" w:author="Cao, Ross" w:date="2026-01-23T08:56:00Z"/>
        </w:trPr>
        <w:tc>
          <w:tcPr>
            <w:tcW w:w="291" w:type="dxa"/>
            <w:noWrap/>
            <w:hideMark/>
          </w:tcPr>
          <w:p w14:paraId="4E812CE9" w14:textId="77777777" w:rsidR="00F72CEA" w:rsidRPr="00F72CEA" w:rsidDel="00555CF8" w:rsidRDefault="00F72CEA" w:rsidP="00F72CEA">
            <w:pPr>
              <w:spacing w:beforeLines="240" w:before="576"/>
              <w:rPr>
                <w:del w:id="5850" w:author="Cao, Ross" w:date="2026-01-23T08:56:00Z" w16du:dateUtc="2026-01-23T16:56:00Z"/>
                <w:sz w:val="12"/>
                <w:szCs w:val="12"/>
              </w:rPr>
            </w:pPr>
            <w:del w:id="5851" w:author="Cao, Ross" w:date="2026-01-23T08:56:00Z" w16du:dateUtc="2026-01-23T16:56:00Z">
              <w:r w:rsidRPr="00F72CEA" w:rsidDel="00555CF8">
                <w:rPr>
                  <w:sz w:val="12"/>
                  <w:szCs w:val="12"/>
                </w:rPr>
                <w:delText>2021</w:delText>
              </w:r>
            </w:del>
          </w:p>
        </w:tc>
        <w:tc>
          <w:tcPr>
            <w:tcW w:w="855" w:type="dxa"/>
            <w:noWrap/>
            <w:hideMark/>
          </w:tcPr>
          <w:p w14:paraId="4CA4D709" w14:textId="77777777" w:rsidR="00F72CEA" w:rsidRPr="00F72CEA" w:rsidDel="00555CF8" w:rsidRDefault="00F72CEA" w:rsidP="00F72CEA">
            <w:pPr>
              <w:spacing w:beforeLines="240" w:before="576"/>
              <w:rPr>
                <w:del w:id="5852" w:author="Cao, Ross" w:date="2026-01-23T08:56:00Z" w16du:dateUtc="2026-01-23T16:56:00Z"/>
                <w:sz w:val="12"/>
                <w:szCs w:val="12"/>
              </w:rPr>
            </w:pPr>
            <w:del w:id="5853" w:author="Cao, Ross" w:date="2026-01-23T08:56:00Z" w16du:dateUtc="2026-01-23T16:56:00Z">
              <w:r w:rsidRPr="00F72CEA" w:rsidDel="00555CF8">
                <w:rPr>
                  <w:sz w:val="12"/>
                  <w:szCs w:val="12"/>
                </w:rPr>
                <w:delText>Sequence models</w:delText>
              </w:r>
            </w:del>
          </w:p>
        </w:tc>
        <w:tc>
          <w:tcPr>
            <w:tcW w:w="893" w:type="dxa"/>
            <w:noWrap/>
            <w:hideMark/>
          </w:tcPr>
          <w:p w14:paraId="6ADA5FCA" w14:textId="77777777" w:rsidR="00F72CEA" w:rsidRPr="00F72CEA" w:rsidDel="00555CF8" w:rsidRDefault="00F72CEA" w:rsidP="00F72CEA">
            <w:pPr>
              <w:spacing w:beforeLines="240" w:before="576"/>
              <w:rPr>
                <w:del w:id="5854" w:author="Cao, Ross" w:date="2026-01-23T08:56:00Z" w16du:dateUtc="2026-01-23T16:56:00Z"/>
                <w:sz w:val="12"/>
                <w:szCs w:val="12"/>
              </w:rPr>
            </w:pPr>
            <w:del w:id="5855" w:author="Cao, Ross" w:date="2026-01-23T08:56:00Z" w16du:dateUtc="2026-01-23T16:56:00Z">
              <w:r w:rsidRPr="00F72CEA" w:rsidDel="00555CF8">
                <w:rPr>
                  <w:sz w:val="12"/>
                  <w:szCs w:val="12"/>
                </w:rPr>
                <w:delText>Inverse &amp; calibration</w:delText>
              </w:r>
            </w:del>
          </w:p>
        </w:tc>
        <w:tc>
          <w:tcPr>
            <w:tcW w:w="1035" w:type="dxa"/>
            <w:noWrap/>
            <w:hideMark/>
          </w:tcPr>
          <w:p w14:paraId="5699BB52" w14:textId="77777777" w:rsidR="00F72CEA" w:rsidRPr="00F72CEA" w:rsidDel="00555CF8" w:rsidRDefault="00F72CEA" w:rsidP="00F72CEA">
            <w:pPr>
              <w:spacing w:beforeLines="240" w:before="576"/>
              <w:rPr>
                <w:del w:id="5856" w:author="Cao, Ross" w:date="2026-01-23T08:56:00Z" w16du:dateUtc="2026-01-23T16:56:00Z"/>
                <w:sz w:val="12"/>
                <w:szCs w:val="12"/>
              </w:rPr>
            </w:pPr>
            <w:del w:id="5857" w:author="Cao, Ross" w:date="2026-01-23T08:56:00Z" w16du:dateUtc="2026-01-23T16:56:00Z">
              <w:r w:rsidRPr="00F72CEA" w:rsidDel="00555CF8">
                <w:rPr>
                  <w:sz w:val="12"/>
                  <w:szCs w:val="12"/>
                </w:rPr>
                <w:delText>Groundwater flow / fluid mechanics</w:delText>
              </w:r>
            </w:del>
          </w:p>
        </w:tc>
        <w:tc>
          <w:tcPr>
            <w:tcW w:w="326" w:type="dxa"/>
            <w:noWrap/>
            <w:hideMark/>
          </w:tcPr>
          <w:p w14:paraId="62B42B34" w14:textId="77777777" w:rsidR="00F72CEA" w:rsidRPr="00F72CEA" w:rsidDel="00555CF8" w:rsidRDefault="00F72CEA" w:rsidP="00F72CEA">
            <w:pPr>
              <w:spacing w:beforeLines="240" w:before="576"/>
              <w:rPr>
                <w:del w:id="5858" w:author="Cao, Ross" w:date="2026-01-23T08:56:00Z" w16du:dateUtc="2026-01-23T16:56:00Z"/>
                <w:sz w:val="12"/>
                <w:szCs w:val="12"/>
              </w:rPr>
            </w:pPr>
            <w:del w:id="5859" w:author="Cao, Ross" w:date="2026-01-23T08:56:00Z" w16du:dateUtc="2026-01-23T16:56:00Z">
              <w:r w:rsidRPr="00F72CEA" w:rsidDel="00555CF8">
                <w:rPr>
                  <w:sz w:val="12"/>
                  <w:szCs w:val="12"/>
                </w:rPr>
                <w:delText>Chen</w:delText>
              </w:r>
            </w:del>
          </w:p>
        </w:tc>
        <w:tc>
          <w:tcPr>
            <w:tcW w:w="3848" w:type="dxa"/>
            <w:noWrap/>
            <w:hideMark/>
          </w:tcPr>
          <w:p w14:paraId="34EA51BE" w14:textId="77777777" w:rsidR="00F72CEA" w:rsidRPr="00F72CEA" w:rsidDel="00555CF8" w:rsidRDefault="00F72CEA" w:rsidP="00F72CEA">
            <w:pPr>
              <w:spacing w:beforeLines="240" w:before="576"/>
              <w:rPr>
                <w:del w:id="5860" w:author="Cao, Ross" w:date="2026-01-23T08:56:00Z" w16du:dateUtc="2026-01-23T16:56:00Z"/>
                <w:sz w:val="12"/>
                <w:szCs w:val="12"/>
              </w:rPr>
            </w:pPr>
            <w:del w:id="5861" w:author="Cao, Ross" w:date="2026-01-23T08:56:00Z" w16du:dateUtc="2026-01-23T16:56:00Z">
              <w:r w:rsidRPr="00F72CEA" w:rsidDel="00555CF8">
                <w:rPr>
                  <w:sz w:val="12"/>
                  <w:szCs w:val="12"/>
                </w:rPr>
                <w:delText>Chen, Yu; Liu, Guodong; Huang, Xiaohua; Chen, Ke; Hou, Jie; Zhou, Jing</w:delText>
              </w:r>
            </w:del>
          </w:p>
        </w:tc>
        <w:tc>
          <w:tcPr>
            <w:tcW w:w="4265" w:type="dxa"/>
            <w:noWrap/>
            <w:hideMark/>
          </w:tcPr>
          <w:p w14:paraId="1C4EB66D" w14:textId="77777777" w:rsidR="00F72CEA" w:rsidRPr="00F72CEA" w:rsidDel="00555CF8" w:rsidRDefault="00F72CEA" w:rsidP="00F72CEA">
            <w:pPr>
              <w:spacing w:beforeLines="240" w:before="576"/>
              <w:rPr>
                <w:del w:id="5862" w:author="Cao, Ross" w:date="2026-01-23T08:56:00Z" w16du:dateUtc="2026-01-23T16:56:00Z"/>
                <w:sz w:val="12"/>
                <w:szCs w:val="12"/>
              </w:rPr>
            </w:pPr>
            <w:del w:id="5863" w:author="Cao, Ross" w:date="2026-01-23T08:56:00Z" w16du:dateUtc="2026-01-23T16:56:00Z">
              <w:r w:rsidRPr="00F72CEA" w:rsidDel="00555CF8">
                <w:rPr>
                  <w:sz w:val="12"/>
                  <w:szCs w:val="12"/>
                </w:rPr>
                <w:delText>Development of a surrogate method of groundwater modeling using gated recurrent unit to improve the efficiency of parameter auto-calibration and global sensitivity analysis</w:delText>
              </w:r>
            </w:del>
          </w:p>
        </w:tc>
        <w:tc>
          <w:tcPr>
            <w:tcW w:w="1447" w:type="dxa"/>
            <w:noWrap/>
            <w:hideMark/>
          </w:tcPr>
          <w:p w14:paraId="12B92341" w14:textId="77777777" w:rsidR="00F72CEA" w:rsidRPr="00F72CEA" w:rsidDel="00555CF8" w:rsidRDefault="00F72CEA" w:rsidP="00F72CEA">
            <w:pPr>
              <w:spacing w:beforeLines="240" w:before="576"/>
              <w:rPr>
                <w:del w:id="5864" w:author="Cao, Ross" w:date="2026-01-23T08:56:00Z" w16du:dateUtc="2026-01-23T16:56:00Z"/>
                <w:sz w:val="12"/>
                <w:szCs w:val="12"/>
              </w:rPr>
            </w:pPr>
            <w:del w:id="5865" w:author="Cao, Ross" w:date="2026-01-23T08:56:00Z" w16du:dateUtc="2026-01-23T16:56:00Z">
              <w:r w:rsidRPr="00F72CEA" w:rsidDel="00555CF8">
                <w:rPr>
                  <w:sz w:val="12"/>
                  <w:szCs w:val="12"/>
                </w:rPr>
                <w:delText>Journal of Hydrology</w:delText>
              </w:r>
            </w:del>
          </w:p>
        </w:tc>
      </w:tr>
      <w:tr w:rsidR="00F72CEA" w:rsidRPr="00F72CEA" w:rsidDel="00555CF8" w14:paraId="43B89F64" w14:textId="77777777" w:rsidTr="00F72CEA">
        <w:trPr>
          <w:trHeight w:val="300"/>
          <w:del w:id="5866" w:author="Cao, Ross" w:date="2026-01-23T08:56:00Z"/>
        </w:trPr>
        <w:tc>
          <w:tcPr>
            <w:tcW w:w="291" w:type="dxa"/>
            <w:noWrap/>
            <w:hideMark/>
          </w:tcPr>
          <w:p w14:paraId="4933295E" w14:textId="77777777" w:rsidR="00F72CEA" w:rsidRPr="00F72CEA" w:rsidDel="00555CF8" w:rsidRDefault="00F72CEA" w:rsidP="00F72CEA">
            <w:pPr>
              <w:spacing w:beforeLines="240" w:before="576"/>
              <w:rPr>
                <w:del w:id="5867" w:author="Cao, Ross" w:date="2026-01-23T08:56:00Z" w16du:dateUtc="2026-01-23T16:56:00Z"/>
                <w:sz w:val="12"/>
                <w:szCs w:val="12"/>
              </w:rPr>
            </w:pPr>
            <w:del w:id="5868" w:author="Cao, Ross" w:date="2026-01-23T08:56:00Z" w16du:dateUtc="2026-01-23T16:56:00Z">
              <w:r w:rsidRPr="00F72CEA" w:rsidDel="00555CF8">
                <w:rPr>
                  <w:sz w:val="12"/>
                  <w:szCs w:val="12"/>
                </w:rPr>
                <w:delText>2022</w:delText>
              </w:r>
            </w:del>
          </w:p>
        </w:tc>
        <w:tc>
          <w:tcPr>
            <w:tcW w:w="855" w:type="dxa"/>
            <w:noWrap/>
            <w:hideMark/>
          </w:tcPr>
          <w:p w14:paraId="4AC6DCA1" w14:textId="77777777" w:rsidR="00F72CEA" w:rsidRPr="00F72CEA" w:rsidDel="00555CF8" w:rsidRDefault="00F72CEA" w:rsidP="00F72CEA">
            <w:pPr>
              <w:spacing w:beforeLines="240" w:before="576"/>
              <w:rPr>
                <w:del w:id="5869" w:author="Cao, Ross" w:date="2026-01-23T08:56:00Z" w16du:dateUtc="2026-01-23T16:56:00Z"/>
                <w:sz w:val="12"/>
                <w:szCs w:val="12"/>
              </w:rPr>
            </w:pPr>
            <w:del w:id="5870" w:author="Cao, Ross" w:date="2026-01-23T08:56:00Z" w16du:dateUtc="2026-01-23T16:56:00Z">
              <w:r w:rsidRPr="00F72CEA" w:rsidDel="00555CF8">
                <w:rPr>
                  <w:sz w:val="12"/>
                  <w:szCs w:val="12"/>
                </w:rPr>
                <w:delText>Conv encoder-decoder</w:delText>
              </w:r>
            </w:del>
          </w:p>
        </w:tc>
        <w:tc>
          <w:tcPr>
            <w:tcW w:w="893" w:type="dxa"/>
            <w:noWrap/>
            <w:hideMark/>
          </w:tcPr>
          <w:p w14:paraId="4A0AF264" w14:textId="77777777" w:rsidR="00F72CEA" w:rsidRPr="00F72CEA" w:rsidDel="00555CF8" w:rsidRDefault="00F72CEA" w:rsidP="00F72CEA">
            <w:pPr>
              <w:spacing w:beforeLines="240" w:before="576"/>
              <w:rPr>
                <w:del w:id="5871" w:author="Cao, Ross" w:date="2026-01-23T08:56:00Z" w16du:dateUtc="2026-01-23T16:56:00Z"/>
                <w:sz w:val="12"/>
                <w:szCs w:val="12"/>
              </w:rPr>
            </w:pPr>
            <w:del w:id="5872" w:author="Cao, Ross" w:date="2026-01-23T08:56:00Z" w16du:dateUtc="2026-01-23T16:56:00Z">
              <w:r w:rsidRPr="00F72CEA" w:rsidDel="00555CF8">
                <w:rPr>
                  <w:sz w:val="12"/>
                  <w:szCs w:val="12"/>
                </w:rPr>
                <w:delText>Design &amp; optimization</w:delText>
              </w:r>
            </w:del>
          </w:p>
        </w:tc>
        <w:tc>
          <w:tcPr>
            <w:tcW w:w="1035" w:type="dxa"/>
            <w:noWrap/>
            <w:hideMark/>
          </w:tcPr>
          <w:p w14:paraId="2101C15E" w14:textId="77777777" w:rsidR="00F72CEA" w:rsidRPr="00F72CEA" w:rsidDel="00555CF8" w:rsidRDefault="00F72CEA" w:rsidP="00F72CEA">
            <w:pPr>
              <w:spacing w:beforeLines="240" w:before="576"/>
              <w:rPr>
                <w:del w:id="5873" w:author="Cao, Ross" w:date="2026-01-23T08:56:00Z" w16du:dateUtc="2026-01-23T16:56:00Z"/>
                <w:sz w:val="12"/>
                <w:szCs w:val="12"/>
              </w:rPr>
            </w:pPr>
            <w:del w:id="5874" w:author="Cao, Ross" w:date="2026-01-23T08:56:00Z" w16du:dateUtc="2026-01-23T16:56:00Z">
              <w:r w:rsidRPr="00F72CEA" w:rsidDel="00555CF8">
                <w:rPr>
                  <w:sz w:val="12"/>
                  <w:szCs w:val="12"/>
                </w:rPr>
                <w:delText>Contaminant hydrogeology / remediation</w:delText>
              </w:r>
            </w:del>
          </w:p>
        </w:tc>
        <w:tc>
          <w:tcPr>
            <w:tcW w:w="326" w:type="dxa"/>
            <w:noWrap/>
            <w:hideMark/>
          </w:tcPr>
          <w:p w14:paraId="5B640139" w14:textId="77777777" w:rsidR="00F72CEA" w:rsidRPr="00F72CEA" w:rsidDel="00555CF8" w:rsidRDefault="00F72CEA" w:rsidP="00F72CEA">
            <w:pPr>
              <w:spacing w:beforeLines="240" w:before="576"/>
              <w:rPr>
                <w:del w:id="5875" w:author="Cao, Ross" w:date="2026-01-23T08:56:00Z" w16du:dateUtc="2026-01-23T16:56:00Z"/>
                <w:sz w:val="12"/>
                <w:szCs w:val="12"/>
              </w:rPr>
            </w:pPr>
            <w:del w:id="5876" w:author="Cao, Ross" w:date="2026-01-23T08:56:00Z" w16du:dateUtc="2026-01-23T16:56:00Z">
              <w:r w:rsidRPr="00F72CEA" w:rsidDel="00555CF8">
                <w:rPr>
                  <w:sz w:val="12"/>
                  <w:szCs w:val="12"/>
                </w:rPr>
                <w:delText>Du</w:delText>
              </w:r>
            </w:del>
          </w:p>
        </w:tc>
        <w:tc>
          <w:tcPr>
            <w:tcW w:w="3848" w:type="dxa"/>
            <w:noWrap/>
            <w:hideMark/>
          </w:tcPr>
          <w:p w14:paraId="268FCBE3" w14:textId="77777777" w:rsidR="00F72CEA" w:rsidRPr="00F72CEA" w:rsidDel="00555CF8" w:rsidRDefault="00F72CEA" w:rsidP="00F72CEA">
            <w:pPr>
              <w:spacing w:beforeLines="240" w:before="576"/>
              <w:rPr>
                <w:del w:id="5877" w:author="Cao, Ross" w:date="2026-01-23T08:56:00Z" w16du:dateUtc="2026-01-23T16:56:00Z"/>
                <w:sz w:val="12"/>
                <w:szCs w:val="12"/>
              </w:rPr>
            </w:pPr>
            <w:del w:id="5878" w:author="Cao, Ross" w:date="2026-01-23T08:56:00Z" w16du:dateUtc="2026-01-23T16:56:00Z">
              <w:r w:rsidRPr="00F72CEA" w:rsidDel="00555CF8">
                <w:rPr>
                  <w:sz w:val="12"/>
                  <w:szCs w:val="12"/>
                </w:rPr>
                <w:delText>Du, Jianwen; Shi, Xiaoqing; Mo, Shaoxing; Kang, Xueyuan; Wu, Jichun</w:delText>
              </w:r>
            </w:del>
          </w:p>
        </w:tc>
        <w:tc>
          <w:tcPr>
            <w:tcW w:w="4265" w:type="dxa"/>
            <w:noWrap/>
            <w:hideMark/>
          </w:tcPr>
          <w:p w14:paraId="758D97AE" w14:textId="77777777" w:rsidR="00F72CEA" w:rsidRPr="00F72CEA" w:rsidDel="00555CF8" w:rsidRDefault="00F72CEA" w:rsidP="00F72CEA">
            <w:pPr>
              <w:spacing w:beforeLines="240" w:before="576"/>
              <w:rPr>
                <w:del w:id="5879" w:author="Cao, Ross" w:date="2026-01-23T08:56:00Z" w16du:dateUtc="2026-01-23T16:56:00Z"/>
                <w:sz w:val="12"/>
                <w:szCs w:val="12"/>
              </w:rPr>
            </w:pPr>
            <w:del w:id="5880" w:author="Cao, Ross" w:date="2026-01-23T08:56:00Z" w16du:dateUtc="2026-01-23T16:56:00Z">
              <w:r w:rsidRPr="00F72CEA" w:rsidDel="00555CF8">
                <w:rPr>
                  <w:sz w:val="12"/>
                  <w:szCs w:val="12"/>
                </w:rPr>
                <w:delText>Deep learning based optimization under uncertainty for surfactant-enhanced DNAPL remediation in highly heterogeneous aquifers</w:delText>
              </w:r>
            </w:del>
          </w:p>
        </w:tc>
        <w:tc>
          <w:tcPr>
            <w:tcW w:w="1447" w:type="dxa"/>
            <w:noWrap/>
            <w:hideMark/>
          </w:tcPr>
          <w:p w14:paraId="5400F4B5" w14:textId="77777777" w:rsidR="00F72CEA" w:rsidRPr="00F72CEA" w:rsidDel="00555CF8" w:rsidRDefault="00F72CEA" w:rsidP="00F72CEA">
            <w:pPr>
              <w:spacing w:beforeLines="240" w:before="576"/>
              <w:rPr>
                <w:del w:id="5881" w:author="Cao, Ross" w:date="2026-01-23T08:56:00Z" w16du:dateUtc="2026-01-23T16:56:00Z"/>
                <w:sz w:val="12"/>
                <w:szCs w:val="12"/>
              </w:rPr>
            </w:pPr>
            <w:del w:id="5882" w:author="Cao, Ross" w:date="2026-01-23T08:56:00Z" w16du:dateUtc="2026-01-23T16:56:00Z">
              <w:r w:rsidRPr="00F72CEA" w:rsidDel="00555CF8">
                <w:rPr>
                  <w:sz w:val="12"/>
                  <w:szCs w:val="12"/>
                </w:rPr>
                <w:delText>Journal of Hydrology</w:delText>
              </w:r>
            </w:del>
          </w:p>
        </w:tc>
      </w:tr>
      <w:tr w:rsidR="00F72CEA" w:rsidRPr="00F72CEA" w:rsidDel="00555CF8" w14:paraId="08F8B34F" w14:textId="77777777" w:rsidTr="00F72CEA">
        <w:trPr>
          <w:trHeight w:val="300"/>
          <w:del w:id="5883" w:author="Cao, Ross" w:date="2026-01-23T08:56:00Z"/>
        </w:trPr>
        <w:tc>
          <w:tcPr>
            <w:tcW w:w="291" w:type="dxa"/>
            <w:noWrap/>
            <w:hideMark/>
          </w:tcPr>
          <w:p w14:paraId="1CC79ECA" w14:textId="77777777" w:rsidR="00F72CEA" w:rsidRPr="00F72CEA" w:rsidDel="00555CF8" w:rsidRDefault="00F72CEA" w:rsidP="00F72CEA">
            <w:pPr>
              <w:spacing w:beforeLines="240" w:before="576"/>
              <w:rPr>
                <w:del w:id="5884" w:author="Cao, Ross" w:date="2026-01-23T08:56:00Z" w16du:dateUtc="2026-01-23T16:56:00Z"/>
                <w:sz w:val="12"/>
                <w:szCs w:val="12"/>
              </w:rPr>
            </w:pPr>
            <w:del w:id="5885" w:author="Cao, Ross" w:date="2026-01-23T08:56:00Z" w16du:dateUtc="2026-01-23T16:56:00Z">
              <w:r w:rsidRPr="00F72CEA" w:rsidDel="00555CF8">
                <w:rPr>
                  <w:sz w:val="12"/>
                  <w:szCs w:val="12"/>
                </w:rPr>
                <w:delText>2022</w:delText>
              </w:r>
            </w:del>
          </w:p>
        </w:tc>
        <w:tc>
          <w:tcPr>
            <w:tcW w:w="855" w:type="dxa"/>
            <w:noWrap/>
            <w:hideMark/>
          </w:tcPr>
          <w:p w14:paraId="31236E98" w14:textId="77777777" w:rsidR="00F72CEA" w:rsidRPr="00F72CEA" w:rsidDel="00555CF8" w:rsidRDefault="00F72CEA" w:rsidP="00F72CEA">
            <w:pPr>
              <w:spacing w:beforeLines="240" w:before="576"/>
              <w:rPr>
                <w:del w:id="5886" w:author="Cao, Ross" w:date="2026-01-23T08:56:00Z" w16du:dateUtc="2026-01-23T16:56:00Z"/>
                <w:sz w:val="12"/>
                <w:szCs w:val="12"/>
              </w:rPr>
            </w:pPr>
            <w:del w:id="5887" w:author="Cao, Ross" w:date="2026-01-23T08:56:00Z" w16du:dateUtc="2026-01-23T16:56:00Z">
              <w:r w:rsidRPr="00F72CEA" w:rsidDel="00555CF8">
                <w:rPr>
                  <w:sz w:val="12"/>
                  <w:szCs w:val="12"/>
                </w:rPr>
                <w:delText>Regression &amp; classical surrogates</w:delText>
              </w:r>
            </w:del>
          </w:p>
        </w:tc>
        <w:tc>
          <w:tcPr>
            <w:tcW w:w="893" w:type="dxa"/>
            <w:noWrap/>
            <w:hideMark/>
          </w:tcPr>
          <w:p w14:paraId="37569470" w14:textId="77777777" w:rsidR="00F72CEA" w:rsidRPr="00F72CEA" w:rsidDel="00555CF8" w:rsidRDefault="00F72CEA" w:rsidP="00F72CEA">
            <w:pPr>
              <w:spacing w:beforeLines="240" w:before="576"/>
              <w:rPr>
                <w:del w:id="5888" w:author="Cao, Ross" w:date="2026-01-23T08:56:00Z" w16du:dateUtc="2026-01-23T16:56:00Z"/>
                <w:sz w:val="12"/>
                <w:szCs w:val="12"/>
              </w:rPr>
            </w:pPr>
            <w:del w:id="5889" w:author="Cao, Ross" w:date="2026-01-23T08:56:00Z" w16du:dateUtc="2026-01-23T16:56:00Z">
              <w:r w:rsidRPr="00F72CEA" w:rsidDel="00555CF8">
                <w:rPr>
                  <w:sz w:val="12"/>
                  <w:szCs w:val="12"/>
                </w:rPr>
                <w:delText>Design &amp; optimization</w:delText>
              </w:r>
            </w:del>
          </w:p>
        </w:tc>
        <w:tc>
          <w:tcPr>
            <w:tcW w:w="1035" w:type="dxa"/>
            <w:noWrap/>
            <w:hideMark/>
          </w:tcPr>
          <w:p w14:paraId="0F8950A7" w14:textId="77777777" w:rsidR="00F72CEA" w:rsidRPr="00F72CEA" w:rsidDel="00555CF8" w:rsidRDefault="00F72CEA" w:rsidP="00F72CEA">
            <w:pPr>
              <w:spacing w:beforeLines="240" w:before="576"/>
              <w:rPr>
                <w:del w:id="5890" w:author="Cao, Ross" w:date="2026-01-23T08:56:00Z" w16du:dateUtc="2026-01-23T16:56:00Z"/>
                <w:sz w:val="12"/>
                <w:szCs w:val="12"/>
              </w:rPr>
            </w:pPr>
            <w:del w:id="5891" w:author="Cao, Ross" w:date="2026-01-23T08:56:00Z" w16du:dateUtc="2026-01-23T16:56:00Z">
              <w:r w:rsidRPr="00F72CEA" w:rsidDel="00555CF8">
                <w:rPr>
                  <w:sz w:val="12"/>
                  <w:szCs w:val="12"/>
                </w:rPr>
                <w:delText>Contaminant hydrogeology / remediation</w:delText>
              </w:r>
            </w:del>
          </w:p>
        </w:tc>
        <w:tc>
          <w:tcPr>
            <w:tcW w:w="326" w:type="dxa"/>
            <w:noWrap/>
            <w:hideMark/>
          </w:tcPr>
          <w:p w14:paraId="21E7C07B" w14:textId="77777777" w:rsidR="00F72CEA" w:rsidRPr="00F72CEA" w:rsidDel="00555CF8" w:rsidRDefault="00F72CEA" w:rsidP="00F72CEA">
            <w:pPr>
              <w:spacing w:beforeLines="240" w:before="576"/>
              <w:rPr>
                <w:del w:id="5892" w:author="Cao, Ross" w:date="2026-01-23T08:56:00Z" w16du:dateUtc="2026-01-23T16:56:00Z"/>
                <w:sz w:val="12"/>
                <w:szCs w:val="12"/>
              </w:rPr>
            </w:pPr>
            <w:del w:id="5893" w:author="Cao, Ross" w:date="2026-01-23T08:56:00Z" w16du:dateUtc="2026-01-23T16:56:00Z">
              <w:r w:rsidRPr="00F72CEA" w:rsidDel="00555CF8">
                <w:rPr>
                  <w:sz w:val="12"/>
                  <w:szCs w:val="12"/>
                </w:rPr>
                <w:delText>Chen</w:delText>
              </w:r>
            </w:del>
          </w:p>
        </w:tc>
        <w:tc>
          <w:tcPr>
            <w:tcW w:w="3848" w:type="dxa"/>
            <w:noWrap/>
            <w:hideMark/>
          </w:tcPr>
          <w:p w14:paraId="52CFEFCC" w14:textId="77777777" w:rsidR="00F72CEA" w:rsidRPr="00F72CEA" w:rsidDel="00555CF8" w:rsidRDefault="00F72CEA" w:rsidP="00F72CEA">
            <w:pPr>
              <w:spacing w:beforeLines="240" w:before="576"/>
              <w:rPr>
                <w:del w:id="5894" w:author="Cao, Ross" w:date="2026-01-23T08:56:00Z" w16du:dateUtc="2026-01-23T16:56:00Z"/>
                <w:sz w:val="12"/>
                <w:szCs w:val="12"/>
              </w:rPr>
            </w:pPr>
            <w:del w:id="5895" w:author="Cao, Ross" w:date="2026-01-23T08:56:00Z" w16du:dateUtc="2026-01-23T16:56:00Z">
              <w:r w:rsidRPr="00F72CEA" w:rsidDel="00555CF8">
                <w:rPr>
                  <w:sz w:val="12"/>
                  <w:szCs w:val="12"/>
                </w:rPr>
                <w:delText>Chen, Yu; Liu, Guodong; Huang, Xiaohua; Meng, Yuchuan</w:delText>
              </w:r>
            </w:del>
          </w:p>
        </w:tc>
        <w:tc>
          <w:tcPr>
            <w:tcW w:w="4265" w:type="dxa"/>
            <w:noWrap/>
            <w:hideMark/>
          </w:tcPr>
          <w:p w14:paraId="0E2F3908" w14:textId="77777777" w:rsidR="00F72CEA" w:rsidRPr="00F72CEA" w:rsidDel="00555CF8" w:rsidRDefault="00F72CEA" w:rsidP="00F72CEA">
            <w:pPr>
              <w:spacing w:beforeLines="240" w:before="576"/>
              <w:rPr>
                <w:del w:id="5896" w:author="Cao, Ross" w:date="2026-01-23T08:56:00Z" w16du:dateUtc="2026-01-23T16:56:00Z"/>
                <w:sz w:val="12"/>
                <w:szCs w:val="12"/>
              </w:rPr>
            </w:pPr>
            <w:del w:id="5897" w:author="Cao, Ross" w:date="2026-01-23T08:56:00Z" w16du:dateUtc="2026-01-23T16:56:00Z">
              <w:r w:rsidRPr="00F72CEA" w:rsidDel="00555CF8">
                <w:rPr>
                  <w:sz w:val="12"/>
                  <w:szCs w:val="12"/>
                </w:rPr>
                <w:delText>Groundwater Remediation Design Underpinned By Coupling Evolution Algorithm With Deep Belief Network Surrogate</w:delText>
              </w:r>
            </w:del>
          </w:p>
        </w:tc>
        <w:tc>
          <w:tcPr>
            <w:tcW w:w="1447" w:type="dxa"/>
            <w:noWrap/>
            <w:hideMark/>
          </w:tcPr>
          <w:p w14:paraId="44ABAC2A" w14:textId="77777777" w:rsidR="00F72CEA" w:rsidRPr="00F72CEA" w:rsidDel="00555CF8" w:rsidRDefault="00F72CEA" w:rsidP="00F72CEA">
            <w:pPr>
              <w:spacing w:beforeLines="240" w:before="576"/>
              <w:rPr>
                <w:del w:id="5898" w:author="Cao, Ross" w:date="2026-01-23T08:56:00Z" w16du:dateUtc="2026-01-23T16:56:00Z"/>
                <w:sz w:val="12"/>
                <w:szCs w:val="12"/>
              </w:rPr>
            </w:pPr>
            <w:del w:id="5899" w:author="Cao, Ross" w:date="2026-01-23T08:56:00Z" w16du:dateUtc="2026-01-23T16:56:00Z">
              <w:r w:rsidRPr="00F72CEA" w:rsidDel="00555CF8">
                <w:rPr>
                  <w:sz w:val="12"/>
                  <w:szCs w:val="12"/>
                </w:rPr>
                <w:delText>Water Resources Management</w:delText>
              </w:r>
            </w:del>
          </w:p>
        </w:tc>
      </w:tr>
      <w:tr w:rsidR="00F72CEA" w:rsidRPr="00F72CEA" w:rsidDel="00555CF8" w14:paraId="08A2046A" w14:textId="77777777" w:rsidTr="00F72CEA">
        <w:trPr>
          <w:trHeight w:val="300"/>
          <w:del w:id="5900" w:author="Cao, Ross" w:date="2026-01-23T08:56:00Z"/>
        </w:trPr>
        <w:tc>
          <w:tcPr>
            <w:tcW w:w="291" w:type="dxa"/>
            <w:noWrap/>
            <w:hideMark/>
          </w:tcPr>
          <w:p w14:paraId="48038E54" w14:textId="77777777" w:rsidR="00F72CEA" w:rsidRPr="00F72CEA" w:rsidDel="00555CF8" w:rsidRDefault="00F72CEA" w:rsidP="00F72CEA">
            <w:pPr>
              <w:spacing w:beforeLines="240" w:before="576"/>
              <w:rPr>
                <w:del w:id="5901" w:author="Cao, Ross" w:date="2026-01-23T08:56:00Z" w16du:dateUtc="2026-01-23T16:56:00Z"/>
                <w:sz w:val="12"/>
                <w:szCs w:val="12"/>
              </w:rPr>
            </w:pPr>
            <w:del w:id="5902" w:author="Cao, Ross" w:date="2026-01-23T08:56:00Z" w16du:dateUtc="2026-01-23T16:56:00Z">
              <w:r w:rsidRPr="00F72CEA" w:rsidDel="00555CF8">
                <w:rPr>
                  <w:sz w:val="12"/>
                  <w:szCs w:val="12"/>
                </w:rPr>
                <w:delText>2022</w:delText>
              </w:r>
            </w:del>
          </w:p>
        </w:tc>
        <w:tc>
          <w:tcPr>
            <w:tcW w:w="855" w:type="dxa"/>
            <w:noWrap/>
            <w:hideMark/>
          </w:tcPr>
          <w:p w14:paraId="4B7801EF" w14:textId="77777777" w:rsidR="00F72CEA" w:rsidRPr="00F72CEA" w:rsidDel="00555CF8" w:rsidRDefault="00F72CEA" w:rsidP="00F72CEA">
            <w:pPr>
              <w:spacing w:beforeLines="240" w:before="576"/>
              <w:rPr>
                <w:del w:id="5903" w:author="Cao, Ross" w:date="2026-01-23T08:56:00Z" w16du:dateUtc="2026-01-23T16:56:00Z"/>
                <w:sz w:val="12"/>
                <w:szCs w:val="12"/>
              </w:rPr>
            </w:pPr>
            <w:del w:id="5904" w:author="Cao, Ross" w:date="2026-01-23T08:56:00Z" w16du:dateUtc="2026-01-23T16:56:00Z">
              <w:r w:rsidRPr="00F72CEA" w:rsidDel="00555CF8">
                <w:rPr>
                  <w:sz w:val="12"/>
                  <w:szCs w:val="12"/>
                </w:rPr>
                <w:delText>Conv encoder-decoder</w:delText>
              </w:r>
            </w:del>
          </w:p>
        </w:tc>
        <w:tc>
          <w:tcPr>
            <w:tcW w:w="893" w:type="dxa"/>
            <w:noWrap/>
            <w:hideMark/>
          </w:tcPr>
          <w:p w14:paraId="55EF0A5C" w14:textId="77777777" w:rsidR="00F72CEA" w:rsidRPr="00F72CEA" w:rsidDel="00555CF8" w:rsidRDefault="00F72CEA" w:rsidP="00F72CEA">
            <w:pPr>
              <w:spacing w:beforeLines="240" w:before="576"/>
              <w:rPr>
                <w:del w:id="5905" w:author="Cao, Ross" w:date="2026-01-23T08:56:00Z" w16du:dateUtc="2026-01-23T16:56:00Z"/>
                <w:sz w:val="12"/>
                <w:szCs w:val="12"/>
              </w:rPr>
            </w:pPr>
            <w:del w:id="5906" w:author="Cao, Ross" w:date="2026-01-23T08:56:00Z" w16du:dateUtc="2026-01-23T16:56:00Z">
              <w:r w:rsidRPr="00F72CEA" w:rsidDel="00555CF8">
                <w:rPr>
                  <w:sz w:val="12"/>
                  <w:szCs w:val="12"/>
                </w:rPr>
                <w:delText>Forward emulation</w:delText>
              </w:r>
            </w:del>
          </w:p>
        </w:tc>
        <w:tc>
          <w:tcPr>
            <w:tcW w:w="1035" w:type="dxa"/>
            <w:noWrap/>
            <w:hideMark/>
          </w:tcPr>
          <w:p w14:paraId="4E6D51C6" w14:textId="77777777" w:rsidR="00F72CEA" w:rsidRPr="00F72CEA" w:rsidDel="00555CF8" w:rsidRDefault="00F72CEA" w:rsidP="00F72CEA">
            <w:pPr>
              <w:spacing w:beforeLines="240" w:before="576"/>
              <w:rPr>
                <w:del w:id="5907" w:author="Cao, Ross" w:date="2026-01-23T08:56:00Z" w16du:dateUtc="2026-01-23T16:56:00Z"/>
                <w:sz w:val="12"/>
                <w:szCs w:val="12"/>
              </w:rPr>
            </w:pPr>
            <w:del w:id="5908" w:author="Cao, Ross" w:date="2026-01-23T08:56:00Z" w16du:dateUtc="2026-01-23T16:56:00Z">
              <w:r w:rsidRPr="00F72CEA" w:rsidDel="00555CF8">
                <w:rPr>
                  <w:sz w:val="12"/>
                  <w:szCs w:val="12"/>
                </w:rPr>
                <w:delText>Groundwater flow / fluid mechanics</w:delText>
              </w:r>
            </w:del>
          </w:p>
        </w:tc>
        <w:tc>
          <w:tcPr>
            <w:tcW w:w="326" w:type="dxa"/>
            <w:noWrap/>
            <w:hideMark/>
          </w:tcPr>
          <w:p w14:paraId="52E6F76A" w14:textId="77777777" w:rsidR="00F72CEA" w:rsidRPr="00F72CEA" w:rsidDel="00555CF8" w:rsidRDefault="00F72CEA" w:rsidP="00F72CEA">
            <w:pPr>
              <w:spacing w:beforeLines="240" w:before="576"/>
              <w:rPr>
                <w:del w:id="5909" w:author="Cao, Ross" w:date="2026-01-23T08:56:00Z" w16du:dateUtc="2026-01-23T16:56:00Z"/>
                <w:sz w:val="12"/>
                <w:szCs w:val="12"/>
              </w:rPr>
            </w:pPr>
            <w:del w:id="5910" w:author="Cao, Ross" w:date="2026-01-23T08:56:00Z" w16du:dateUtc="2026-01-23T16:56:00Z">
              <w:r w:rsidRPr="00F72CEA" w:rsidDel="00555CF8">
                <w:rPr>
                  <w:sz w:val="12"/>
                  <w:szCs w:val="12"/>
                </w:rPr>
                <w:delText>Taccari</w:delText>
              </w:r>
            </w:del>
          </w:p>
        </w:tc>
        <w:tc>
          <w:tcPr>
            <w:tcW w:w="3848" w:type="dxa"/>
            <w:noWrap/>
            <w:hideMark/>
          </w:tcPr>
          <w:p w14:paraId="01AE7939" w14:textId="77777777" w:rsidR="00F72CEA" w:rsidRPr="00F72CEA" w:rsidDel="00555CF8" w:rsidRDefault="00F72CEA" w:rsidP="00F72CEA">
            <w:pPr>
              <w:spacing w:beforeLines="240" w:before="576"/>
              <w:rPr>
                <w:del w:id="5911" w:author="Cao, Ross" w:date="2026-01-23T08:56:00Z" w16du:dateUtc="2026-01-23T16:56:00Z"/>
                <w:sz w:val="12"/>
                <w:szCs w:val="12"/>
              </w:rPr>
            </w:pPr>
            <w:del w:id="5912" w:author="Cao, Ross" w:date="2026-01-23T08:56:00Z" w16du:dateUtc="2026-01-23T16:56:00Z">
              <w:r w:rsidRPr="00F72CEA" w:rsidDel="00555CF8">
                <w:rPr>
                  <w:sz w:val="12"/>
                  <w:szCs w:val="12"/>
                </w:rPr>
                <w:delText>Taccari, Maria Luisa; Nuttall, Jonathan; Chen, Xiaohui; Wang, He; Minnema, Bennie; Jimack, Peter K.</w:delText>
              </w:r>
            </w:del>
          </w:p>
        </w:tc>
        <w:tc>
          <w:tcPr>
            <w:tcW w:w="4265" w:type="dxa"/>
            <w:noWrap/>
            <w:hideMark/>
          </w:tcPr>
          <w:p w14:paraId="1D6D3FC6" w14:textId="77777777" w:rsidR="00F72CEA" w:rsidRPr="00F72CEA" w:rsidDel="00555CF8" w:rsidRDefault="00F72CEA" w:rsidP="00F72CEA">
            <w:pPr>
              <w:spacing w:beforeLines="240" w:before="576"/>
              <w:rPr>
                <w:del w:id="5913" w:author="Cao, Ross" w:date="2026-01-23T08:56:00Z" w16du:dateUtc="2026-01-23T16:56:00Z"/>
                <w:sz w:val="12"/>
                <w:szCs w:val="12"/>
              </w:rPr>
            </w:pPr>
            <w:del w:id="5914" w:author="Cao, Ross" w:date="2026-01-23T08:56:00Z" w16du:dateUtc="2026-01-23T16:56:00Z">
              <w:r w:rsidRPr="00F72CEA" w:rsidDel="00555CF8">
                <w:rPr>
                  <w:sz w:val="12"/>
                  <w:szCs w:val="12"/>
                </w:rPr>
                <w:delText>Attention U-Net as a surrogate model for groundwater prediction</w:delText>
              </w:r>
            </w:del>
          </w:p>
        </w:tc>
        <w:tc>
          <w:tcPr>
            <w:tcW w:w="1447" w:type="dxa"/>
            <w:noWrap/>
            <w:hideMark/>
          </w:tcPr>
          <w:p w14:paraId="03344E07" w14:textId="77777777" w:rsidR="00F72CEA" w:rsidRPr="00F72CEA" w:rsidDel="00555CF8" w:rsidRDefault="00F72CEA" w:rsidP="00F72CEA">
            <w:pPr>
              <w:spacing w:beforeLines="240" w:before="576"/>
              <w:rPr>
                <w:del w:id="5915" w:author="Cao, Ross" w:date="2026-01-23T08:56:00Z" w16du:dateUtc="2026-01-23T16:56:00Z"/>
                <w:sz w:val="12"/>
                <w:szCs w:val="12"/>
              </w:rPr>
            </w:pPr>
            <w:del w:id="5916" w:author="Cao, Ross" w:date="2026-01-23T08:56:00Z" w16du:dateUtc="2026-01-23T16:56:00Z">
              <w:r w:rsidRPr="00F72CEA" w:rsidDel="00555CF8">
                <w:rPr>
                  <w:sz w:val="12"/>
                  <w:szCs w:val="12"/>
                </w:rPr>
                <w:delText>Advances in Water Resources</w:delText>
              </w:r>
            </w:del>
          </w:p>
        </w:tc>
      </w:tr>
      <w:tr w:rsidR="00F72CEA" w:rsidRPr="00F72CEA" w:rsidDel="00555CF8" w14:paraId="5F66EA23" w14:textId="77777777" w:rsidTr="00F72CEA">
        <w:trPr>
          <w:trHeight w:val="300"/>
          <w:del w:id="5917" w:author="Cao, Ross" w:date="2026-01-23T08:56:00Z"/>
        </w:trPr>
        <w:tc>
          <w:tcPr>
            <w:tcW w:w="291" w:type="dxa"/>
            <w:noWrap/>
            <w:hideMark/>
          </w:tcPr>
          <w:p w14:paraId="4A900DE2" w14:textId="77777777" w:rsidR="00F72CEA" w:rsidRPr="00F72CEA" w:rsidDel="00555CF8" w:rsidRDefault="00F72CEA" w:rsidP="00F72CEA">
            <w:pPr>
              <w:spacing w:beforeLines="240" w:before="576"/>
              <w:rPr>
                <w:del w:id="5918" w:author="Cao, Ross" w:date="2026-01-23T08:56:00Z" w16du:dateUtc="2026-01-23T16:56:00Z"/>
                <w:sz w:val="12"/>
                <w:szCs w:val="12"/>
              </w:rPr>
            </w:pPr>
            <w:del w:id="5919" w:author="Cao, Ross" w:date="2026-01-23T08:56:00Z" w16du:dateUtc="2026-01-23T16:56:00Z">
              <w:r w:rsidRPr="00F72CEA" w:rsidDel="00555CF8">
                <w:rPr>
                  <w:sz w:val="12"/>
                  <w:szCs w:val="12"/>
                </w:rPr>
                <w:delText>2022</w:delText>
              </w:r>
            </w:del>
          </w:p>
        </w:tc>
        <w:tc>
          <w:tcPr>
            <w:tcW w:w="855" w:type="dxa"/>
            <w:noWrap/>
            <w:hideMark/>
          </w:tcPr>
          <w:p w14:paraId="13716A7E" w14:textId="77777777" w:rsidR="00F72CEA" w:rsidRPr="00F72CEA" w:rsidDel="00555CF8" w:rsidRDefault="00F72CEA" w:rsidP="00F72CEA">
            <w:pPr>
              <w:spacing w:beforeLines="240" w:before="576"/>
              <w:rPr>
                <w:del w:id="5920" w:author="Cao, Ross" w:date="2026-01-23T08:56:00Z" w16du:dateUtc="2026-01-23T16:56:00Z"/>
                <w:sz w:val="12"/>
                <w:szCs w:val="12"/>
              </w:rPr>
            </w:pPr>
            <w:del w:id="5921" w:author="Cao, Ross" w:date="2026-01-23T08:56:00Z" w16du:dateUtc="2026-01-23T16:56:00Z">
              <w:r w:rsidRPr="00F72CEA" w:rsidDel="00555CF8">
                <w:rPr>
                  <w:sz w:val="12"/>
                  <w:szCs w:val="12"/>
                </w:rPr>
                <w:delText>Operator-learning</w:delText>
              </w:r>
            </w:del>
          </w:p>
        </w:tc>
        <w:tc>
          <w:tcPr>
            <w:tcW w:w="893" w:type="dxa"/>
            <w:noWrap/>
            <w:hideMark/>
          </w:tcPr>
          <w:p w14:paraId="010F0E56" w14:textId="77777777" w:rsidR="00F72CEA" w:rsidRPr="00F72CEA" w:rsidDel="00555CF8" w:rsidRDefault="00F72CEA" w:rsidP="00F72CEA">
            <w:pPr>
              <w:spacing w:beforeLines="240" w:before="576"/>
              <w:rPr>
                <w:del w:id="5922" w:author="Cao, Ross" w:date="2026-01-23T08:56:00Z" w16du:dateUtc="2026-01-23T16:56:00Z"/>
                <w:sz w:val="12"/>
                <w:szCs w:val="12"/>
              </w:rPr>
            </w:pPr>
            <w:del w:id="5923" w:author="Cao, Ross" w:date="2026-01-23T08:56:00Z" w16du:dateUtc="2026-01-23T16:56:00Z">
              <w:r w:rsidRPr="00F72CEA" w:rsidDel="00555CF8">
                <w:rPr>
                  <w:sz w:val="12"/>
                  <w:szCs w:val="12"/>
                </w:rPr>
                <w:delText>Forward emulation</w:delText>
              </w:r>
            </w:del>
          </w:p>
        </w:tc>
        <w:tc>
          <w:tcPr>
            <w:tcW w:w="1035" w:type="dxa"/>
            <w:noWrap/>
            <w:hideMark/>
          </w:tcPr>
          <w:p w14:paraId="39A5B350" w14:textId="77777777" w:rsidR="00F72CEA" w:rsidRPr="00F72CEA" w:rsidDel="00555CF8" w:rsidRDefault="00F72CEA" w:rsidP="00F72CEA">
            <w:pPr>
              <w:spacing w:beforeLines="240" w:before="576"/>
              <w:rPr>
                <w:del w:id="5924" w:author="Cao, Ross" w:date="2026-01-23T08:56:00Z" w16du:dateUtc="2026-01-23T16:56:00Z"/>
                <w:sz w:val="12"/>
                <w:szCs w:val="12"/>
              </w:rPr>
            </w:pPr>
            <w:del w:id="5925" w:author="Cao, Ross" w:date="2026-01-23T08:56:00Z" w16du:dateUtc="2026-01-23T16:56:00Z">
              <w:r w:rsidRPr="00F72CEA" w:rsidDel="00555CF8">
                <w:rPr>
                  <w:sz w:val="12"/>
                  <w:szCs w:val="12"/>
                </w:rPr>
                <w:delText>General scientific computing</w:delText>
              </w:r>
            </w:del>
          </w:p>
        </w:tc>
        <w:tc>
          <w:tcPr>
            <w:tcW w:w="326" w:type="dxa"/>
            <w:noWrap/>
            <w:hideMark/>
          </w:tcPr>
          <w:p w14:paraId="24DCD523" w14:textId="77777777" w:rsidR="00F72CEA" w:rsidRPr="00F72CEA" w:rsidDel="00555CF8" w:rsidRDefault="00F72CEA" w:rsidP="00F72CEA">
            <w:pPr>
              <w:spacing w:beforeLines="240" w:before="576"/>
              <w:rPr>
                <w:del w:id="5926" w:author="Cao, Ross" w:date="2026-01-23T08:56:00Z" w16du:dateUtc="2026-01-23T16:56:00Z"/>
                <w:sz w:val="12"/>
                <w:szCs w:val="12"/>
              </w:rPr>
            </w:pPr>
            <w:del w:id="5927" w:author="Cao, Ross" w:date="2026-01-23T08:56:00Z" w16du:dateUtc="2026-01-23T16:56:00Z">
              <w:r w:rsidRPr="00F72CEA" w:rsidDel="00555CF8">
                <w:rPr>
                  <w:sz w:val="12"/>
                  <w:szCs w:val="12"/>
                </w:rPr>
                <w:delText>Lu</w:delText>
              </w:r>
            </w:del>
          </w:p>
        </w:tc>
        <w:tc>
          <w:tcPr>
            <w:tcW w:w="3848" w:type="dxa"/>
            <w:noWrap/>
            <w:hideMark/>
          </w:tcPr>
          <w:p w14:paraId="46E9732F" w14:textId="77777777" w:rsidR="00F72CEA" w:rsidRPr="00F72CEA" w:rsidDel="00555CF8" w:rsidRDefault="00F72CEA" w:rsidP="00F72CEA">
            <w:pPr>
              <w:spacing w:beforeLines="240" w:before="576"/>
              <w:rPr>
                <w:del w:id="5928" w:author="Cao, Ross" w:date="2026-01-23T08:56:00Z" w16du:dateUtc="2026-01-23T16:56:00Z"/>
                <w:sz w:val="12"/>
                <w:szCs w:val="12"/>
              </w:rPr>
            </w:pPr>
            <w:del w:id="5929" w:author="Cao, Ross" w:date="2026-01-23T08:56:00Z" w16du:dateUtc="2026-01-23T16:56:00Z">
              <w:r w:rsidRPr="00F72CEA" w:rsidDel="00555CF8">
                <w:rPr>
                  <w:sz w:val="12"/>
                  <w:szCs w:val="12"/>
                </w:rPr>
                <w:delText>Lu, Lu; Meng, Xuhui; Cai, Shengze; Mao, Zhiping; Goswami, Somdatta; Zhang, Zhongqiang; Karniadakis, George Em</w:delText>
              </w:r>
            </w:del>
          </w:p>
        </w:tc>
        <w:tc>
          <w:tcPr>
            <w:tcW w:w="4265" w:type="dxa"/>
            <w:noWrap/>
            <w:hideMark/>
          </w:tcPr>
          <w:p w14:paraId="04F4B941" w14:textId="77777777" w:rsidR="00F72CEA" w:rsidRPr="00F72CEA" w:rsidDel="00555CF8" w:rsidRDefault="00F72CEA" w:rsidP="00F72CEA">
            <w:pPr>
              <w:spacing w:beforeLines="240" w:before="576"/>
              <w:rPr>
                <w:del w:id="5930" w:author="Cao, Ross" w:date="2026-01-23T08:56:00Z" w16du:dateUtc="2026-01-23T16:56:00Z"/>
                <w:sz w:val="12"/>
                <w:szCs w:val="12"/>
              </w:rPr>
            </w:pPr>
            <w:del w:id="5931" w:author="Cao, Ross" w:date="2026-01-23T08:56:00Z" w16du:dateUtc="2026-01-23T16:56:00Z">
              <w:r w:rsidRPr="00F72CEA" w:rsidDel="00555CF8">
                <w:rPr>
                  <w:sz w:val="12"/>
                  <w:szCs w:val="12"/>
                </w:rPr>
                <w:delText>A comprehensive and fair comparison of two neural operators (with practical extensions) based on FAIR data</w:delText>
              </w:r>
            </w:del>
          </w:p>
        </w:tc>
        <w:tc>
          <w:tcPr>
            <w:tcW w:w="1447" w:type="dxa"/>
            <w:noWrap/>
            <w:hideMark/>
          </w:tcPr>
          <w:p w14:paraId="3B73AAA9" w14:textId="77777777" w:rsidR="00F72CEA" w:rsidRPr="00F72CEA" w:rsidDel="00555CF8" w:rsidRDefault="00F72CEA" w:rsidP="00F72CEA">
            <w:pPr>
              <w:spacing w:beforeLines="240" w:before="576"/>
              <w:rPr>
                <w:del w:id="5932" w:author="Cao, Ross" w:date="2026-01-23T08:56:00Z" w16du:dateUtc="2026-01-23T16:56:00Z"/>
                <w:sz w:val="12"/>
                <w:szCs w:val="12"/>
              </w:rPr>
            </w:pPr>
            <w:del w:id="5933" w:author="Cao, Ross" w:date="2026-01-23T08:56:00Z" w16du:dateUtc="2026-01-23T16:56:00Z">
              <w:r w:rsidRPr="00F72CEA" w:rsidDel="00555CF8">
                <w:rPr>
                  <w:sz w:val="12"/>
                  <w:szCs w:val="12"/>
                </w:rPr>
                <w:delText>Computer Methods in Applied Mechanics and Engineering</w:delText>
              </w:r>
            </w:del>
          </w:p>
        </w:tc>
      </w:tr>
      <w:tr w:rsidR="00F72CEA" w:rsidRPr="00F72CEA" w:rsidDel="00555CF8" w14:paraId="6B9E74A4" w14:textId="77777777" w:rsidTr="00F72CEA">
        <w:trPr>
          <w:trHeight w:val="300"/>
          <w:del w:id="5934" w:author="Cao, Ross" w:date="2026-01-23T08:56:00Z"/>
        </w:trPr>
        <w:tc>
          <w:tcPr>
            <w:tcW w:w="291" w:type="dxa"/>
            <w:noWrap/>
            <w:hideMark/>
          </w:tcPr>
          <w:p w14:paraId="0A312B44" w14:textId="77777777" w:rsidR="00F72CEA" w:rsidRPr="00F72CEA" w:rsidDel="00555CF8" w:rsidRDefault="00F72CEA" w:rsidP="00F72CEA">
            <w:pPr>
              <w:spacing w:beforeLines="240" w:before="576"/>
              <w:rPr>
                <w:del w:id="5935" w:author="Cao, Ross" w:date="2026-01-23T08:56:00Z" w16du:dateUtc="2026-01-23T16:56:00Z"/>
                <w:sz w:val="12"/>
                <w:szCs w:val="12"/>
              </w:rPr>
            </w:pPr>
            <w:del w:id="5936" w:author="Cao, Ross" w:date="2026-01-23T08:56:00Z" w16du:dateUtc="2026-01-23T16:56:00Z">
              <w:r w:rsidRPr="00F72CEA" w:rsidDel="00555CF8">
                <w:rPr>
                  <w:sz w:val="12"/>
                  <w:szCs w:val="12"/>
                </w:rPr>
                <w:delText>2022</w:delText>
              </w:r>
            </w:del>
          </w:p>
        </w:tc>
        <w:tc>
          <w:tcPr>
            <w:tcW w:w="855" w:type="dxa"/>
            <w:noWrap/>
            <w:hideMark/>
          </w:tcPr>
          <w:p w14:paraId="1B558E6C" w14:textId="77777777" w:rsidR="00F72CEA" w:rsidRPr="00F72CEA" w:rsidDel="00555CF8" w:rsidRDefault="00F72CEA" w:rsidP="00F72CEA">
            <w:pPr>
              <w:spacing w:beforeLines="240" w:before="576"/>
              <w:rPr>
                <w:del w:id="5937" w:author="Cao, Ross" w:date="2026-01-23T08:56:00Z" w16du:dateUtc="2026-01-23T16:56:00Z"/>
                <w:sz w:val="12"/>
                <w:szCs w:val="12"/>
              </w:rPr>
            </w:pPr>
            <w:del w:id="5938" w:author="Cao, Ross" w:date="2026-01-23T08:56:00Z" w16du:dateUtc="2026-01-23T16:56:00Z">
              <w:r w:rsidRPr="00F72CEA" w:rsidDel="00555CF8">
                <w:rPr>
                  <w:sz w:val="12"/>
                  <w:szCs w:val="12"/>
                </w:rPr>
                <w:delText>Operator-learning</w:delText>
              </w:r>
            </w:del>
          </w:p>
        </w:tc>
        <w:tc>
          <w:tcPr>
            <w:tcW w:w="893" w:type="dxa"/>
            <w:noWrap/>
            <w:hideMark/>
          </w:tcPr>
          <w:p w14:paraId="3C4579FC" w14:textId="77777777" w:rsidR="00F72CEA" w:rsidRPr="00F72CEA" w:rsidDel="00555CF8" w:rsidRDefault="00F72CEA" w:rsidP="00F72CEA">
            <w:pPr>
              <w:spacing w:beforeLines="240" w:before="576"/>
              <w:rPr>
                <w:del w:id="5939" w:author="Cao, Ross" w:date="2026-01-23T08:56:00Z" w16du:dateUtc="2026-01-23T16:56:00Z"/>
                <w:sz w:val="12"/>
                <w:szCs w:val="12"/>
              </w:rPr>
            </w:pPr>
            <w:del w:id="5940" w:author="Cao, Ross" w:date="2026-01-23T08:56:00Z" w16du:dateUtc="2026-01-23T16:56:00Z">
              <w:r w:rsidRPr="00F72CEA" w:rsidDel="00555CF8">
                <w:rPr>
                  <w:sz w:val="12"/>
                  <w:szCs w:val="12"/>
                </w:rPr>
                <w:delText>Forward emulation</w:delText>
              </w:r>
            </w:del>
          </w:p>
        </w:tc>
        <w:tc>
          <w:tcPr>
            <w:tcW w:w="1035" w:type="dxa"/>
            <w:noWrap/>
            <w:hideMark/>
          </w:tcPr>
          <w:p w14:paraId="50658D97" w14:textId="77777777" w:rsidR="00F72CEA" w:rsidRPr="00F72CEA" w:rsidDel="00555CF8" w:rsidRDefault="00F72CEA" w:rsidP="00F72CEA">
            <w:pPr>
              <w:spacing w:beforeLines="240" w:before="576"/>
              <w:rPr>
                <w:del w:id="5941" w:author="Cao, Ross" w:date="2026-01-23T08:56:00Z" w16du:dateUtc="2026-01-23T16:56:00Z"/>
                <w:sz w:val="12"/>
                <w:szCs w:val="12"/>
              </w:rPr>
            </w:pPr>
            <w:del w:id="5942" w:author="Cao, Ross" w:date="2026-01-23T08:56:00Z" w16du:dateUtc="2026-01-23T16:56:00Z">
              <w:r w:rsidRPr="00F72CEA" w:rsidDel="00555CF8">
                <w:rPr>
                  <w:sz w:val="12"/>
                  <w:szCs w:val="12"/>
                </w:rPr>
                <w:delText>General scientific computing</w:delText>
              </w:r>
            </w:del>
          </w:p>
        </w:tc>
        <w:tc>
          <w:tcPr>
            <w:tcW w:w="326" w:type="dxa"/>
            <w:noWrap/>
            <w:hideMark/>
          </w:tcPr>
          <w:p w14:paraId="62F5B9E9" w14:textId="77777777" w:rsidR="00F72CEA" w:rsidRPr="00F72CEA" w:rsidDel="00555CF8" w:rsidRDefault="00F72CEA" w:rsidP="00F72CEA">
            <w:pPr>
              <w:spacing w:beforeLines="240" w:before="576"/>
              <w:rPr>
                <w:del w:id="5943" w:author="Cao, Ross" w:date="2026-01-23T08:56:00Z" w16du:dateUtc="2026-01-23T16:56:00Z"/>
                <w:sz w:val="12"/>
                <w:szCs w:val="12"/>
              </w:rPr>
            </w:pPr>
            <w:del w:id="5944" w:author="Cao, Ross" w:date="2026-01-23T08:56:00Z" w16du:dateUtc="2026-01-23T16:56:00Z">
              <w:r w:rsidRPr="00F72CEA" w:rsidDel="00555CF8">
                <w:rPr>
                  <w:sz w:val="12"/>
                  <w:szCs w:val="12"/>
                </w:rPr>
                <w:delText>Wang</w:delText>
              </w:r>
            </w:del>
          </w:p>
        </w:tc>
        <w:tc>
          <w:tcPr>
            <w:tcW w:w="3848" w:type="dxa"/>
            <w:noWrap/>
            <w:hideMark/>
          </w:tcPr>
          <w:p w14:paraId="07EA1A9B" w14:textId="77777777" w:rsidR="00F72CEA" w:rsidRPr="00F72CEA" w:rsidDel="00555CF8" w:rsidRDefault="00F72CEA" w:rsidP="00F72CEA">
            <w:pPr>
              <w:spacing w:beforeLines="240" w:before="576"/>
              <w:rPr>
                <w:del w:id="5945" w:author="Cao, Ross" w:date="2026-01-23T08:56:00Z" w16du:dateUtc="2026-01-23T16:56:00Z"/>
                <w:sz w:val="12"/>
                <w:szCs w:val="12"/>
              </w:rPr>
            </w:pPr>
            <w:del w:id="5946" w:author="Cao, Ross" w:date="2026-01-23T08:56:00Z" w16du:dateUtc="2026-01-23T16:56:00Z">
              <w:r w:rsidRPr="00F72CEA" w:rsidDel="00555CF8">
                <w:rPr>
                  <w:sz w:val="12"/>
                  <w:szCs w:val="12"/>
                </w:rPr>
                <w:delText>Wang, Lijing; Kurihana, Takuya; Meray, Aurelien; Mastilovic, Ilijana; Praveen, Satyarth; Xu, Zexuan; Memarzadeh, Milad; Lavin, Alexander; Wainwright, Haruko</w:delText>
              </w:r>
            </w:del>
          </w:p>
        </w:tc>
        <w:tc>
          <w:tcPr>
            <w:tcW w:w="4265" w:type="dxa"/>
            <w:noWrap/>
            <w:hideMark/>
          </w:tcPr>
          <w:p w14:paraId="3B0B628F" w14:textId="77777777" w:rsidR="00F72CEA" w:rsidRPr="00F72CEA" w:rsidDel="00555CF8" w:rsidRDefault="00F72CEA" w:rsidP="00F72CEA">
            <w:pPr>
              <w:spacing w:beforeLines="240" w:before="576"/>
              <w:rPr>
                <w:del w:id="5947" w:author="Cao, Ross" w:date="2026-01-23T08:56:00Z" w16du:dateUtc="2026-01-23T16:56:00Z"/>
                <w:sz w:val="12"/>
                <w:szCs w:val="12"/>
              </w:rPr>
            </w:pPr>
            <w:del w:id="5948" w:author="Cao, Ross" w:date="2026-01-23T08:56:00Z" w16du:dateUtc="2026-01-23T16:56:00Z">
              <w:r w:rsidRPr="00F72CEA" w:rsidDel="00555CF8">
                <w:rPr>
                  <w:sz w:val="12"/>
                  <w:szCs w:val="12"/>
                </w:rPr>
                <w:delText>Multi-scale Digital Twin: Developing a fast and physics-informed surrogate model for groundwater contamination with uncertain climate models</w:delText>
              </w:r>
            </w:del>
          </w:p>
        </w:tc>
        <w:tc>
          <w:tcPr>
            <w:tcW w:w="1447" w:type="dxa"/>
            <w:noWrap/>
            <w:hideMark/>
          </w:tcPr>
          <w:p w14:paraId="3ED0CEE8" w14:textId="77777777" w:rsidR="00F72CEA" w:rsidRPr="00F72CEA" w:rsidDel="00555CF8" w:rsidRDefault="00F72CEA" w:rsidP="00F72CEA">
            <w:pPr>
              <w:spacing w:beforeLines="240" w:before="576"/>
              <w:rPr>
                <w:del w:id="5949" w:author="Cao, Ross" w:date="2026-01-23T08:56:00Z" w16du:dateUtc="2026-01-23T16:56:00Z"/>
                <w:sz w:val="12"/>
                <w:szCs w:val="12"/>
              </w:rPr>
            </w:pPr>
            <w:del w:id="5950" w:author="Cao, Ross" w:date="2026-01-23T08:56:00Z" w16du:dateUtc="2026-01-23T16:56:00Z">
              <w:r w:rsidRPr="00F72CEA" w:rsidDel="00555CF8">
                <w:rPr>
                  <w:sz w:val="12"/>
                  <w:szCs w:val="12"/>
                </w:rPr>
                <w:delText>arXiv preprint arXiv:2211.10884</w:delText>
              </w:r>
            </w:del>
          </w:p>
        </w:tc>
      </w:tr>
      <w:tr w:rsidR="00F72CEA" w:rsidRPr="00F72CEA" w:rsidDel="00555CF8" w14:paraId="17B78B6F" w14:textId="77777777" w:rsidTr="00F72CEA">
        <w:trPr>
          <w:trHeight w:val="300"/>
          <w:del w:id="5951" w:author="Cao, Ross" w:date="2026-01-23T08:56:00Z"/>
        </w:trPr>
        <w:tc>
          <w:tcPr>
            <w:tcW w:w="291" w:type="dxa"/>
            <w:noWrap/>
            <w:hideMark/>
          </w:tcPr>
          <w:p w14:paraId="38EDBA07" w14:textId="77777777" w:rsidR="00F72CEA" w:rsidRPr="00F72CEA" w:rsidDel="00555CF8" w:rsidRDefault="00F72CEA" w:rsidP="00F72CEA">
            <w:pPr>
              <w:spacing w:beforeLines="240" w:before="576"/>
              <w:rPr>
                <w:del w:id="5952" w:author="Cao, Ross" w:date="2026-01-23T08:56:00Z" w16du:dateUtc="2026-01-23T16:56:00Z"/>
                <w:sz w:val="12"/>
                <w:szCs w:val="12"/>
              </w:rPr>
            </w:pPr>
            <w:del w:id="5953" w:author="Cao, Ross" w:date="2026-01-23T08:56:00Z" w16du:dateUtc="2026-01-23T16:56:00Z">
              <w:r w:rsidRPr="00F72CEA" w:rsidDel="00555CF8">
                <w:rPr>
                  <w:sz w:val="12"/>
                  <w:szCs w:val="12"/>
                </w:rPr>
                <w:delText>2022</w:delText>
              </w:r>
            </w:del>
          </w:p>
        </w:tc>
        <w:tc>
          <w:tcPr>
            <w:tcW w:w="855" w:type="dxa"/>
            <w:noWrap/>
            <w:hideMark/>
          </w:tcPr>
          <w:p w14:paraId="13068187" w14:textId="77777777" w:rsidR="00F72CEA" w:rsidRPr="00F72CEA" w:rsidDel="00555CF8" w:rsidRDefault="00F72CEA" w:rsidP="00F72CEA">
            <w:pPr>
              <w:spacing w:beforeLines="240" w:before="576"/>
              <w:rPr>
                <w:del w:id="5954" w:author="Cao, Ross" w:date="2026-01-23T08:56:00Z" w16du:dateUtc="2026-01-23T16:56:00Z"/>
                <w:sz w:val="12"/>
                <w:szCs w:val="12"/>
              </w:rPr>
            </w:pPr>
            <w:del w:id="5955" w:author="Cao, Ross" w:date="2026-01-23T08:56:00Z" w16du:dateUtc="2026-01-23T16:56:00Z">
              <w:r w:rsidRPr="00F72CEA" w:rsidDel="00555CF8">
                <w:rPr>
                  <w:sz w:val="12"/>
                  <w:szCs w:val="12"/>
                </w:rPr>
                <w:delText>Operator-learning</w:delText>
              </w:r>
            </w:del>
          </w:p>
        </w:tc>
        <w:tc>
          <w:tcPr>
            <w:tcW w:w="893" w:type="dxa"/>
            <w:noWrap/>
            <w:hideMark/>
          </w:tcPr>
          <w:p w14:paraId="7BA3C97E" w14:textId="77777777" w:rsidR="00F72CEA" w:rsidRPr="00F72CEA" w:rsidDel="00555CF8" w:rsidRDefault="00F72CEA" w:rsidP="00F72CEA">
            <w:pPr>
              <w:spacing w:beforeLines="240" w:before="576"/>
              <w:rPr>
                <w:del w:id="5956" w:author="Cao, Ross" w:date="2026-01-23T08:56:00Z" w16du:dateUtc="2026-01-23T16:56:00Z"/>
                <w:sz w:val="12"/>
                <w:szCs w:val="12"/>
              </w:rPr>
            </w:pPr>
            <w:del w:id="5957" w:author="Cao, Ross" w:date="2026-01-23T08:56:00Z" w16du:dateUtc="2026-01-23T16:56:00Z">
              <w:r w:rsidRPr="00F72CEA" w:rsidDel="00555CF8">
                <w:rPr>
                  <w:sz w:val="12"/>
                  <w:szCs w:val="12"/>
                </w:rPr>
                <w:delText>Forward emulation</w:delText>
              </w:r>
            </w:del>
          </w:p>
        </w:tc>
        <w:tc>
          <w:tcPr>
            <w:tcW w:w="1035" w:type="dxa"/>
            <w:noWrap/>
            <w:hideMark/>
          </w:tcPr>
          <w:p w14:paraId="5575E27B" w14:textId="77777777" w:rsidR="00F72CEA" w:rsidRPr="00F72CEA" w:rsidDel="00555CF8" w:rsidRDefault="00F72CEA" w:rsidP="00F72CEA">
            <w:pPr>
              <w:spacing w:beforeLines="240" w:before="576"/>
              <w:rPr>
                <w:del w:id="5958" w:author="Cao, Ross" w:date="2026-01-23T08:56:00Z" w16du:dateUtc="2026-01-23T16:56:00Z"/>
                <w:sz w:val="12"/>
                <w:szCs w:val="12"/>
              </w:rPr>
            </w:pPr>
            <w:del w:id="5959" w:author="Cao, Ross" w:date="2026-01-23T08:56:00Z" w16du:dateUtc="2026-01-23T16:56:00Z">
              <w:r w:rsidRPr="00F72CEA" w:rsidDel="00555CF8">
                <w:rPr>
                  <w:sz w:val="12"/>
                  <w:szCs w:val="12"/>
                </w:rPr>
                <w:delText>CO2 storage / geoenergy</w:delText>
              </w:r>
            </w:del>
          </w:p>
        </w:tc>
        <w:tc>
          <w:tcPr>
            <w:tcW w:w="326" w:type="dxa"/>
            <w:noWrap/>
            <w:hideMark/>
          </w:tcPr>
          <w:p w14:paraId="267E5E54" w14:textId="77777777" w:rsidR="00F72CEA" w:rsidRPr="00F72CEA" w:rsidDel="00555CF8" w:rsidRDefault="00F72CEA" w:rsidP="00F72CEA">
            <w:pPr>
              <w:spacing w:beforeLines="240" w:before="576"/>
              <w:rPr>
                <w:del w:id="5960" w:author="Cao, Ross" w:date="2026-01-23T08:56:00Z" w16du:dateUtc="2026-01-23T16:56:00Z"/>
                <w:sz w:val="12"/>
                <w:szCs w:val="12"/>
              </w:rPr>
            </w:pPr>
            <w:del w:id="5961" w:author="Cao, Ross" w:date="2026-01-23T08:56:00Z" w16du:dateUtc="2026-01-23T16:56:00Z">
              <w:r w:rsidRPr="00F72CEA" w:rsidDel="00555CF8">
                <w:rPr>
                  <w:sz w:val="12"/>
                  <w:szCs w:val="12"/>
                </w:rPr>
                <w:delText>Wen</w:delText>
              </w:r>
            </w:del>
          </w:p>
        </w:tc>
        <w:tc>
          <w:tcPr>
            <w:tcW w:w="3848" w:type="dxa"/>
            <w:noWrap/>
            <w:hideMark/>
          </w:tcPr>
          <w:p w14:paraId="58F58798" w14:textId="77777777" w:rsidR="00F72CEA" w:rsidRPr="00F72CEA" w:rsidDel="00555CF8" w:rsidRDefault="00F72CEA" w:rsidP="00F72CEA">
            <w:pPr>
              <w:spacing w:beforeLines="240" w:before="576"/>
              <w:rPr>
                <w:del w:id="5962" w:author="Cao, Ross" w:date="2026-01-23T08:56:00Z" w16du:dateUtc="2026-01-23T16:56:00Z"/>
                <w:sz w:val="12"/>
                <w:szCs w:val="12"/>
              </w:rPr>
            </w:pPr>
            <w:del w:id="5963" w:author="Cao, Ross" w:date="2026-01-23T08:56:00Z" w16du:dateUtc="2026-01-23T16:56:00Z">
              <w:r w:rsidRPr="00F72CEA" w:rsidDel="00555CF8">
                <w:rPr>
                  <w:sz w:val="12"/>
                  <w:szCs w:val="12"/>
                </w:rPr>
                <w:delText>Wen, Gege; Li, Zongyi; Azizzadenesheli, Kamyar; Anandkumar, Anima; Benson, Sally M.</w:delText>
              </w:r>
            </w:del>
          </w:p>
        </w:tc>
        <w:tc>
          <w:tcPr>
            <w:tcW w:w="4265" w:type="dxa"/>
            <w:noWrap/>
            <w:hideMark/>
          </w:tcPr>
          <w:p w14:paraId="5E5FAC35" w14:textId="77777777" w:rsidR="00F72CEA" w:rsidRPr="00F72CEA" w:rsidDel="00555CF8" w:rsidRDefault="00F72CEA" w:rsidP="00F72CEA">
            <w:pPr>
              <w:spacing w:beforeLines="240" w:before="576"/>
              <w:rPr>
                <w:del w:id="5964" w:author="Cao, Ross" w:date="2026-01-23T08:56:00Z" w16du:dateUtc="2026-01-23T16:56:00Z"/>
                <w:sz w:val="12"/>
                <w:szCs w:val="12"/>
              </w:rPr>
            </w:pPr>
            <w:del w:id="5965" w:author="Cao, Ross" w:date="2026-01-23T08:56:00Z" w16du:dateUtc="2026-01-23T16:56:00Z">
              <w:r w:rsidRPr="00F72CEA" w:rsidDel="00555CF8">
                <w:rPr>
                  <w:sz w:val="12"/>
                  <w:szCs w:val="12"/>
                </w:rPr>
                <w:delText>U-FNOâ€”An enhanced Fourier neural operator-based deep-learning model for multiphase flow</w:delText>
              </w:r>
            </w:del>
          </w:p>
        </w:tc>
        <w:tc>
          <w:tcPr>
            <w:tcW w:w="1447" w:type="dxa"/>
            <w:noWrap/>
            <w:hideMark/>
          </w:tcPr>
          <w:p w14:paraId="175E4CDD" w14:textId="77777777" w:rsidR="00F72CEA" w:rsidRPr="00F72CEA" w:rsidDel="00555CF8" w:rsidRDefault="00F72CEA" w:rsidP="00F72CEA">
            <w:pPr>
              <w:spacing w:beforeLines="240" w:before="576"/>
              <w:rPr>
                <w:del w:id="5966" w:author="Cao, Ross" w:date="2026-01-23T08:56:00Z" w16du:dateUtc="2026-01-23T16:56:00Z"/>
                <w:sz w:val="12"/>
                <w:szCs w:val="12"/>
              </w:rPr>
            </w:pPr>
            <w:del w:id="5967" w:author="Cao, Ross" w:date="2026-01-23T08:56:00Z" w16du:dateUtc="2026-01-23T16:56:00Z">
              <w:r w:rsidRPr="00F72CEA" w:rsidDel="00555CF8">
                <w:rPr>
                  <w:sz w:val="12"/>
                  <w:szCs w:val="12"/>
                </w:rPr>
                <w:delText>Advances in Water Resources</w:delText>
              </w:r>
            </w:del>
          </w:p>
        </w:tc>
      </w:tr>
      <w:tr w:rsidR="00F72CEA" w:rsidRPr="00F72CEA" w:rsidDel="00555CF8" w14:paraId="16DD1183" w14:textId="77777777" w:rsidTr="00F72CEA">
        <w:trPr>
          <w:trHeight w:val="300"/>
          <w:del w:id="5968" w:author="Cao, Ross" w:date="2026-01-23T08:56:00Z"/>
        </w:trPr>
        <w:tc>
          <w:tcPr>
            <w:tcW w:w="291" w:type="dxa"/>
            <w:noWrap/>
            <w:hideMark/>
          </w:tcPr>
          <w:p w14:paraId="776CF04C" w14:textId="77777777" w:rsidR="00F72CEA" w:rsidRPr="00F72CEA" w:rsidDel="00555CF8" w:rsidRDefault="00F72CEA" w:rsidP="00F72CEA">
            <w:pPr>
              <w:spacing w:beforeLines="240" w:before="576"/>
              <w:rPr>
                <w:del w:id="5969" w:author="Cao, Ross" w:date="2026-01-23T08:56:00Z" w16du:dateUtc="2026-01-23T16:56:00Z"/>
                <w:sz w:val="12"/>
                <w:szCs w:val="12"/>
              </w:rPr>
            </w:pPr>
            <w:del w:id="5970" w:author="Cao, Ross" w:date="2026-01-23T08:56:00Z" w16du:dateUtc="2026-01-23T16:56:00Z">
              <w:r w:rsidRPr="00F72CEA" w:rsidDel="00555CF8">
                <w:rPr>
                  <w:sz w:val="12"/>
                  <w:szCs w:val="12"/>
                </w:rPr>
                <w:delText>2022</w:delText>
              </w:r>
            </w:del>
          </w:p>
        </w:tc>
        <w:tc>
          <w:tcPr>
            <w:tcW w:w="855" w:type="dxa"/>
            <w:noWrap/>
            <w:hideMark/>
          </w:tcPr>
          <w:p w14:paraId="294B7EAF" w14:textId="77777777" w:rsidR="00F72CEA" w:rsidRPr="00F72CEA" w:rsidDel="00555CF8" w:rsidRDefault="00F72CEA" w:rsidP="00F72CEA">
            <w:pPr>
              <w:spacing w:beforeLines="240" w:before="576"/>
              <w:rPr>
                <w:del w:id="5971" w:author="Cao, Ross" w:date="2026-01-23T08:56:00Z" w16du:dateUtc="2026-01-23T16:56:00Z"/>
                <w:sz w:val="12"/>
                <w:szCs w:val="12"/>
              </w:rPr>
            </w:pPr>
            <w:del w:id="5972" w:author="Cao, Ross" w:date="2026-01-23T08:56:00Z" w16du:dateUtc="2026-01-23T16:56:00Z">
              <w:r w:rsidRPr="00F72CEA" w:rsidDel="00555CF8">
                <w:rPr>
                  <w:sz w:val="12"/>
                  <w:szCs w:val="12"/>
                </w:rPr>
                <w:delText>Conv encoder-decoder</w:delText>
              </w:r>
            </w:del>
          </w:p>
        </w:tc>
        <w:tc>
          <w:tcPr>
            <w:tcW w:w="893" w:type="dxa"/>
            <w:noWrap/>
            <w:hideMark/>
          </w:tcPr>
          <w:p w14:paraId="5047C8C7" w14:textId="77777777" w:rsidR="00F72CEA" w:rsidRPr="00F72CEA" w:rsidDel="00555CF8" w:rsidRDefault="00F72CEA" w:rsidP="00F72CEA">
            <w:pPr>
              <w:spacing w:beforeLines="240" w:before="576"/>
              <w:rPr>
                <w:del w:id="5973" w:author="Cao, Ross" w:date="2026-01-23T08:56:00Z" w16du:dateUtc="2026-01-23T16:56:00Z"/>
                <w:sz w:val="12"/>
                <w:szCs w:val="12"/>
              </w:rPr>
            </w:pPr>
            <w:del w:id="5974" w:author="Cao, Ross" w:date="2026-01-23T08:56:00Z" w16du:dateUtc="2026-01-23T16:56:00Z">
              <w:r w:rsidRPr="00F72CEA" w:rsidDel="00555CF8">
                <w:rPr>
                  <w:sz w:val="12"/>
                  <w:szCs w:val="12"/>
                </w:rPr>
                <w:delText>Inverse &amp; calibration</w:delText>
              </w:r>
            </w:del>
          </w:p>
        </w:tc>
        <w:tc>
          <w:tcPr>
            <w:tcW w:w="1035" w:type="dxa"/>
            <w:noWrap/>
            <w:hideMark/>
          </w:tcPr>
          <w:p w14:paraId="6CEE65E3" w14:textId="77777777" w:rsidR="00F72CEA" w:rsidRPr="00F72CEA" w:rsidDel="00555CF8" w:rsidRDefault="00F72CEA" w:rsidP="00F72CEA">
            <w:pPr>
              <w:spacing w:beforeLines="240" w:before="576"/>
              <w:rPr>
                <w:del w:id="5975" w:author="Cao, Ross" w:date="2026-01-23T08:56:00Z" w16du:dateUtc="2026-01-23T16:56:00Z"/>
                <w:sz w:val="12"/>
                <w:szCs w:val="12"/>
              </w:rPr>
            </w:pPr>
            <w:del w:id="5976" w:author="Cao, Ross" w:date="2026-01-23T08:56:00Z" w16du:dateUtc="2026-01-23T16:56:00Z">
              <w:r w:rsidRPr="00F72CEA" w:rsidDel="00555CF8">
                <w:rPr>
                  <w:sz w:val="12"/>
                  <w:szCs w:val="12"/>
                </w:rPr>
                <w:delText>Groundwater flow / fluid mechanics</w:delText>
              </w:r>
            </w:del>
          </w:p>
        </w:tc>
        <w:tc>
          <w:tcPr>
            <w:tcW w:w="326" w:type="dxa"/>
            <w:noWrap/>
            <w:hideMark/>
          </w:tcPr>
          <w:p w14:paraId="10C7AF60" w14:textId="77777777" w:rsidR="00F72CEA" w:rsidRPr="00F72CEA" w:rsidDel="00555CF8" w:rsidRDefault="00F72CEA" w:rsidP="00F72CEA">
            <w:pPr>
              <w:spacing w:beforeLines="240" w:before="576"/>
              <w:rPr>
                <w:del w:id="5977" w:author="Cao, Ross" w:date="2026-01-23T08:56:00Z" w16du:dateUtc="2026-01-23T16:56:00Z"/>
                <w:sz w:val="12"/>
                <w:szCs w:val="12"/>
              </w:rPr>
            </w:pPr>
            <w:del w:id="5978" w:author="Cao, Ross" w:date="2026-01-23T08:56:00Z" w16du:dateUtc="2026-01-23T16:56:00Z">
              <w:r w:rsidRPr="00F72CEA" w:rsidDel="00555CF8">
                <w:rPr>
                  <w:sz w:val="12"/>
                  <w:szCs w:val="12"/>
                </w:rPr>
                <w:delText>Kontos</w:delText>
              </w:r>
            </w:del>
          </w:p>
        </w:tc>
        <w:tc>
          <w:tcPr>
            <w:tcW w:w="3848" w:type="dxa"/>
            <w:noWrap/>
            <w:hideMark/>
          </w:tcPr>
          <w:p w14:paraId="579FBDBB" w14:textId="77777777" w:rsidR="00F72CEA" w:rsidRPr="00F72CEA" w:rsidDel="00555CF8" w:rsidRDefault="00F72CEA" w:rsidP="00F72CEA">
            <w:pPr>
              <w:spacing w:beforeLines="240" w:before="576"/>
              <w:rPr>
                <w:del w:id="5979" w:author="Cao, Ross" w:date="2026-01-23T08:56:00Z" w16du:dateUtc="2026-01-23T16:56:00Z"/>
                <w:sz w:val="12"/>
                <w:szCs w:val="12"/>
              </w:rPr>
            </w:pPr>
            <w:del w:id="5980" w:author="Cao, Ross" w:date="2026-01-23T08:56:00Z" w16du:dateUtc="2026-01-23T16:56:00Z">
              <w:r w:rsidRPr="00F72CEA" w:rsidDel="00555CF8">
                <w:rPr>
                  <w:sz w:val="12"/>
                  <w:szCs w:val="12"/>
                </w:rPr>
                <w:delText>Kontos, Yiannis N.; Kassandros, Theodosios; Perifanos, Konstantinos; Karampasis, Marios; Katsifarakis, Konstantinos L.; Karatzas, Kostas</w:delText>
              </w:r>
            </w:del>
          </w:p>
        </w:tc>
        <w:tc>
          <w:tcPr>
            <w:tcW w:w="4265" w:type="dxa"/>
            <w:noWrap/>
            <w:hideMark/>
          </w:tcPr>
          <w:p w14:paraId="263E9031" w14:textId="77777777" w:rsidR="00F72CEA" w:rsidRPr="00F72CEA" w:rsidDel="00555CF8" w:rsidRDefault="00F72CEA" w:rsidP="00F72CEA">
            <w:pPr>
              <w:spacing w:beforeLines="240" w:before="576"/>
              <w:rPr>
                <w:del w:id="5981" w:author="Cao, Ross" w:date="2026-01-23T08:56:00Z" w16du:dateUtc="2026-01-23T16:56:00Z"/>
                <w:sz w:val="12"/>
                <w:szCs w:val="12"/>
              </w:rPr>
            </w:pPr>
            <w:del w:id="5982" w:author="Cao, Ross" w:date="2026-01-23T08:56:00Z" w16du:dateUtc="2026-01-23T16:56:00Z">
              <w:r w:rsidRPr="00F72CEA" w:rsidDel="00555CF8">
                <w:rPr>
                  <w:sz w:val="12"/>
                  <w:szCs w:val="12"/>
                </w:rPr>
                <w:delText>Machine learning for groundwater pollution source identification and monitoring network optimization</w:delText>
              </w:r>
            </w:del>
          </w:p>
        </w:tc>
        <w:tc>
          <w:tcPr>
            <w:tcW w:w="1447" w:type="dxa"/>
            <w:noWrap/>
            <w:hideMark/>
          </w:tcPr>
          <w:p w14:paraId="492E78CC" w14:textId="77777777" w:rsidR="00F72CEA" w:rsidRPr="00F72CEA" w:rsidDel="00555CF8" w:rsidRDefault="00F72CEA" w:rsidP="00F72CEA">
            <w:pPr>
              <w:spacing w:beforeLines="240" w:before="576"/>
              <w:rPr>
                <w:del w:id="5983" w:author="Cao, Ross" w:date="2026-01-23T08:56:00Z" w16du:dateUtc="2026-01-23T16:56:00Z"/>
                <w:sz w:val="12"/>
                <w:szCs w:val="12"/>
              </w:rPr>
            </w:pPr>
            <w:del w:id="5984" w:author="Cao, Ross" w:date="2026-01-23T08:56:00Z" w16du:dateUtc="2026-01-23T16:56:00Z">
              <w:r w:rsidRPr="00F72CEA" w:rsidDel="00555CF8">
                <w:rPr>
                  <w:sz w:val="12"/>
                  <w:szCs w:val="12"/>
                </w:rPr>
                <w:delText>Neural Computing and Applications</w:delText>
              </w:r>
            </w:del>
          </w:p>
        </w:tc>
      </w:tr>
      <w:tr w:rsidR="00F72CEA" w:rsidRPr="00F72CEA" w:rsidDel="00555CF8" w14:paraId="297A1C61" w14:textId="77777777" w:rsidTr="00F72CEA">
        <w:trPr>
          <w:trHeight w:val="300"/>
          <w:del w:id="5985" w:author="Cao, Ross" w:date="2026-01-23T08:56:00Z"/>
        </w:trPr>
        <w:tc>
          <w:tcPr>
            <w:tcW w:w="291" w:type="dxa"/>
            <w:noWrap/>
            <w:hideMark/>
          </w:tcPr>
          <w:p w14:paraId="39F59B8B" w14:textId="77777777" w:rsidR="00F72CEA" w:rsidRPr="00F72CEA" w:rsidDel="00555CF8" w:rsidRDefault="00F72CEA" w:rsidP="00F72CEA">
            <w:pPr>
              <w:spacing w:beforeLines="240" w:before="576"/>
              <w:rPr>
                <w:del w:id="5986" w:author="Cao, Ross" w:date="2026-01-23T08:56:00Z" w16du:dateUtc="2026-01-23T16:56:00Z"/>
                <w:sz w:val="12"/>
                <w:szCs w:val="12"/>
              </w:rPr>
            </w:pPr>
            <w:del w:id="5987" w:author="Cao, Ross" w:date="2026-01-23T08:56:00Z" w16du:dateUtc="2026-01-23T16:56:00Z">
              <w:r w:rsidRPr="00F72CEA" w:rsidDel="00555CF8">
                <w:rPr>
                  <w:sz w:val="12"/>
                  <w:szCs w:val="12"/>
                </w:rPr>
                <w:delText>2022</w:delText>
              </w:r>
            </w:del>
          </w:p>
        </w:tc>
        <w:tc>
          <w:tcPr>
            <w:tcW w:w="855" w:type="dxa"/>
            <w:noWrap/>
            <w:hideMark/>
          </w:tcPr>
          <w:p w14:paraId="1E5CEBE1" w14:textId="77777777" w:rsidR="00F72CEA" w:rsidRPr="00F72CEA" w:rsidDel="00555CF8" w:rsidRDefault="00F72CEA" w:rsidP="00F72CEA">
            <w:pPr>
              <w:spacing w:beforeLines="240" w:before="576"/>
              <w:rPr>
                <w:del w:id="5988" w:author="Cao, Ross" w:date="2026-01-23T08:56:00Z" w16du:dateUtc="2026-01-23T16:56:00Z"/>
                <w:sz w:val="12"/>
                <w:szCs w:val="12"/>
              </w:rPr>
            </w:pPr>
            <w:del w:id="5989" w:author="Cao, Ross" w:date="2026-01-23T08:56:00Z" w16du:dateUtc="2026-01-23T16:56:00Z">
              <w:r w:rsidRPr="00F72CEA" w:rsidDel="00555CF8">
                <w:rPr>
                  <w:sz w:val="12"/>
                  <w:szCs w:val="12"/>
                </w:rPr>
                <w:delText>Conv encoder-decoder</w:delText>
              </w:r>
            </w:del>
          </w:p>
        </w:tc>
        <w:tc>
          <w:tcPr>
            <w:tcW w:w="893" w:type="dxa"/>
            <w:noWrap/>
            <w:hideMark/>
          </w:tcPr>
          <w:p w14:paraId="6DD1DC0B" w14:textId="77777777" w:rsidR="00F72CEA" w:rsidRPr="00F72CEA" w:rsidDel="00555CF8" w:rsidRDefault="00F72CEA" w:rsidP="00F72CEA">
            <w:pPr>
              <w:spacing w:beforeLines="240" w:before="576"/>
              <w:rPr>
                <w:del w:id="5990" w:author="Cao, Ross" w:date="2026-01-23T08:56:00Z" w16du:dateUtc="2026-01-23T16:56:00Z"/>
                <w:sz w:val="12"/>
                <w:szCs w:val="12"/>
              </w:rPr>
            </w:pPr>
            <w:del w:id="5991" w:author="Cao, Ross" w:date="2026-01-23T08:56:00Z" w16du:dateUtc="2026-01-23T16:56:00Z">
              <w:r w:rsidRPr="00F72CEA" w:rsidDel="00555CF8">
                <w:rPr>
                  <w:sz w:val="12"/>
                  <w:szCs w:val="12"/>
                </w:rPr>
                <w:delText>Monitoring &amp; time-series prediction</w:delText>
              </w:r>
            </w:del>
          </w:p>
        </w:tc>
        <w:tc>
          <w:tcPr>
            <w:tcW w:w="1035" w:type="dxa"/>
            <w:noWrap/>
            <w:hideMark/>
          </w:tcPr>
          <w:p w14:paraId="26F392E0" w14:textId="77777777" w:rsidR="00F72CEA" w:rsidRPr="00F72CEA" w:rsidDel="00555CF8" w:rsidRDefault="00F72CEA" w:rsidP="00F72CEA">
            <w:pPr>
              <w:spacing w:beforeLines="240" w:before="576"/>
              <w:rPr>
                <w:del w:id="5992" w:author="Cao, Ross" w:date="2026-01-23T08:56:00Z" w16du:dateUtc="2026-01-23T16:56:00Z"/>
                <w:sz w:val="12"/>
                <w:szCs w:val="12"/>
              </w:rPr>
            </w:pPr>
            <w:del w:id="5993" w:author="Cao, Ross" w:date="2026-01-23T08:56:00Z" w16du:dateUtc="2026-01-23T16:56:00Z">
              <w:r w:rsidRPr="00F72CEA" w:rsidDel="00555CF8">
                <w:rPr>
                  <w:sz w:val="12"/>
                  <w:szCs w:val="12"/>
                </w:rPr>
                <w:delText>Groundwater monitoring &amp; forecasting</w:delText>
              </w:r>
            </w:del>
          </w:p>
        </w:tc>
        <w:tc>
          <w:tcPr>
            <w:tcW w:w="326" w:type="dxa"/>
            <w:noWrap/>
            <w:hideMark/>
          </w:tcPr>
          <w:p w14:paraId="69565F08" w14:textId="77777777" w:rsidR="00F72CEA" w:rsidRPr="00F72CEA" w:rsidDel="00555CF8" w:rsidRDefault="00F72CEA" w:rsidP="00F72CEA">
            <w:pPr>
              <w:spacing w:beforeLines="240" w:before="576"/>
              <w:rPr>
                <w:del w:id="5994" w:author="Cao, Ross" w:date="2026-01-23T08:56:00Z" w16du:dateUtc="2026-01-23T16:56:00Z"/>
                <w:sz w:val="12"/>
                <w:szCs w:val="12"/>
              </w:rPr>
            </w:pPr>
            <w:del w:id="5995" w:author="Cao, Ross" w:date="2026-01-23T08:56:00Z" w16du:dateUtc="2026-01-23T16:56:00Z">
              <w:r w:rsidRPr="00F72CEA" w:rsidDel="00555CF8">
                <w:rPr>
                  <w:sz w:val="12"/>
                  <w:szCs w:val="12"/>
                </w:rPr>
                <w:delText>Liu</w:delText>
              </w:r>
            </w:del>
          </w:p>
        </w:tc>
        <w:tc>
          <w:tcPr>
            <w:tcW w:w="3848" w:type="dxa"/>
            <w:noWrap/>
            <w:hideMark/>
          </w:tcPr>
          <w:p w14:paraId="3188B6EF" w14:textId="77777777" w:rsidR="00F72CEA" w:rsidRPr="00F72CEA" w:rsidDel="00555CF8" w:rsidRDefault="00F72CEA" w:rsidP="00F72CEA">
            <w:pPr>
              <w:spacing w:beforeLines="240" w:before="576"/>
              <w:rPr>
                <w:del w:id="5996" w:author="Cao, Ross" w:date="2026-01-23T08:56:00Z" w16du:dateUtc="2026-01-23T16:56:00Z"/>
                <w:sz w:val="12"/>
                <w:szCs w:val="12"/>
              </w:rPr>
            </w:pPr>
            <w:del w:id="5997" w:author="Cao, Ross" w:date="2026-01-23T08:56:00Z" w16du:dateUtc="2026-01-23T16:56:00Z">
              <w:r w:rsidRPr="00F72CEA" w:rsidDel="00555CF8">
                <w:rPr>
                  <w:sz w:val="12"/>
                  <w:szCs w:val="12"/>
                </w:rPr>
                <w:delText>Liu, Qi; Gui, Dongwei; Zhang, Lei; Niu, Jie; Dai, Heng; Wei, Guanghui; Hu, Bill X.</w:delText>
              </w:r>
            </w:del>
          </w:p>
        </w:tc>
        <w:tc>
          <w:tcPr>
            <w:tcW w:w="4265" w:type="dxa"/>
            <w:noWrap/>
            <w:hideMark/>
          </w:tcPr>
          <w:p w14:paraId="64DEC06B" w14:textId="77777777" w:rsidR="00F72CEA" w:rsidRPr="00F72CEA" w:rsidDel="00555CF8" w:rsidRDefault="00F72CEA" w:rsidP="00F72CEA">
            <w:pPr>
              <w:spacing w:beforeLines="240" w:before="576"/>
              <w:rPr>
                <w:del w:id="5998" w:author="Cao, Ross" w:date="2026-01-23T08:56:00Z" w16du:dateUtc="2026-01-23T16:56:00Z"/>
                <w:sz w:val="12"/>
                <w:szCs w:val="12"/>
              </w:rPr>
            </w:pPr>
            <w:del w:id="5999" w:author="Cao, Ross" w:date="2026-01-23T08:56:00Z" w16du:dateUtc="2026-01-23T16:56:00Z">
              <w:r w:rsidRPr="00F72CEA" w:rsidDel="00555CF8">
                <w:rPr>
                  <w:sz w:val="12"/>
                  <w:szCs w:val="12"/>
                </w:rPr>
                <w:delText>Simulation of regional groundwater levels in arid regions using interpretable machine learning models</w:delText>
              </w:r>
            </w:del>
          </w:p>
        </w:tc>
        <w:tc>
          <w:tcPr>
            <w:tcW w:w="1447" w:type="dxa"/>
            <w:noWrap/>
            <w:hideMark/>
          </w:tcPr>
          <w:p w14:paraId="5088C1A8" w14:textId="77777777" w:rsidR="00F72CEA" w:rsidRPr="00F72CEA" w:rsidDel="00555CF8" w:rsidRDefault="00F72CEA" w:rsidP="00F72CEA">
            <w:pPr>
              <w:spacing w:beforeLines="240" w:before="576"/>
              <w:rPr>
                <w:del w:id="6000" w:author="Cao, Ross" w:date="2026-01-23T08:56:00Z" w16du:dateUtc="2026-01-23T16:56:00Z"/>
                <w:sz w:val="12"/>
                <w:szCs w:val="12"/>
              </w:rPr>
            </w:pPr>
            <w:del w:id="6001" w:author="Cao, Ross" w:date="2026-01-23T08:56:00Z" w16du:dateUtc="2026-01-23T16:56:00Z">
              <w:r w:rsidRPr="00F72CEA" w:rsidDel="00555CF8">
                <w:rPr>
                  <w:sz w:val="12"/>
                  <w:szCs w:val="12"/>
                </w:rPr>
                <w:delText>Science of The Total Environment</w:delText>
              </w:r>
            </w:del>
          </w:p>
        </w:tc>
      </w:tr>
      <w:tr w:rsidR="00F72CEA" w:rsidRPr="00F72CEA" w:rsidDel="00555CF8" w14:paraId="0B076106" w14:textId="77777777" w:rsidTr="00F72CEA">
        <w:trPr>
          <w:trHeight w:val="300"/>
          <w:del w:id="6002" w:author="Cao, Ross" w:date="2026-01-23T08:56:00Z"/>
        </w:trPr>
        <w:tc>
          <w:tcPr>
            <w:tcW w:w="291" w:type="dxa"/>
            <w:noWrap/>
            <w:hideMark/>
          </w:tcPr>
          <w:p w14:paraId="4C9F809E" w14:textId="77777777" w:rsidR="00F72CEA" w:rsidRPr="00F72CEA" w:rsidDel="00555CF8" w:rsidRDefault="00F72CEA" w:rsidP="00F72CEA">
            <w:pPr>
              <w:spacing w:beforeLines="240" w:before="576"/>
              <w:rPr>
                <w:del w:id="6003" w:author="Cao, Ross" w:date="2026-01-23T08:56:00Z" w16du:dateUtc="2026-01-23T16:56:00Z"/>
                <w:sz w:val="12"/>
                <w:szCs w:val="12"/>
              </w:rPr>
            </w:pPr>
            <w:del w:id="6004" w:author="Cao, Ross" w:date="2026-01-23T08:56:00Z" w16du:dateUtc="2026-01-23T16:56:00Z">
              <w:r w:rsidRPr="00F72CEA" w:rsidDel="00555CF8">
                <w:rPr>
                  <w:sz w:val="12"/>
                  <w:szCs w:val="12"/>
                </w:rPr>
                <w:delText>2022</w:delText>
              </w:r>
            </w:del>
          </w:p>
        </w:tc>
        <w:tc>
          <w:tcPr>
            <w:tcW w:w="855" w:type="dxa"/>
            <w:noWrap/>
            <w:hideMark/>
          </w:tcPr>
          <w:p w14:paraId="1E15FCE6" w14:textId="77777777" w:rsidR="00F72CEA" w:rsidRPr="00F72CEA" w:rsidDel="00555CF8" w:rsidRDefault="00F72CEA" w:rsidP="00F72CEA">
            <w:pPr>
              <w:spacing w:beforeLines="240" w:before="576"/>
              <w:rPr>
                <w:del w:id="6005" w:author="Cao, Ross" w:date="2026-01-23T08:56:00Z" w16du:dateUtc="2026-01-23T16:56:00Z"/>
                <w:sz w:val="12"/>
                <w:szCs w:val="12"/>
              </w:rPr>
            </w:pPr>
            <w:del w:id="6006" w:author="Cao, Ross" w:date="2026-01-23T08:56:00Z" w16du:dateUtc="2026-01-23T16:56:00Z">
              <w:r w:rsidRPr="00F72CEA" w:rsidDel="00555CF8">
                <w:rPr>
                  <w:sz w:val="12"/>
                  <w:szCs w:val="12"/>
                </w:rPr>
                <w:delText>Sequence models</w:delText>
              </w:r>
            </w:del>
          </w:p>
        </w:tc>
        <w:tc>
          <w:tcPr>
            <w:tcW w:w="893" w:type="dxa"/>
            <w:noWrap/>
            <w:hideMark/>
          </w:tcPr>
          <w:p w14:paraId="4C93D2AE" w14:textId="77777777" w:rsidR="00F72CEA" w:rsidRPr="00F72CEA" w:rsidDel="00555CF8" w:rsidRDefault="00F72CEA" w:rsidP="00F72CEA">
            <w:pPr>
              <w:spacing w:beforeLines="240" w:before="576"/>
              <w:rPr>
                <w:del w:id="6007" w:author="Cao, Ross" w:date="2026-01-23T08:56:00Z" w16du:dateUtc="2026-01-23T16:56:00Z"/>
                <w:sz w:val="12"/>
                <w:szCs w:val="12"/>
              </w:rPr>
            </w:pPr>
            <w:del w:id="6008" w:author="Cao, Ross" w:date="2026-01-23T08:56:00Z" w16du:dateUtc="2026-01-23T16:56:00Z">
              <w:r w:rsidRPr="00F72CEA" w:rsidDel="00555CF8">
                <w:rPr>
                  <w:sz w:val="12"/>
                  <w:szCs w:val="12"/>
                </w:rPr>
                <w:delText>Monitoring &amp; time-series prediction</w:delText>
              </w:r>
            </w:del>
          </w:p>
        </w:tc>
        <w:tc>
          <w:tcPr>
            <w:tcW w:w="1035" w:type="dxa"/>
            <w:noWrap/>
            <w:hideMark/>
          </w:tcPr>
          <w:p w14:paraId="5E062FDB" w14:textId="77777777" w:rsidR="00F72CEA" w:rsidRPr="00F72CEA" w:rsidDel="00555CF8" w:rsidRDefault="00F72CEA" w:rsidP="00F72CEA">
            <w:pPr>
              <w:spacing w:beforeLines="240" w:before="576"/>
              <w:rPr>
                <w:del w:id="6009" w:author="Cao, Ross" w:date="2026-01-23T08:56:00Z" w16du:dateUtc="2026-01-23T16:56:00Z"/>
                <w:sz w:val="12"/>
                <w:szCs w:val="12"/>
              </w:rPr>
            </w:pPr>
            <w:del w:id="6010" w:author="Cao, Ross" w:date="2026-01-23T08:56:00Z" w16du:dateUtc="2026-01-23T16:56:00Z">
              <w:r w:rsidRPr="00F72CEA" w:rsidDel="00555CF8">
                <w:rPr>
                  <w:sz w:val="12"/>
                  <w:szCs w:val="12"/>
                </w:rPr>
                <w:delText>Groundwater monitoring &amp; forecasting</w:delText>
              </w:r>
            </w:del>
          </w:p>
        </w:tc>
        <w:tc>
          <w:tcPr>
            <w:tcW w:w="326" w:type="dxa"/>
            <w:noWrap/>
            <w:hideMark/>
          </w:tcPr>
          <w:p w14:paraId="2E66CBD0" w14:textId="77777777" w:rsidR="00F72CEA" w:rsidRPr="00F72CEA" w:rsidDel="00555CF8" w:rsidRDefault="00F72CEA" w:rsidP="00F72CEA">
            <w:pPr>
              <w:spacing w:beforeLines="240" w:before="576"/>
              <w:rPr>
                <w:del w:id="6011" w:author="Cao, Ross" w:date="2026-01-23T08:56:00Z" w16du:dateUtc="2026-01-23T16:56:00Z"/>
                <w:sz w:val="12"/>
                <w:szCs w:val="12"/>
              </w:rPr>
            </w:pPr>
            <w:del w:id="6012" w:author="Cao, Ross" w:date="2026-01-23T08:56:00Z" w16du:dateUtc="2026-01-23T16:56:00Z">
              <w:r w:rsidRPr="00F72CEA" w:rsidDel="00555CF8">
                <w:rPr>
                  <w:sz w:val="12"/>
                  <w:szCs w:val="12"/>
                </w:rPr>
                <w:delText>Zhang</w:delText>
              </w:r>
            </w:del>
          </w:p>
        </w:tc>
        <w:tc>
          <w:tcPr>
            <w:tcW w:w="3848" w:type="dxa"/>
            <w:noWrap/>
            <w:hideMark/>
          </w:tcPr>
          <w:p w14:paraId="38A5A994" w14:textId="77777777" w:rsidR="00F72CEA" w:rsidRPr="00F72CEA" w:rsidDel="00555CF8" w:rsidRDefault="00F72CEA" w:rsidP="00F72CEA">
            <w:pPr>
              <w:spacing w:beforeLines="240" w:before="576"/>
              <w:rPr>
                <w:del w:id="6013" w:author="Cao, Ross" w:date="2026-01-23T08:56:00Z" w16du:dateUtc="2026-01-23T16:56:00Z"/>
                <w:sz w:val="12"/>
                <w:szCs w:val="12"/>
              </w:rPr>
            </w:pPr>
            <w:del w:id="6014" w:author="Cao, Ross" w:date="2026-01-23T08:56:00Z" w16du:dateUtc="2026-01-23T16:56:00Z">
              <w:r w:rsidRPr="00F72CEA" w:rsidDel="00555CF8">
                <w:rPr>
                  <w:sz w:val="12"/>
                  <w:szCs w:val="12"/>
                </w:rPr>
                <w:delText>Zhang, Yi-Fan; Thorburn, Peter J.</w:delText>
              </w:r>
            </w:del>
          </w:p>
        </w:tc>
        <w:tc>
          <w:tcPr>
            <w:tcW w:w="4265" w:type="dxa"/>
            <w:noWrap/>
            <w:hideMark/>
          </w:tcPr>
          <w:p w14:paraId="46676363" w14:textId="77777777" w:rsidR="00F72CEA" w:rsidRPr="00F72CEA" w:rsidDel="00555CF8" w:rsidRDefault="00F72CEA" w:rsidP="00F72CEA">
            <w:pPr>
              <w:spacing w:beforeLines="240" w:before="576"/>
              <w:rPr>
                <w:del w:id="6015" w:author="Cao, Ross" w:date="2026-01-23T08:56:00Z" w16du:dateUtc="2026-01-23T16:56:00Z"/>
                <w:sz w:val="12"/>
                <w:szCs w:val="12"/>
              </w:rPr>
            </w:pPr>
            <w:del w:id="6016" w:author="Cao, Ross" w:date="2026-01-23T08:56:00Z" w16du:dateUtc="2026-01-23T16:56:00Z">
              <w:r w:rsidRPr="00F72CEA" w:rsidDel="00555CF8">
                <w:rPr>
                  <w:sz w:val="12"/>
                  <w:szCs w:val="12"/>
                </w:rPr>
                <w:delText>A deep surrogate model with spatio-temporal awareness for water quality sensor measurement</w:delText>
              </w:r>
            </w:del>
          </w:p>
        </w:tc>
        <w:tc>
          <w:tcPr>
            <w:tcW w:w="1447" w:type="dxa"/>
            <w:noWrap/>
            <w:hideMark/>
          </w:tcPr>
          <w:p w14:paraId="075CB7E4" w14:textId="77777777" w:rsidR="00F72CEA" w:rsidRPr="00F72CEA" w:rsidDel="00555CF8" w:rsidRDefault="00F72CEA" w:rsidP="00F72CEA">
            <w:pPr>
              <w:spacing w:beforeLines="240" w:before="576"/>
              <w:rPr>
                <w:del w:id="6017" w:author="Cao, Ross" w:date="2026-01-23T08:56:00Z" w16du:dateUtc="2026-01-23T16:56:00Z"/>
                <w:sz w:val="12"/>
                <w:szCs w:val="12"/>
              </w:rPr>
            </w:pPr>
            <w:del w:id="6018" w:author="Cao, Ross" w:date="2026-01-23T08:56:00Z" w16du:dateUtc="2026-01-23T16:56:00Z">
              <w:r w:rsidRPr="00F72CEA" w:rsidDel="00555CF8">
                <w:rPr>
                  <w:sz w:val="12"/>
                  <w:szCs w:val="12"/>
                </w:rPr>
                <w:delText>Expert Systems with Applications</w:delText>
              </w:r>
            </w:del>
          </w:p>
        </w:tc>
      </w:tr>
      <w:tr w:rsidR="00F72CEA" w:rsidRPr="00F72CEA" w:rsidDel="00555CF8" w14:paraId="526AC7A2" w14:textId="77777777" w:rsidTr="00F72CEA">
        <w:trPr>
          <w:trHeight w:val="300"/>
          <w:del w:id="6019" w:author="Cao, Ross" w:date="2026-01-23T08:56:00Z"/>
        </w:trPr>
        <w:tc>
          <w:tcPr>
            <w:tcW w:w="291" w:type="dxa"/>
            <w:noWrap/>
            <w:hideMark/>
          </w:tcPr>
          <w:p w14:paraId="3521E9B0" w14:textId="77777777" w:rsidR="00F72CEA" w:rsidRPr="00F72CEA" w:rsidDel="00555CF8" w:rsidRDefault="00F72CEA" w:rsidP="00F72CEA">
            <w:pPr>
              <w:spacing w:beforeLines="240" w:before="576"/>
              <w:rPr>
                <w:del w:id="6020" w:author="Cao, Ross" w:date="2026-01-23T08:56:00Z" w16du:dateUtc="2026-01-23T16:56:00Z"/>
                <w:sz w:val="12"/>
                <w:szCs w:val="12"/>
              </w:rPr>
            </w:pPr>
            <w:del w:id="6021" w:author="Cao, Ross" w:date="2026-01-23T08:56:00Z" w16du:dateUtc="2026-01-23T16:56:00Z">
              <w:r w:rsidRPr="00F72CEA" w:rsidDel="00555CF8">
                <w:rPr>
                  <w:sz w:val="12"/>
                  <w:szCs w:val="12"/>
                </w:rPr>
                <w:delText>2023</w:delText>
              </w:r>
            </w:del>
          </w:p>
        </w:tc>
        <w:tc>
          <w:tcPr>
            <w:tcW w:w="855" w:type="dxa"/>
            <w:noWrap/>
            <w:hideMark/>
          </w:tcPr>
          <w:p w14:paraId="710EDBDA" w14:textId="77777777" w:rsidR="00F72CEA" w:rsidRPr="00F72CEA" w:rsidDel="00555CF8" w:rsidRDefault="00F72CEA" w:rsidP="00F72CEA">
            <w:pPr>
              <w:spacing w:beforeLines="240" w:before="576"/>
              <w:rPr>
                <w:del w:id="6022" w:author="Cao, Ross" w:date="2026-01-23T08:56:00Z" w16du:dateUtc="2026-01-23T16:56:00Z"/>
                <w:sz w:val="12"/>
                <w:szCs w:val="12"/>
              </w:rPr>
            </w:pPr>
            <w:del w:id="6023" w:author="Cao, Ross" w:date="2026-01-23T08:56:00Z" w16du:dateUtc="2026-01-23T16:56:00Z">
              <w:r w:rsidRPr="00F72CEA" w:rsidDel="00555CF8">
                <w:rPr>
                  <w:sz w:val="12"/>
                  <w:szCs w:val="12"/>
                </w:rPr>
                <w:delText>Operator-learning</w:delText>
              </w:r>
            </w:del>
          </w:p>
        </w:tc>
        <w:tc>
          <w:tcPr>
            <w:tcW w:w="893" w:type="dxa"/>
            <w:noWrap/>
            <w:hideMark/>
          </w:tcPr>
          <w:p w14:paraId="62152F02" w14:textId="77777777" w:rsidR="00F72CEA" w:rsidRPr="00F72CEA" w:rsidDel="00555CF8" w:rsidRDefault="00F72CEA" w:rsidP="00F72CEA">
            <w:pPr>
              <w:spacing w:beforeLines="240" w:before="576"/>
              <w:rPr>
                <w:del w:id="6024" w:author="Cao, Ross" w:date="2026-01-23T08:56:00Z" w16du:dateUtc="2026-01-23T16:56:00Z"/>
                <w:sz w:val="12"/>
                <w:szCs w:val="12"/>
              </w:rPr>
            </w:pPr>
            <w:del w:id="6025" w:author="Cao, Ross" w:date="2026-01-23T08:56:00Z" w16du:dateUtc="2026-01-23T16:56:00Z">
              <w:r w:rsidRPr="00F72CEA" w:rsidDel="00555CF8">
                <w:rPr>
                  <w:sz w:val="12"/>
                  <w:szCs w:val="12"/>
                </w:rPr>
                <w:delText>Forward emulation</w:delText>
              </w:r>
            </w:del>
          </w:p>
        </w:tc>
        <w:tc>
          <w:tcPr>
            <w:tcW w:w="1035" w:type="dxa"/>
            <w:noWrap/>
            <w:hideMark/>
          </w:tcPr>
          <w:p w14:paraId="61B94075" w14:textId="77777777" w:rsidR="00F72CEA" w:rsidRPr="00F72CEA" w:rsidDel="00555CF8" w:rsidRDefault="00F72CEA" w:rsidP="00F72CEA">
            <w:pPr>
              <w:spacing w:beforeLines="240" w:before="576"/>
              <w:rPr>
                <w:del w:id="6026" w:author="Cao, Ross" w:date="2026-01-23T08:56:00Z" w16du:dateUtc="2026-01-23T16:56:00Z"/>
                <w:sz w:val="12"/>
                <w:szCs w:val="12"/>
              </w:rPr>
            </w:pPr>
            <w:del w:id="6027" w:author="Cao, Ross" w:date="2026-01-23T08:56:00Z" w16du:dateUtc="2026-01-23T16:56:00Z">
              <w:r w:rsidRPr="00F72CEA" w:rsidDel="00555CF8">
                <w:rPr>
                  <w:sz w:val="12"/>
                  <w:szCs w:val="12"/>
                </w:rPr>
                <w:delText>General scientific computing</w:delText>
              </w:r>
            </w:del>
          </w:p>
        </w:tc>
        <w:tc>
          <w:tcPr>
            <w:tcW w:w="326" w:type="dxa"/>
            <w:noWrap/>
            <w:hideMark/>
          </w:tcPr>
          <w:p w14:paraId="1AEAB574" w14:textId="77777777" w:rsidR="00F72CEA" w:rsidRPr="00F72CEA" w:rsidDel="00555CF8" w:rsidRDefault="00F72CEA" w:rsidP="00F72CEA">
            <w:pPr>
              <w:spacing w:beforeLines="240" w:before="576"/>
              <w:rPr>
                <w:del w:id="6028" w:author="Cao, Ross" w:date="2026-01-23T08:56:00Z" w16du:dateUtc="2026-01-23T16:56:00Z"/>
                <w:sz w:val="12"/>
                <w:szCs w:val="12"/>
              </w:rPr>
            </w:pPr>
            <w:del w:id="6029" w:author="Cao, Ross" w:date="2026-01-23T08:56:00Z" w16du:dateUtc="2026-01-23T16:56:00Z">
              <w:r w:rsidRPr="00F72CEA" w:rsidDel="00555CF8">
                <w:rPr>
                  <w:sz w:val="12"/>
                  <w:szCs w:val="12"/>
                </w:rPr>
                <w:delText>Kovachki</w:delText>
              </w:r>
            </w:del>
          </w:p>
        </w:tc>
        <w:tc>
          <w:tcPr>
            <w:tcW w:w="3848" w:type="dxa"/>
            <w:noWrap/>
            <w:hideMark/>
          </w:tcPr>
          <w:p w14:paraId="393FDAAA" w14:textId="77777777" w:rsidR="00F72CEA" w:rsidRPr="00F72CEA" w:rsidDel="00555CF8" w:rsidRDefault="00F72CEA" w:rsidP="00F72CEA">
            <w:pPr>
              <w:spacing w:beforeLines="240" w:before="576"/>
              <w:rPr>
                <w:del w:id="6030" w:author="Cao, Ross" w:date="2026-01-23T08:56:00Z" w16du:dateUtc="2026-01-23T16:56:00Z"/>
                <w:sz w:val="12"/>
                <w:szCs w:val="12"/>
              </w:rPr>
            </w:pPr>
            <w:del w:id="6031" w:author="Cao, Ross" w:date="2026-01-23T08:56:00Z" w16du:dateUtc="2026-01-23T16:56:00Z">
              <w:r w:rsidRPr="00F72CEA" w:rsidDel="00555CF8">
                <w:rPr>
                  <w:sz w:val="12"/>
                  <w:szCs w:val="12"/>
                </w:rPr>
                <w:delText>Kovachki, Nikola; Li, Zongyi; Liu, Burigede; Azizzadenesheli, Kamyar; Bhattacharya, Kaushik; Stuart, Andrew; Anandkumar, Anima</w:delText>
              </w:r>
            </w:del>
          </w:p>
        </w:tc>
        <w:tc>
          <w:tcPr>
            <w:tcW w:w="4265" w:type="dxa"/>
            <w:noWrap/>
            <w:hideMark/>
          </w:tcPr>
          <w:p w14:paraId="61B47616" w14:textId="77777777" w:rsidR="00F72CEA" w:rsidRPr="00F72CEA" w:rsidDel="00555CF8" w:rsidRDefault="00F72CEA" w:rsidP="00F72CEA">
            <w:pPr>
              <w:spacing w:beforeLines="240" w:before="576"/>
              <w:rPr>
                <w:del w:id="6032" w:author="Cao, Ross" w:date="2026-01-23T08:56:00Z" w16du:dateUtc="2026-01-23T16:56:00Z"/>
                <w:sz w:val="12"/>
                <w:szCs w:val="12"/>
              </w:rPr>
            </w:pPr>
            <w:del w:id="6033" w:author="Cao, Ross" w:date="2026-01-23T08:56:00Z" w16du:dateUtc="2026-01-23T16:56:00Z">
              <w:r w:rsidRPr="00F72CEA" w:rsidDel="00555CF8">
                <w:rPr>
                  <w:sz w:val="12"/>
                  <w:szCs w:val="12"/>
                </w:rPr>
                <w:delText>Neural operator: Learning maps between function spaces with applications to pdes</w:delText>
              </w:r>
            </w:del>
          </w:p>
        </w:tc>
        <w:tc>
          <w:tcPr>
            <w:tcW w:w="1447" w:type="dxa"/>
            <w:noWrap/>
            <w:hideMark/>
          </w:tcPr>
          <w:p w14:paraId="63230B06" w14:textId="77777777" w:rsidR="00F72CEA" w:rsidRPr="00F72CEA" w:rsidDel="00555CF8" w:rsidRDefault="00F72CEA" w:rsidP="00F72CEA">
            <w:pPr>
              <w:spacing w:beforeLines="240" w:before="576"/>
              <w:rPr>
                <w:del w:id="6034" w:author="Cao, Ross" w:date="2026-01-23T08:56:00Z" w16du:dateUtc="2026-01-23T16:56:00Z"/>
                <w:sz w:val="12"/>
                <w:szCs w:val="12"/>
              </w:rPr>
            </w:pPr>
            <w:del w:id="6035" w:author="Cao, Ross" w:date="2026-01-23T08:56:00Z" w16du:dateUtc="2026-01-23T16:56:00Z">
              <w:r w:rsidRPr="00F72CEA" w:rsidDel="00555CF8">
                <w:rPr>
                  <w:sz w:val="12"/>
                  <w:szCs w:val="12"/>
                </w:rPr>
                <w:delText>Journal of Machine Learning Research</w:delText>
              </w:r>
            </w:del>
          </w:p>
        </w:tc>
      </w:tr>
      <w:tr w:rsidR="00F72CEA" w:rsidRPr="00F72CEA" w:rsidDel="00555CF8" w14:paraId="78E26A4F" w14:textId="77777777" w:rsidTr="00F72CEA">
        <w:trPr>
          <w:trHeight w:val="300"/>
          <w:del w:id="6036" w:author="Cao, Ross" w:date="2026-01-23T08:56:00Z"/>
        </w:trPr>
        <w:tc>
          <w:tcPr>
            <w:tcW w:w="291" w:type="dxa"/>
            <w:noWrap/>
            <w:hideMark/>
          </w:tcPr>
          <w:p w14:paraId="6579859D" w14:textId="77777777" w:rsidR="00F72CEA" w:rsidRPr="00F72CEA" w:rsidDel="00555CF8" w:rsidRDefault="00F72CEA" w:rsidP="00F72CEA">
            <w:pPr>
              <w:spacing w:beforeLines="240" w:before="576"/>
              <w:rPr>
                <w:del w:id="6037" w:author="Cao, Ross" w:date="2026-01-23T08:56:00Z" w16du:dateUtc="2026-01-23T16:56:00Z"/>
                <w:sz w:val="12"/>
                <w:szCs w:val="12"/>
              </w:rPr>
            </w:pPr>
            <w:del w:id="6038" w:author="Cao, Ross" w:date="2026-01-23T08:56:00Z" w16du:dateUtc="2026-01-23T16:56:00Z">
              <w:r w:rsidRPr="00F72CEA" w:rsidDel="00555CF8">
                <w:rPr>
                  <w:sz w:val="12"/>
                  <w:szCs w:val="12"/>
                </w:rPr>
                <w:delText>2023</w:delText>
              </w:r>
            </w:del>
          </w:p>
        </w:tc>
        <w:tc>
          <w:tcPr>
            <w:tcW w:w="855" w:type="dxa"/>
            <w:noWrap/>
            <w:hideMark/>
          </w:tcPr>
          <w:p w14:paraId="0207CA3B" w14:textId="77777777" w:rsidR="00F72CEA" w:rsidRPr="00F72CEA" w:rsidDel="00555CF8" w:rsidRDefault="00F72CEA" w:rsidP="00F72CEA">
            <w:pPr>
              <w:spacing w:beforeLines="240" w:before="576"/>
              <w:rPr>
                <w:del w:id="6039" w:author="Cao, Ross" w:date="2026-01-23T08:56:00Z" w16du:dateUtc="2026-01-23T16:56:00Z"/>
                <w:sz w:val="12"/>
                <w:szCs w:val="12"/>
              </w:rPr>
            </w:pPr>
            <w:del w:id="6040" w:author="Cao, Ross" w:date="2026-01-23T08:56:00Z" w16du:dateUtc="2026-01-23T16:56:00Z">
              <w:r w:rsidRPr="00F72CEA" w:rsidDel="00555CF8">
                <w:rPr>
                  <w:sz w:val="12"/>
                  <w:szCs w:val="12"/>
                </w:rPr>
                <w:delText>Operator-learning</w:delText>
              </w:r>
            </w:del>
          </w:p>
        </w:tc>
        <w:tc>
          <w:tcPr>
            <w:tcW w:w="893" w:type="dxa"/>
            <w:noWrap/>
            <w:hideMark/>
          </w:tcPr>
          <w:p w14:paraId="7FE5E603" w14:textId="77777777" w:rsidR="00F72CEA" w:rsidRPr="00F72CEA" w:rsidDel="00555CF8" w:rsidRDefault="00F72CEA" w:rsidP="00F72CEA">
            <w:pPr>
              <w:spacing w:beforeLines="240" w:before="576"/>
              <w:rPr>
                <w:del w:id="6041" w:author="Cao, Ross" w:date="2026-01-23T08:56:00Z" w16du:dateUtc="2026-01-23T16:56:00Z"/>
                <w:sz w:val="12"/>
                <w:szCs w:val="12"/>
              </w:rPr>
            </w:pPr>
            <w:del w:id="6042" w:author="Cao, Ross" w:date="2026-01-23T08:56:00Z" w16du:dateUtc="2026-01-23T16:56:00Z">
              <w:r w:rsidRPr="00F72CEA" w:rsidDel="00555CF8">
                <w:rPr>
                  <w:sz w:val="12"/>
                  <w:szCs w:val="12"/>
                </w:rPr>
                <w:delText>Forward emulation</w:delText>
              </w:r>
            </w:del>
          </w:p>
        </w:tc>
        <w:tc>
          <w:tcPr>
            <w:tcW w:w="1035" w:type="dxa"/>
            <w:noWrap/>
            <w:hideMark/>
          </w:tcPr>
          <w:p w14:paraId="31B60438" w14:textId="77777777" w:rsidR="00F72CEA" w:rsidRPr="00F72CEA" w:rsidDel="00555CF8" w:rsidRDefault="00F72CEA" w:rsidP="00F72CEA">
            <w:pPr>
              <w:spacing w:beforeLines="240" w:before="576"/>
              <w:rPr>
                <w:del w:id="6043" w:author="Cao, Ross" w:date="2026-01-23T08:56:00Z" w16du:dateUtc="2026-01-23T16:56:00Z"/>
                <w:sz w:val="12"/>
                <w:szCs w:val="12"/>
              </w:rPr>
            </w:pPr>
            <w:del w:id="6044" w:author="Cao, Ross" w:date="2026-01-23T08:56:00Z" w16du:dateUtc="2026-01-23T16:56:00Z">
              <w:r w:rsidRPr="00F72CEA" w:rsidDel="00555CF8">
                <w:rPr>
                  <w:sz w:val="12"/>
                  <w:szCs w:val="12"/>
                </w:rPr>
                <w:delText>CO2 storage / geoenergy</w:delText>
              </w:r>
            </w:del>
          </w:p>
        </w:tc>
        <w:tc>
          <w:tcPr>
            <w:tcW w:w="326" w:type="dxa"/>
            <w:noWrap/>
            <w:hideMark/>
          </w:tcPr>
          <w:p w14:paraId="2ECC9DF4" w14:textId="77777777" w:rsidR="00F72CEA" w:rsidRPr="00F72CEA" w:rsidDel="00555CF8" w:rsidRDefault="00F72CEA" w:rsidP="00F72CEA">
            <w:pPr>
              <w:spacing w:beforeLines="240" w:before="576"/>
              <w:rPr>
                <w:del w:id="6045" w:author="Cao, Ross" w:date="2026-01-23T08:56:00Z" w16du:dateUtc="2026-01-23T16:56:00Z"/>
                <w:sz w:val="12"/>
                <w:szCs w:val="12"/>
              </w:rPr>
            </w:pPr>
            <w:del w:id="6046" w:author="Cao, Ross" w:date="2026-01-23T08:56:00Z" w16du:dateUtc="2026-01-23T16:56:00Z">
              <w:r w:rsidRPr="00F72CEA" w:rsidDel="00555CF8">
                <w:rPr>
                  <w:sz w:val="12"/>
                  <w:szCs w:val="12"/>
                </w:rPr>
                <w:delText>Wen</w:delText>
              </w:r>
            </w:del>
          </w:p>
        </w:tc>
        <w:tc>
          <w:tcPr>
            <w:tcW w:w="3848" w:type="dxa"/>
            <w:noWrap/>
            <w:hideMark/>
          </w:tcPr>
          <w:p w14:paraId="7AD469A9" w14:textId="77777777" w:rsidR="00F72CEA" w:rsidRPr="00F72CEA" w:rsidDel="00555CF8" w:rsidRDefault="00F72CEA" w:rsidP="00F72CEA">
            <w:pPr>
              <w:spacing w:beforeLines="240" w:before="576"/>
              <w:rPr>
                <w:del w:id="6047" w:author="Cao, Ross" w:date="2026-01-23T08:56:00Z" w16du:dateUtc="2026-01-23T16:56:00Z"/>
                <w:sz w:val="12"/>
                <w:szCs w:val="12"/>
              </w:rPr>
            </w:pPr>
            <w:del w:id="6048" w:author="Cao, Ross" w:date="2026-01-23T08:56:00Z" w16du:dateUtc="2026-01-23T16:56:00Z">
              <w:r w:rsidRPr="00F72CEA" w:rsidDel="00555CF8">
                <w:rPr>
                  <w:sz w:val="12"/>
                  <w:szCs w:val="12"/>
                </w:rPr>
                <w:delText>Wen, Gege; Li, Zongyi; Long, Qirui; Azizzadenesheli, Kamyar; Anandkumar, Anima; Benson, Sally M</w:delText>
              </w:r>
            </w:del>
          </w:p>
        </w:tc>
        <w:tc>
          <w:tcPr>
            <w:tcW w:w="4265" w:type="dxa"/>
            <w:noWrap/>
            <w:hideMark/>
          </w:tcPr>
          <w:p w14:paraId="41E6784C" w14:textId="77777777" w:rsidR="00F72CEA" w:rsidRPr="00F72CEA" w:rsidDel="00555CF8" w:rsidRDefault="00F72CEA" w:rsidP="00F72CEA">
            <w:pPr>
              <w:spacing w:beforeLines="240" w:before="576"/>
              <w:rPr>
                <w:del w:id="6049" w:author="Cao, Ross" w:date="2026-01-23T08:56:00Z" w16du:dateUtc="2026-01-23T16:56:00Z"/>
                <w:sz w:val="12"/>
                <w:szCs w:val="12"/>
              </w:rPr>
            </w:pPr>
            <w:del w:id="6050" w:author="Cao, Ross" w:date="2026-01-23T08:56:00Z" w16du:dateUtc="2026-01-23T16:56:00Z">
              <w:r w:rsidRPr="00F72CEA" w:rsidDel="00555CF8">
                <w:rPr>
                  <w:sz w:val="12"/>
                  <w:szCs w:val="12"/>
                </w:rPr>
                <w:delText>Real-time high-resolution CO 2 geological storage prediction using nested Fourier neural operators</w:delText>
              </w:r>
            </w:del>
          </w:p>
        </w:tc>
        <w:tc>
          <w:tcPr>
            <w:tcW w:w="1447" w:type="dxa"/>
            <w:noWrap/>
            <w:hideMark/>
          </w:tcPr>
          <w:p w14:paraId="41A1D7D9" w14:textId="77777777" w:rsidR="00F72CEA" w:rsidRPr="00F72CEA" w:rsidDel="00555CF8" w:rsidRDefault="00F72CEA" w:rsidP="00F72CEA">
            <w:pPr>
              <w:spacing w:beforeLines="240" w:before="576"/>
              <w:rPr>
                <w:del w:id="6051" w:author="Cao, Ross" w:date="2026-01-23T08:56:00Z" w16du:dateUtc="2026-01-23T16:56:00Z"/>
                <w:sz w:val="12"/>
                <w:szCs w:val="12"/>
              </w:rPr>
            </w:pPr>
            <w:del w:id="6052" w:author="Cao, Ross" w:date="2026-01-23T08:56:00Z" w16du:dateUtc="2026-01-23T16:56:00Z">
              <w:r w:rsidRPr="00F72CEA" w:rsidDel="00555CF8">
                <w:rPr>
                  <w:sz w:val="12"/>
                  <w:szCs w:val="12"/>
                </w:rPr>
                <w:delText>Energy &amp; Environmental Science</w:delText>
              </w:r>
            </w:del>
          </w:p>
        </w:tc>
      </w:tr>
      <w:tr w:rsidR="00F72CEA" w:rsidRPr="00F72CEA" w:rsidDel="00555CF8" w14:paraId="0A1A9957" w14:textId="77777777" w:rsidTr="00F72CEA">
        <w:trPr>
          <w:trHeight w:val="300"/>
          <w:del w:id="6053" w:author="Cao, Ross" w:date="2026-01-23T08:56:00Z"/>
        </w:trPr>
        <w:tc>
          <w:tcPr>
            <w:tcW w:w="291" w:type="dxa"/>
            <w:noWrap/>
            <w:hideMark/>
          </w:tcPr>
          <w:p w14:paraId="211547AC" w14:textId="77777777" w:rsidR="00F72CEA" w:rsidRPr="00F72CEA" w:rsidDel="00555CF8" w:rsidRDefault="00F72CEA" w:rsidP="00F72CEA">
            <w:pPr>
              <w:spacing w:beforeLines="240" w:before="576"/>
              <w:rPr>
                <w:del w:id="6054" w:author="Cao, Ross" w:date="2026-01-23T08:56:00Z" w16du:dateUtc="2026-01-23T16:56:00Z"/>
                <w:sz w:val="12"/>
                <w:szCs w:val="12"/>
              </w:rPr>
            </w:pPr>
            <w:del w:id="6055" w:author="Cao, Ross" w:date="2026-01-23T08:56:00Z" w16du:dateUtc="2026-01-23T16:56:00Z">
              <w:r w:rsidRPr="00F72CEA" w:rsidDel="00555CF8">
                <w:rPr>
                  <w:sz w:val="12"/>
                  <w:szCs w:val="12"/>
                </w:rPr>
                <w:delText>2023</w:delText>
              </w:r>
            </w:del>
          </w:p>
        </w:tc>
        <w:tc>
          <w:tcPr>
            <w:tcW w:w="855" w:type="dxa"/>
            <w:noWrap/>
            <w:hideMark/>
          </w:tcPr>
          <w:p w14:paraId="486B4569" w14:textId="77777777" w:rsidR="00F72CEA" w:rsidRPr="00F72CEA" w:rsidDel="00555CF8" w:rsidRDefault="00F72CEA" w:rsidP="00F72CEA">
            <w:pPr>
              <w:spacing w:beforeLines="240" w:before="576"/>
              <w:rPr>
                <w:del w:id="6056" w:author="Cao, Ross" w:date="2026-01-23T08:56:00Z" w16du:dateUtc="2026-01-23T16:56:00Z"/>
                <w:sz w:val="12"/>
                <w:szCs w:val="12"/>
              </w:rPr>
            </w:pPr>
            <w:del w:id="6057" w:author="Cao, Ross" w:date="2026-01-23T08:56:00Z" w16du:dateUtc="2026-01-23T16:56:00Z">
              <w:r w:rsidRPr="00F72CEA" w:rsidDel="00555CF8">
                <w:rPr>
                  <w:sz w:val="12"/>
                  <w:szCs w:val="12"/>
                </w:rPr>
                <w:delText>Conv encoder-decoder</w:delText>
              </w:r>
            </w:del>
          </w:p>
        </w:tc>
        <w:tc>
          <w:tcPr>
            <w:tcW w:w="893" w:type="dxa"/>
            <w:noWrap/>
            <w:hideMark/>
          </w:tcPr>
          <w:p w14:paraId="5652A243" w14:textId="77777777" w:rsidR="00F72CEA" w:rsidRPr="00F72CEA" w:rsidDel="00555CF8" w:rsidRDefault="00F72CEA" w:rsidP="00F72CEA">
            <w:pPr>
              <w:spacing w:beforeLines="240" w:before="576"/>
              <w:rPr>
                <w:del w:id="6058" w:author="Cao, Ross" w:date="2026-01-23T08:56:00Z" w16du:dateUtc="2026-01-23T16:56:00Z"/>
                <w:sz w:val="12"/>
                <w:szCs w:val="12"/>
              </w:rPr>
            </w:pPr>
            <w:del w:id="6059" w:author="Cao, Ross" w:date="2026-01-23T08:56:00Z" w16du:dateUtc="2026-01-23T16:56:00Z">
              <w:r w:rsidRPr="00F72CEA" w:rsidDel="00555CF8">
                <w:rPr>
                  <w:sz w:val="12"/>
                  <w:szCs w:val="12"/>
                </w:rPr>
                <w:delText>Inverse &amp; calibration</w:delText>
              </w:r>
            </w:del>
          </w:p>
        </w:tc>
        <w:tc>
          <w:tcPr>
            <w:tcW w:w="1035" w:type="dxa"/>
            <w:noWrap/>
            <w:hideMark/>
          </w:tcPr>
          <w:p w14:paraId="3B27CB5E" w14:textId="77777777" w:rsidR="00F72CEA" w:rsidRPr="00F72CEA" w:rsidDel="00555CF8" w:rsidRDefault="00F72CEA" w:rsidP="00F72CEA">
            <w:pPr>
              <w:spacing w:beforeLines="240" w:before="576"/>
              <w:rPr>
                <w:del w:id="6060" w:author="Cao, Ross" w:date="2026-01-23T08:56:00Z" w16du:dateUtc="2026-01-23T16:56:00Z"/>
                <w:sz w:val="12"/>
                <w:szCs w:val="12"/>
              </w:rPr>
            </w:pPr>
            <w:del w:id="6061" w:author="Cao, Ross" w:date="2026-01-23T08:56:00Z" w16du:dateUtc="2026-01-23T16:56:00Z">
              <w:r w:rsidRPr="00F72CEA" w:rsidDel="00555CF8">
                <w:rPr>
                  <w:sz w:val="12"/>
                  <w:szCs w:val="12"/>
                </w:rPr>
                <w:delText>Contaminant hydrogeology / remediation</w:delText>
              </w:r>
            </w:del>
          </w:p>
        </w:tc>
        <w:tc>
          <w:tcPr>
            <w:tcW w:w="326" w:type="dxa"/>
            <w:noWrap/>
            <w:hideMark/>
          </w:tcPr>
          <w:p w14:paraId="00B1A5A0" w14:textId="77777777" w:rsidR="00F72CEA" w:rsidRPr="00F72CEA" w:rsidDel="00555CF8" w:rsidRDefault="00F72CEA" w:rsidP="00F72CEA">
            <w:pPr>
              <w:spacing w:beforeLines="240" w:before="576"/>
              <w:rPr>
                <w:del w:id="6062" w:author="Cao, Ross" w:date="2026-01-23T08:56:00Z" w16du:dateUtc="2026-01-23T16:56:00Z"/>
                <w:sz w:val="12"/>
                <w:szCs w:val="12"/>
              </w:rPr>
            </w:pPr>
            <w:del w:id="6063" w:author="Cao, Ross" w:date="2026-01-23T08:56:00Z" w16du:dateUtc="2026-01-23T16:56:00Z">
              <w:r w:rsidRPr="00F72CEA" w:rsidDel="00555CF8">
                <w:rPr>
                  <w:sz w:val="12"/>
                  <w:szCs w:val="12"/>
                </w:rPr>
                <w:delText>Anshuman</w:delText>
              </w:r>
            </w:del>
          </w:p>
        </w:tc>
        <w:tc>
          <w:tcPr>
            <w:tcW w:w="3848" w:type="dxa"/>
            <w:noWrap/>
            <w:hideMark/>
          </w:tcPr>
          <w:p w14:paraId="3A2BA1C0" w14:textId="77777777" w:rsidR="00F72CEA" w:rsidRPr="00F72CEA" w:rsidDel="00555CF8" w:rsidRDefault="00F72CEA" w:rsidP="00F72CEA">
            <w:pPr>
              <w:spacing w:beforeLines="240" w:before="576"/>
              <w:rPr>
                <w:del w:id="6064" w:author="Cao, Ross" w:date="2026-01-23T08:56:00Z" w16du:dateUtc="2026-01-23T16:56:00Z"/>
                <w:sz w:val="12"/>
                <w:szCs w:val="12"/>
              </w:rPr>
            </w:pPr>
            <w:del w:id="6065" w:author="Cao, Ross" w:date="2026-01-23T08:56:00Z" w16du:dateUtc="2026-01-23T16:56:00Z">
              <w:r w:rsidRPr="00F72CEA" w:rsidDel="00555CF8">
                <w:rPr>
                  <w:sz w:val="12"/>
                  <w:szCs w:val="12"/>
                </w:rPr>
                <w:delText>Anshuman, Aatish; Eldho, T. I.</w:delText>
              </w:r>
            </w:del>
          </w:p>
        </w:tc>
        <w:tc>
          <w:tcPr>
            <w:tcW w:w="4265" w:type="dxa"/>
            <w:noWrap/>
            <w:hideMark/>
          </w:tcPr>
          <w:p w14:paraId="36E90630" w14:textId="77777777" w:rsidR="00F72CEA" w:rsidRPr="00F72CEA" w:rsidDel="00555CF8" w:rsidRDefault="00F72CEA" w:rsidP="00F72CEA">
            <w:pPr>
              <w:spacing w:beforeLines="240" w:before="576"/>
              <w:rPr>
                <w:del w:id="6066" w:author="Cao, Ross" w:date="2026-01-23T08:56:00Z" w16du:dateUtc="2026-01-23T16:56:00Z"/>
                <w:sz w:val="12"/>
                <w:szCs w:val="12"/>
              </w:rPr>
            </w:pPr>
            <w:del w:id="6067" w:author="Cao, Ross" w:date="2026-01-23T08:56:00Z" w16du:dateUtc="2026-01-23T16:56:00Z">
              <w:r w:rsidRPr="00F72CEA" w:rsidDel="00555CF8">
                <w:rPr>
                  <w:sz w:val="12"/>
                  <w:szCs w:val="12"/>
                </w:rPr>
                <w:delText>A parallel workflow framework using encoder-decoder LSTMs for uncertainty quantification in contaminant source identification in groundwater</w:delText>
              </w:r>
            </w:del>
          </w:p>
        </w:tc>
        <w:tc>
          <w:tcPr>
            <w:tcW w:w="1447" w:type="dxa"/>
            <w:noWrap/>
            <w:hideMark/>
          </w:tcPr>
          <w:p w14:paraId="249F30A9" w14:textId="77777777" w:rsidR="00F72CEA" w:rsidRPr="00F72CEA" w:rsidDel="00555CF8" w:rsidRDefault="00F72CEA" w:rsidP="00F72CEA">
            <w:pPr>
              <w:spacing w:beforeLines="240" w:before="576"/>
              <w:rPr>
                <w:del w:id="6068" w:author="Cao, Ross" w:date="2026-01-23T08:56:00Z" w16du:dateUtc="2026-01-23T16:56:00Z"/>
                <w:sz w:val="12"/>
                <w:szCs w:val="12"/>
              </w:rPr>
            </w:pPr>
            <w:del w:id="6069" w:author="Cao, Ross" w:date="2026-01-23T08:56:00Z" w16du:dateUtc="2026-01-23T16:56:00Z">
              <w:r w:rsidRPr="00F72CEA" w:rsidDel="00555CF8">
                <w:rPr>
                  <w:sz w:val="12"/>
                  <w:szCs w:val="12"/>
                </w:rPr>
                <w:delText>Journal of Hydrology</w:delText>
              </w:r>
            </w:del>
          </w:p>
        </w:tc>
      </w:tr>
      <w:tr w:rsidR="00F72CEA" w:rsidRPr="00F72CEA" w:rsidDel="00555CF8" w14:paraId="04339750" w14:textId="77777777" w:rsidTr="00F72CEA">
        <w:trPr>
          <w:trHeight w:val="300"/>
          <w:del w:id="6070" w:author="Cao, Ross" w:date="2026-01-23T08:56:00Z"/>
        </w:trPr>
        <w:tc>
          <w:tcPr>
            <w:tcW w:w="291" w:type="dxa"/>
            <w:noWrap/>
            <w:hideMark/>
          </w:tcPr>
          <w:p w14:paraId="39795F32" w14:textId="77777777" w:rsidR="00F72CEA" w:rsidRPr="00F72CEA" w:rsidDel="00555CF8" w:rsidRDefault="00F72CEA" w:rsidP="00F72CEA">
            <w:pPr>
              <w:spacing w:beforeLines="240" w:before="576"/>
              <w:rPr>
                <w:del w:id="6071" w:author="Cao, Ross" w:date="2026-01-23T08:56:00Z" w16du:dateUtc="2026-01-23T16:56:00Z"/>
                <w:sz w:val="12"/>
                <w:szCs w:val="12"/>
              </w:rPr>
            </w:pPr>
            <w:del w:id="6072" w:author="Cao, Ross" w:date="2026-01-23T08:56:00Z" w16du:dateUtc="2026-01-23T16:56:00Z">
              <w:r w:rsidRPr="00F72CEA" w:rsidDel="00555CF8">
                <w:rPr>
                  <w:sz w:val="12"/>
                  <w:szCs w:val="12"/>
                </w:rPr>
                <w:delText>2024</w:delText>
              </w:r>
            </w:del>
          </w:p>
        </w:tc>
        <w:tc>
          <w:tcPr>
            <w:tcW w:w="855" w:type="dxa"/>
            <w:noWrap/>
            <w:hideMark/>
          </w:tcPr>
          <w:p w14:paraId="0045CAAC" w14:textId="77777777" w:rsidR="00F72CEA" w:rsidRPr="00F72CEA" w:rsidDel="00555CF8" w:rsidRDefault="00F72CEA" w:rsidP="00F72CEA">
            <w:pPr>
              <w:spacing w:beforeLines="240" w:before="576"/>
              <w:rPr>
                <w:del w:id="6073" w:author="Cao, Ross" w:date="2026-01-23T08:56:00Z" w16du:dateUtc="2026-01-23T16:56:00Z"/>
                <w:sz w:val="12"/>
                <w:szCs w:val="12"/>
              </w:rPr>
            </w:pPr>
            <w:del w:id="6074" w:author="Cao, Ross" w:date="2026-01-23T08:56:00Z" w16du:dateUtc="2026-01-23T16:56:00Z">
              <w:r w:rsidRPr="00F72CEA" w:rsidDel="00555CF8">
                <w:rPr>
                  <w:sz w:val="12"/>
                  <w:szCs w:val="12"/>
                </w:rPr>
                <w:delText>Operator-learning</w:delText>
              </w:r>
            </w:del>
          </w:p>
        </w:tc>
        <w:tc>
          <w:tcPr>
            <w:tcW w:w="893" w:type="dxa"/>
            <w:noWrap/>
            <w:hideMark/>
          </w:tcPr>
          <w:p w14:paraId="107CE33B" w14:textId="77777777" w:rsidR="00F72CEA" w:rsidRPr="00F72CEA" w:rsidDel="00555CF8" w:rsidRDefault="00F72CEA" w:rsidP="00F72CEA">
            <w:pPr>
              <w:spacing w:beforeLines="240" w:before="576"/>
              <w:rPr>
                <w:del w:id="6075" w:author="Cao, Ross" w:date="2026-01-23T08:56:00Z" w16du:dateUtc="2026-01-23T16:56:00Z"/>
                <w:sz w:val="12"/>
                <w:szCs w:val="12"/>
              </w:rPr>
            </w:pPr>
            <w:del w:id="6076" w:author="Cao, Ross" w:date="2026-01-23T08:56:00Z" w16du:dateUtc="2026-01-23T16:56:00Z">
              <w:r w:rsidRPr="00F72CEA" w:rsidDel="00555CF8">
                <w:rPr>
                  <w:sz w:val="12"/>
                  <w:szCs w:val="12"/>
                </w:rPr>
                <w:delText>Forward emulation</w:delText>
              </w:r>
            </w:del>
          </w:p>
        </w:tc>
        <w:tc>
          <w:tcPr>
            <w:tcW w:w="1035" w:type="dxa"/>
            <w:noWrap/>
            <w:hideMark/>
          </w:tcPr>
          <w:p w14:paraId="2226117F" w14:textId="77777777" w:rsidR="00F72CEA" w:rsidRPr="00F72CEA" w:rsidDel="00555CF8" w:rsidRDefault="00F72CEA" w:rsidP="00F72CEA">
            <w:pPr>
              <w:spacing w:beforeLines="240" w:before="576"/>
              <w:rPr>
                <w:del w:id="6077" w:author="Cao, Ross" w:date="2026-01-23T08:56:00Z" w16du:dateUtc="2026-01-23T16:56:00Z"/>
                <w:sz w:val="12"/>
                <w:szCs w:val="12"/>
              </w:rPr>
            </w:pPr>
            <w:del w:id="6078" w:author="Cao, Ross" w:date="2026-01-23T08:56:00Z" w16du:dateUtc="2026-01-23T16:56:00Z">
              <w:r w:rsidRPr="00F72CEA" w:rsidDel="00555CF8">
                <w:rPr>
                  <w:sz w:val="12"/>
                  <w:szCs w:val="12"/>
                </w:rPr>
                <w:delText>Contaminant hydrogeology / remediation</w:delText>
              </w:r>
            </w:del>
          </w:p>
        </w:tc>
        <w:tc>
          <w:tcPr>
            <w:tcW w:w="326" w:type="dxa"/>
            <w:noWrap/>
            <w:hideMark/>
          </w:tcPr>
          <w:p w14:paraId="297A0CC9" w14:textId="77777777" w:rsidR="00F72CEA" w:rsidRPr="00F72CEA" w:rsidDel="00555CF8" w:rsidRDefault="00F72CEA" w:rsidP="00F72CEA">
            <w:pPr>
              <w:spacing w:beforeLines="240" w:before="576"/>
              <w:rPr>
                <w:del w:id="6079" w:author="Cao, Ross" w:date="2026-01-23T08:56:00Z" w16du:dateUtc="2026-01-23T16:56:00Z"/>
                <w:sz w:val="12"/>
                <w:szCs w:val="12"/>
              </w:rPr>
            </w:pPr>
            <w:del w:id="6080" w:author="Cao, Ross" w:date="2026-01-23T08:56:00Z" w16du:dateUtc="2026-01-23T16:56:00Z">
              <w:r w:rsidRPr="00F72CEA" w:rsidDel="00555CF8">
                <w:rPr>
                  <w:sz w:val="12"/>
                  <w:szCs w:val="12"/>
                </w:rPr>
                <w:delText>Meray</w:delText>
              </w:r>
            </w:del>
          </w:p>
        </w:tc>
        <w:tc>
          <w:tcPr>
            <w:tcW w:w="3848" w:type="dxa"/>
            <w:noWrap/>
            <w:hideMark/>
          </w:tcPr>
          <w:p w14:paraId="4A494A4B" w14:textId="77777777" w:rsidR="00F72CEA" w:rsidRPr="00F72CEA" w:rsidDel="00555CF8" w:rsidRDefault="00F72CEA" w:rsidP="00F72CEA">
            <w:pPr>
              <w:spacing w:beforeLines="240" w:before="576"/>
              <w:rPr>
                <w:del w:id="6081" w:author="Cao, Ross" w:date="2026-01-23T08:56:00Z" w16du:dateUtc="2026-01-23T16:56:00Z"/>
                <w:sz w:val="12"/>
                <w:szCs w:val="12"/>
              </w:rPr>
            </w:pPr>
            <w:del w:id="6082" w:author="Cao, Ross" w:date="2026-01-23T08:56:00Z" w16du:dateUtc="2026-01-23T16:56:00Z">
              <w:r w:rsidRPr="00F72CEA" w:rsidDel="00555CF8">
                <w:rPr>
                  <w:sz w:val="12"/>
                  <w:szCs w:val="12"/>
                </w:rPr>
                <w:delText>Meray, Aurelien; Wang, Lijing; Kurihana, Takuya; Mastilovic, Ilijana; Praveen, Satyarth; Xu, Zexuan; Memarzadeh, Milad; Lavin, Alexander; Wainwright, Haruko</w:delText>
              </w:r>
            </w:del>
          </w:p>
        </w:tc>
        <w:tc>
          <w:tcPr>
            <w:tcW w:w="4265" w:type="dxa"/>
            <w:noWrap/>
            <w:hideMark/>
          </w:tcPr>
          <w:p w14:paraId="78B3FFD3" w14:textId="77777777" w:rsidR="00F72CEA" w:rsidRPr="00F72CEA" w:rsidDel="00555CF8" w:rsidRDefault="00F72CEA" w:rsidP="00F72CEA">
            <w:pPr>
              <w:spacing w:beforeLines="240" w:before="576"/>
              <w:rPr>
                <w:del w:id="6083" w:author="Cao, Ross" w:date="2026-01-23T08:56:00Z" w16du:dateUtc="2026-01-23T16:56:00Z"/>
                <w:sz w:val="12"/>
                <w:szCs w:val="12"/>
              </w:rPr>
            </w:pPr>
            <w:del w:id="6084" w:author="Cao, Ross" w:date="2026-01-23T08:56:00Z" w16du:dateUtc="2026-01-23T16:56:00Z">
              <w:r w:rsidRPr="00F72CEA" w:rsidDel="00555CF8">
                <w:rPr>
                  <w:sz w:val="12"/>
                  <w:szCs w:val="12"/>
                </w:rPr>
                <w:delText>Physics-informed surrogate modeling for supporting climate resilience at groundwater contamination sites</w:delText>
              </w:r>
            </w:del>
          </w:p>
        </w:tc>
        <w:tc>
          <w:tcPr>
            <w:tcW w:w="1447" w:type="dxa"/>
            <w:noWrap/>
            <w:hideMark/>
          </w:tcPr>
          <w:p w14:paraId="2C6A4707" w14:textId="77777777" w:rsidR="00F72CEA" w:rsidRPr="00F72CEA" w:rsidDel="00555CF8" w:rsidRDefault="00F72CEA" w:rsidP="00F72CEA">
            <w:pPr>
              <w:spacing w:beforeLines="240" w:before="576"/>
              <w:rPr>
                <w:del w:id="6085" w:author="Cao, Ross" w:date="2026-01-23T08:56:00Z" w16du:dateUtc="2026-01-23T16:56:00Z"/>
                <w:sz w:val="12"/>
                <w:szCs w:val="12"/>
              </w:rPr>
            </w:pPr>
            <w:del w:id="6086" w:author="Cao, Ross" w:date="2026-01-23T08:56:00Z" w16du:dateUtc="2026-01-23T16:56:00Z">
              <w:r w:rsidRPr="00F72CEA" w:rsidDel="00555CF8">
                <w:rPr>
                  <w:sz w:val="12"/>
                  <w:szCs w:val="12"/>
                </w:rPr>
                <w:delText>Computers &amp; Geosciences</w:delText>
              </w:r>
            </w:del>
          </w:p>
        </w:tc>
      </w:tr>
      <w:tr w:rsidR="00F72CEA" w:rsidRPr="00F72CEA" w:rsidDel="00555CF8" w14:paraId="289A2C29" w14:textId="77777777" w:rsidTr="00F72CEA">
        <w:trPr>
          <w:trHeight w:val="300"/>
          <w:del w:id="6087" w:author="Cao, Ross" w:date="2026-01-23T08:56:00Z"/>
        </w:trPr>
        <w:tc>
          <w:tcPr>
            <w:tcW w:w="291" w:type="dxa"/>
            <w:noWrap/>
            <w:hideMark/>
          </w:tcPr>
          <w:p w14:paraId="4A407B47" w14:textId="77777777" w:rsidR="00F72CEA" w:rsidRPr="00F72CEA" w:rsidDel="00555CF8" w:rsidRDefault="00F72CEA" w:rsidP="00F72CEA">
            <w:pPr>
              <w:spacing w:beforeLines="240" w:before="576"/>
              <w:rPr>
                <w:del w:id="6088" w:author="Cao, Ross" w:date="2026-01-23T08:56:00Z" w16du:dateUtc="2026-01-23T16:56:00Z"/>
                <w:sz w:val="12"/>
                <w:szCs w:val="12"/>
              </w:rPr>
            </w:pPr>
            <w:del w:id="6089" w:author="Cao, Ross" w:date="2026-01-23T08:56:00Z" w16du:dateUtc="2026-01-23T16:56:00Z">
              <w:r w:rsidRPr="00F72CEA" w:rsidDel="00555CF8">
                <w:rPr>
                  <w:sz w:val="12"/>
                  <w:szCs w:val="12"/>
                </w:rPr>
                <w:delText>2024</w:delText>
              </w:r>
            </w:del>
          </w:p>
        </w:tc>
        <w:tc>
          <w:tcPr>
            <w:tcW w:w="855" w:type="dxa"/>
            <w:noWrap/>
            <w:hideMark/>
          </w:tcPr>
          <w:p w14:paraId="26C63ADF" w14:textId="77777777" w:rsidR="00F72CEA" w:rsidRPr="00F72CEA" w:rsidDel="00555CF8" w:rsidRDefault="00F72CEA" w:rsidP="00F72CEA">
            <w:pPr>
              <w:spacing w:beforeLines="240" w:before="576"/>
              <w:rPr>
                <w:del w:id="6090" w:author="Cao, Ross" w:date="2026-01-23T08:56:00Z" w16du:dateUtc="2026-01-23T16:56:00Z"/>
                <w:sz w:val="12"/>
                <w:szCs w:val="12"/>
              </w:rPr>
            </w:pPr>
            <w:del w:id="6091" w:author="Cao, Ross" w:date="2026-01-23T08:56:00Z" w16du:dateUtc="2026-01-23T16:56:00Z">
              <w:r w:rsidRPr="00F72CEA" w:rsidDel="00555CF8">
                <w:rPr>
                  <w:sz w:val="12"/>
                  <w:szCs w:val="12"/>
                </w:rPr>
                <w:delText>Conv encoder-decoder</w:delText>
              </w:r>
            </w:del>
          </w:p>
        </w:tc>
        <w:tc>
          <w:tcPr>
            <w:tcW w:w="893" w:type="dxa"/>
            <w:noWrap/>
            <w:hideMark/>
          </w:tcPr>
          <w:p w14:paraId="1DCD3BF4" w14:textId="77777777" w:rsidR="00F72CEA" w:rsidRPr="00F72CEA" w:rsidDel="00555CF8" w:rsidRDefault="00F72CEA" w:rsidP="00F72CEA">
            <w:pPr>
              <w:spacing w:beforeLines="240" w:before="576"/>
              <w:rPr>
                <w:del w:id="6092" w:author="Cao, Ross" w:date="2026-01-23T08:56:00Z" w16du:dateUtc="2026-01-23T16:56:00Z"/>
                <w:sz w:val="12"/>
                <w:szCs w:val="12"/>
              </w:rPr>
            </w:pPr>
            <w:del w:id="6093" w:author="Cao, Ross" w:date="2026-01-23T08:56:00Z" w16du:dateUtc="2026-01-23T16:56:00Z">
              <w:r w:rsidRPr="00F72CEA" w:rsidDel="00555CF8">
                <w:rPr>
                  <w:sz w:val="12"/>
                  <w:szCs w:val="12"/>
                </w:rPr>
                <w:delText>Inverse &amp; calibration</w:delText>
              </w:r>
            </w:del>
          </w:p>
        </w:tc>
        <w:tc>
          <w:tcPr>
            <w:tcW w:w="1035" w:type="dxa"/>
            <w:noWrap/>
            <w:hideMark/>
          </w:tcPr>
          <w:p w14:paraId="6581C94B" w14:textId="77777777" w:rsidR="00F72CEA" w:rsidRPr="00F72CEA" w:rsidDel="00555CF8" w:rsidRDefault="00F72CEA" w:rsidP="00F72CEA">
            <w:pPr>
              <w:spacing w:beforeLines="240" w:before="576"/>
              <w:rPr>
                <w:del w:id="6094" w:author="Cao, Ross" w:date="2026-01-23T08:56:00Z" w16du:dateUtc="2026-01-23T16:56:00Z"/>
                <w:sz w:val="12"/>
                <w:szCs w:val="12"/>
              </w:rPr>
            </w:pPr>
            <w:del w:id="6095" w:author="Cao, Ross" w:date="2026-01-23T08:56:00Z" w16du:dateUtc="2026-01-23T16:56:00Z">
              <w:r w:rsidRPr="00F72CEA" w:rsidDel="00555CF8">
                <w:rPr>
                  <w:sz w:val="12"/>
                  <w:szCs w:val="12"/>
                </w:rPr>
                <w:delText>Groundwater flow / fluid mechanics</w:delText>
              </w:r>
            </w:del>
          </w:p>
        </w:tc>
        <w:tc>
          <w:tcPr>
            <w:tcW w:w="326" w:type="dxa"/>
            <w:noWrap/>
            <w:hideMark/>
          </w:tcPr>
          <w:p w14:paraId="3F14314A" w14:textId="77777777" w:rsidR="00F72CEA" w:rsidRPr="00F72CEA" w:rsidDel="00555CF8" w:rsidRDefault="00F72CEA" w:rsidP="00F72CEA">
            <w:pPr>
              <w:spacing w:beforeLines="240" w:before="576"/>
              <w:rPr>
                <w:del w:id="6096" w:author="Cao, Ross" w:date="2026-01-23T08:56:00Z" w16du:dateUtc="2026-01-23T16:56:00Z"/>
                <w:sz w:val="12"/>
                <w:szCs w:val="12"/>
              </w:rPr>
            </w:pPr>
            <w:del w:id="6097" w:author="Cao, Ross" w:date="2026-01-23T08:56:00Z" w16du:dateUtc="2026-01-23T16:56:00Z">
              <w:r w:rsidRPr="00F72CEA" w:rsidDel="00555CF8">
                <w:rPr>
                  <w:sz w:val="12"/>
                  <w:szCs w:val="12"/>
                </w:rPr>
                <w:delText>Lauzon</w:delText>
              </w:r>
            </w:del>
          </w:p>
        </w:tc>
        <w:tc>
          <w:tcPr>
            <w:tcW w:w="3848" w:type="dxa"/>
            <w:noWrap/>
            <w:hideMark/>
          </w:tcPr>
          <w:p w14:paraId="04B3C512" w14:textId="77777777" w:rsidR="00F72CEA" w:rsidRPr="00F72CEA" w:rsidDel="00555CF8" w:rsidRDefault="00F72CEA" w:rsidP="00F72CEA">
            <w:pPr>
              <w:spacing w:beforeLines="240" w:before="576"/>
              <w:rPr>
                <w:del w:id="6098" w:author="Cao, Ross" w:date="2026-01-23T08:56:00Z" w16du:dateUtc="2026-01-23T16:56:00Z"/>
                <w:sz w:val="12"/>
                <w:szCs w:val="12"/>
              </w:rPr>
            </w:pPr>
            <w:del w:id="6099" w:author="Cao, Ross" w:date="2026-01-23T08:56:00Z" w16du:dateUtc="2026-01-23T16:56:00Z">
              <w:r w:rsidRPr="00F72CEA" w:rsidDel="00555CF8">
                <w:rPr>
                  <w:sz w:val="12"/>
                  <w:szCs w:val="12"/>
                </w:rPr>
                <w:delText>Lauzon, Dany</w:delText>
              </w:r>
            </w:del>
          </w:p>
        </w:tc>
        <w:tc>
          <w:tcPr>
            <w:tcW w:w="4265" w:type="dxa"/>
            <w:noWrap/>
            <w:hideMark/>
          </w:tcPr>
          <w:p w14:paraId="7F9BE734" w14:textId="77777777" w:rsidR="00F72CEA" w:rsidRPr="00F72CEA" w:rsidDel="00555CF8" w:rsidRDefault="00F72CEA" w:rsidP="00F72CEA">
            <w:pPr>
              <w:spacing w:beforeLines="240" w:before="576"/>
              <w:rPr>
                <w:del w:id="6100" w:author="Cao, Ross" w:date="2026-01-23T08:56:00Z" w16du:dateUtc="2026-01-23T16:56:00Z"/>
                <w:sz w:val="12"/>
                <w:szCs w:val="12"/>
              </w:rPr>
            </w:pPr>
            <w:del w:id="6101" w:author="Cao, Ross" w:date="2026-01-23T08:56:00Z" w16du:dateUtc="2026-01-23T16:56:00Z">
              <w:r w:rsidRPr="00F72CEA" w:rsidDel="00555CF8">
                <w:rPr>
                  <w:sz w:val="12"/>
                  <w:szCs w:val="12"/>
                </w:rPr>
                <w:delText>A U-Net architecture as a surrogate model combined with a geostatistical spectral algorithm for transient groundwater flow inverse problems</w:delText>
              </w:r>
            </w:del>
          </w:p>
        </w:tc>
        <w:tc>
          <w:tcPr>
            <w:tcW w:w="1447" w:type="dxa"/>
            <w:noWrap/>
            <w:hideMark/>
          </w:tcPr>
          <w:p w14:paraId="1B01A16A" w14:textId="77777777" w:rsidR="00F72CEA" w:rsidRPr="00F72CEA" w:rsidDel="00555CF8" w:rsidRDefault="00F72CEA" w:rsidP="00F72CEA">
            <w:pPr>
              <w:spacing w:beforeLines="240" w:before="576"/>
              <w:rPr>
                <w:del w:id="6102" w:author="Cao, Ross" w:date="2026-01-23T08:56:00Z" w16du:dateUtc="2026-01-23T16:56:00Z"/>
                <w:sz w:val="12"/>
                <w:szCs w:val="12"/>
              </w:rPr>
            </w:pPr>
            <w:del w:id="6103" w:author="Cao, Ross" w:date="2026-01-23T08:56:00Z" w16du:dateUtc="2026-01-23T16:56:00Z">
              <w:r w:rsidRPr="00F72CEA" w:rsidDel="00555CF8">
                <w:rPr>
                  <w:sz w:val="12"/>
                  <w:szCs w:val="12"/>
                </w:rPr>
                <w:delText>Advances in Water Resources</w:delText>
              </w:r>
            </w:del>
          </w:p>
        </w:tc>
      </w:tr>
      <w:tr w:rsidR="00F72CEA" w:rsidRPr="00F72CEA" w:rsidDel="00555CF8" w14:paraId="3D8839DE" w14:textId="77777777" w:rsidTr="00F72CEA">
        <w:trPr>
          <w:trHeight w:val="300"/>
          <w:del w:id="6104" w:author="Cao, Ross" w:date="2026-01-23T08:56:00Z"/>
        </w:trPr>
        <w:tc>
          <w:tcPr>
            <w:tcW w:w="291" w:type="dxa"/>
            <w:noWrap/>
            <w:hideMark/>
          </w:tcPr>
          <w:p w14:paraId="3D9CF3C4" w14:textId="77777777" w:rsidR="00F72CEA" w:rsidRPr="00F72CEA" w:rsidDel="00555CF8" w:rsidRDefault="00F72CEA" w:rsidP="00F72CEA">
            <w:pPr>
              <w:spacing w:beforeLines="240" w:before="576"/>
              <w:rPr>
                <w:del w:id="6105" w:author="Cao, Ross" w:date="2026-01-23T08:56:00Z" w16du:dateUtc="2026-01-23T16:56:00Z"/>
                <w:sz w:val="12"/>
                <w:szCs w:val="12"/>
              </w:rPr>
            </w:pPr>
            <w:del w:id="6106" w:author="Cao, Ross" w:date="2026-01-23T08:56:00Z" w16du:dateUtc="2026-01-23T16:56:00Z">
              <w:r w:rsidRPr="00F72CEA" w:rsidDel="00555CF8">
                <w:rPr>
                  <w:sz w:val="12"/>
                  <w:szCs w:val="12"/>
                </w:rPr>
                <w:delText>2024</w:delText>
              </w:r>
            </w:del>
          </w:p>
        </w:tc>
        <w:tc>
          <w:tcPr>
            <w:tcW w:w="855" w:type="dxa"/>
            <w:noWrap/>
            <w:hideMark/>
          </w:tcPr>
          <w:p w14:paraId="49407BFF" w14:textId="77777777" w:rsidR="00F72CEA" w:rsidRPr="00F72CEA" w:rsidDel="00555CF8" w:rsidRDefault="00F72CEA" w:rsidP="00F72CEA">
            <w:pPr>
              <w:spacing w:beforeLines="240" w:before="576"/>
              <w:rPr>
                <w:del w:id="6107" w:author="Cao, Ross" w:date="2026-01-23T08:56:00Z" w16du:dateUtc="2026-01-23T16:56:00Z"/>
                <w:sz w:val="12"/>
                <w:szCs w:val="12"/>
              </w:rPr>
            </w:pPr>
            <w:del w:id="6108" w:author="Cao, Ross" w:date="2026-01-23T08:56:00Z" w16du:dateUtc="2026-01-23T16:56:00Z">
              <w:r w:rsidRPr="00F72CEA" w:rsidDel="00555CF8">
                <w:rPr>
                  <w:sz w:val="12"/>
                  <w:szCs w:val="12"/>
                </w:rPr>
                <w:delText>Operator-learning</w:delText>
              </w:r>
            </w:del>
          </w:p>
        </w:tc>
        <w:tc>
          <w:tcPr>
            <w:tcW w:w="893" w:type="dxa"/>
            <w:noWrap/>
            <w:hideMark/>
          </w:tcPr>
          <w:p w14:paraId="49E1BEA7" w14:textId="77777777" w:rsidR="00F72CEA" w:rsidRPr="00F72CEA" w:rsidDel="00555CF8" w:rsidRDefault="00F72CEA" w:rsidP="00F72CEA">
            <w:pPr>
              <w:spacing w:beforeLines="240" w:before="576"/>
              <w:rPr>
                <w:del w:id="6109" w:author="Cao, Ross" w:date="2026-01-23T08:56:00Z" w16du:dateUtc="2026-01-23T16:56:00Z"/>
                <w:sz w:val="12"/>
                <w:szCs w:val="12"/>
              </w:rPr>
            </w:pPr>
            <w:del w:id="6110" w:author="Cao, Ross" w:date="2026-01-23T08:56:00Z" w16du:dateUtc="2026-01-23T16:56:00Z">
              <w:r w:rsidRPr="00F72CEA" w:rsidDel="00555CF8">
                <w:rPr>
                  <w:sz w:val="12"/>
                  <w:szCs w:val="12"/>
                </w:rPr>
                <w:delText>Inverse &amp; calibration</w:delText>
              </w:r>
            </w:del>
          </w:p>
        </w:tc>
        <w:tc>
          <w:tcPr>
            <w:tcW w:w="1035" w:type="dxa"/>
            <w:noWrap/>
            <w:hideMark/>
          </w:tcPr>
          <w:p w14:paraId="745BDE69" w14:textId="77777777" w:rsidR="00F72CEA" w:rsidRPr="00F72CEA" w:rsidDel="00555CF8" w:rsidRDefault="00F72CEA" w:rsidP="00F72CEA">
            <w:pPr>
              <w:spacing w:beforeLines="240" w:before="576"/>
              <w:rPr>
                <w:del w:id="6111" w:author="Cao, Ross" w:date="2026-01-23T08:56:00Z" w16du:dateUtc="2026-01-23T16:56:00Z"/>
                <w:sz w:val="12"/>
                <w:szCs w:val="12"/>
              </w:rPr>
            </w:pPr>
            <w:del w:id="6112" w:author="Cao, Ross" w:date="2026-01-23T08:56:00Z" w16du:dateUtc="2026-01-23T16:56:00Z">
              <w:r w:rsidRPr="00F72CEA" w:rsidDel="00555CF8">
                <w:rPr>
                  <w:sz w:val="12"/>
                  <w:szCs w:val="12"/>
                </w:rPr>
                <w:delText>Groundwater flow / fluid mechanics</w:delText>
              </w:r>
            </w:del>
          </w:p>
        </w:tc>
        <w:tc>
          <w:tcPr>
            <w:tcW w:w="326" w:type="dxa"/>
            <w:noWrap/>
            <w:hideMark/>
          </w:tcPr>
          <w:p w14:paraId="037068DF" w14:textId="77777777" w:rsidR="00F72CEA" w:rsidRPr="00F72CEA" w:rsidDel="00555CF8" w:rsidRDefault="00F72CEA" w:rsidP="00F72CEA">
            <w:pPr>
              <w:spacing w:beforeLines="240" w:before="576"/>
              <w:rPr>
                <w:del w:id="6113" w:author="Cao, Ross" w:date="2026-01-23T08:56:00Z" w16du:dateUtc="2026-01-23T16:56:00Z"/>
                <w:sz w:val="12"/>
                <w:szCs w:val="12"/>
              </w:rPr>
            </w:pPr>
            <w:del w:id="6114" w:author="Cao, Ross" w:date="2026-01-23T08:56:00Z" w16du:dateUtc="2026-01-23T16:56:00Z">
              <w:r w:rsidRPr="00F72CEA" w:rsidDel="00555CF8">
                <w:rPr>
                  <w:sz w:val="12"/>
                  <w:szCs w:val="12"/>
                </w:rPr>
                <w:delText>Taccari</w:delText>
              </w:r>
            </w:del>
          </w:p>
        </w:tc>
        <w:tc>
          <w:tcPr>
            <w:tcW w:w="3848" w:type="dxa"/>
            <w:noWrap/>
            <w:hideMark/>
          </w:tcPr>
          <w:p w14:paraId="0A73D6E8" w14:textId="77777777" w:rsidR="00F72CEA" w:rsidRPr="00F72CEA" w:rsidDel="00555CF8" w:rsidRDefault="00F72CEA" w:rsidP="00F72CEA">
            <w:pPr>
              <w:spacing w:beforeLines="240" w:before="576"/>
              <w:rPr>
                <w:del w:id="6115" w:author="Cao, Ross" w:date="2026-01-23T08:56:00Z" w16du:dateUtc="2026-01-23T16:56:00Z"/>
                <w:sz w:val="12"/>
                <w:szCs w:val="12"/>
              </w:rPr>
            </w:pPr>
            <w:del w:id="6116" w:author="Cao, Ross" w:date="2026-01-23T08:56:00Z" w16du:dateUtc="2026-01-23T16:56:00Z">
              <w:r w:rsidRPr="00F72CEA" w:rsidDel="00555CF8">
                <w:rPr>
                  <w:sz w:val="12"/>
                  <w:szCs w:val="12"/>
                </w:rPr>
                <w:delText>Taccari, Maria Luisa; Wang, He; Goswami, Somdatta; Florio, Mario De; Nuttall, Jonathan; Chen, Xiaohui; Jimack, Peter K.</w:delText>
              </w:r>
            </w:del>
          </w:p>
        </w:tc>
        <w:tc>
          <w:tcPr>
            <w:tcW w:w="4265" w:type="dxa"/>
            <w:noWrap/>
            <w:hideMark/>
          </w:tcPr>
          <w:p w14:paraId="190835FC" w14:textId="77777777" w:rsidR="00F72CEA" w:rsidRPr="00F72CEA" w:rsidDel="00555CF8" w:rsidRDefault="00F72CEA" w:rsidP="00F72CEA">
            <w:pPr>
              <w:spacing w:beforeLines="240" w:before="576"/>
              <w:rPr>
                <w:del w:id="6117" w:author="Cao, Ross" w:date="2026-01-23T08:56:00Z" w16du:dateUtc="2026-01-23T16:56:00Z"/>
                <w:sz w:val="12"/>
                <w:szCs w:val="12"/>
              </w:rPr>
            </w:pPr>
            <w:del w:id="6118" w:author="Cao, Ross" w:date="2026-01-23T08:56:00Z" w16du:dateUtc="2026-01-23T16:56:00Z">
              <w:r w:rsidRPr="00F72CEA" w:rsidDel="00555CF8">
                <w:rPr>
                  <w:sz w:val="12"/>
                  <w:szCs w:val="12"/>
                </w:rPr>
                <w:delText>Developing a cost-effective emulator for groundwater flow modeling using deep neural operators</w:delText>
              </w:r>
            </w:del>
          </w:p>
        </w:tc>
        <w:tc>
          <w:tcPr>
            <w:tcW w:w="1447" w:type="dxa"/>
            <w:noWrap/>
            <w:hideMark/>
          </w:tcPr>
          <w:p w14:paraId="6B0BC4C2" w14:textId="77777777" w:rsidR="00F72CEA" w:rsidRPr="00F72CEA" w:rsidDel="00555CF8" w:rsidRDefault="00F72CEA" w:rsidP="00F72CEA">
            <w:pPr>
              <w:spacing w:beforeLines="240" w:before="576"/>
              <w:rPr>
                <w:del w:id="6119" w:author="Cao, Ross" w:date="2026-01-23T08:56:00Z" w16du:dateUtc="2026-01-23T16:56:00Z"/>
                <w:sz w:val="12"/>
                <w:szCs w:val="12"/>
              </w:rPr>
            </w:pPr>
            <w:del w:id="6120" w:author="Cao, Ross" w:date="2026-01-23T08:56:00Z" w16du:dateUtc="2026-01-23T16:56:00Z">
              <w:r w:rsidRPr="00F72CEA" w:rsidDel="00555CF8">
                <w:rPr>
                  <w:sz w:val="12"/>
                  <w:szCs w:val="12"/>
                </w:rPr>
                <w:delText>Journal of Hydrology</w:delText>
              </w:r>
            </w:del>
          </w:p>
        </w:tc>
      </w:tr>
      <w:tr w:rsidR="00F72CEA" w:rsidRPr="00F72CEA" w:rsidDel="00555CF8" w14:paraId="79C89257" w14:textId="77777777" w:rsidTr="00F72CEA">
        <w:trPr>
          <w:trHeight w:val="300"/>
          <w:del w:id="6121" w:author="Cao, Ross" w:date="2026-01-23T08:56:00Z"/>
        </w:trPr>
        <w:tc>
          <w:tcPr>
            <w:tcW w:w="291" w:type="dxa"/>
            <w:noWrap/>
            <w:hideMark/>
          </w:tcPr>
          <w:p w14:paraId="2E20C900" w14:textId="77777777" w:rsidR="00F72CEA" w:rsidRPr="00F72CEA" w:rsidDel="00555CF8" w:rsidRDefault="00F72CEA" w:rsidP="00F72CEA">
            <w:pPr>
              <w:spacing w:beforeLines="240" w:before="576"/>
              <w:rPr>
                <w:del w:id="6122" w:author="Cao, Ross" w:date="2026-01-23T08:56:00Z" w16du:dateUtc="2026-01-23T16:56:00Z"/>
                <w:sz w:val="12"/>
                <w:szCs w:val="12"/>
              </w:rPr>
            </w:pPr>
            <w:del w:id="6123" w:author="Cao, Ross" w:date="2026-01-23T08:56:00Z" w16du:dateUtc="2026-01-23T16:56:00Z">
              <w:r w:rsidRPr="00F72CEA" w:rsidDel="00555CF8">
                <w:rPr>
                  <w:sz w:val="12"/>
                  <w:szCs w:val="12"/>
                </w:rPr>
                <w:delText>2024</w:delText>
              </w:r>
            </w:del>
          </w:p>
        </w:tc>
        <w:tc>
          <w:tcPr>
            <w:tcW w:w="855" w:type="dxa"/>
            <w:noWrap/>
            <w:hideMark/>
          </w:tcPr>
          <w:p w14:paraId="3ACBC630" w14:textId="77777777" w:rsidR="00F72CEA" w:rsidRPr="00F72CEA" w:rsidDel="00555CF8" w:rsidRDefault="00F72CEA" w:rsidP="00F72CEA">
            <w:pPr>
              <w:spacing w:beforeLines="240" w:before="576"/>
              <w:rPr>
                <w:del w:id="6124" w:author="Cao, Ross" w:date="2026-01-23T08:56:00Z" w16du:dateUtc="2026-01-23T16:56:00Z"/>
                <w:sz w:val="12"/>
                <w:szCs w:val="12"/>
              </w:rPr>
            </w:pPr>
            <w:del w:id="6125" w:author="Cao, Ross" w:date="2026-01-23T08:56:00Z" w16du:dateUtc="2026-01-23T16:56:00Z">
              <w:r w:rsidRPr="00F72CEA" w:rsidDel="00555CF8">
                <w:rPr>
                  <w:sz w:val="12"/>
                  <w:szCs w:val="12"/>
                </w:rPr>
                <w:delText>Sequence models</w:delText>
              </w:r>
            </w:del>
          </w:p>
        </w:tc>
        <w:tc>
          <w:tcPr>
            <w:tcW w:w="893" w:type="dxa"/>
            <w:noWrap/>
            <w:hideMark/>
          </w:tcPr>
          <w:p w14:paraId="367EFA54" w14:textId="77777777" w:rsidR="00F72CEA" w:rsidRPr="00F72CEA" w:rsidDel="00555CF8" w:rsidRDefault="00F72CEA" w:rsidP="00F72CEA">
            <w:pPr>
              <w:spacing w:beforeLines="240" w:before="576"/>
              <w:rPr>
                <w:del w:id="6126" w:author="Cao, Ross" w:date="2026-01-23T08:56:00Z" w16du:dateUtc="2026-01-23T16:56:00Z"/>
                <w:sz w:val="12"/>
                <w:szCs w:val="12"/>
              </w:rPr>
            </w:pPr>
            <w:del w:id="6127" w:author="Cao, Ross" w:date="2026-01-23T08:56:00Z" w16du:dateUtc="2026-01-23T16:56:00Z">
              <w:r w:rsidRPr="00F72CEA" w:rsidDel="00555CF8">
                <w:rPr>
                  <w:sz w:val="12"/>
                  <w:szCs w:val="12"/>
                </w:rPr>
                <w:delText>Monitoring &amp; time-series prediction</w:delText>
              </w:r>
            </w:del>
          </w:p>
        </w:tc>
        <w:tc>
          <w:tcPr>
            <w:tcW w:w="1035" w:type="dxa"/>
            <w:noWrap/>
            <w:hideMark/>
          </w:tcPr>
          <w:p w14:paraId="405628A8" w14:textId="77777777" w:rsidR="00F72CEA" w:rsidRPr="00F72CEA" w:rsidDel="00555CF8" w:rsidRDefault="00F72CEA" w:rsidP="00F72CEA">
            <w:pPr>
              <w:spacing w:beforeLines="240" w:before="576"/>
              <w:rPr>
                <w:del w:id="6128" w:author="Cao, Ross" w:date="2026-01-23T08:56:00Z" w16du:dateUtc="2026-01-23T16:56:00Z"/>
                <w:sz w:val="12"/>
                <w:szCs w:val="12"/>
              </w:rPr>
            </w:pPr>
            <w:del w:id="6129" w:author="Cao, Ross" w:date="2026-01-23T08:56:00Z" w16du:dateUtc="2026-01-23T16:56:00Z">
              <w:r w:rsidRPr="00F72CEA" w:rsidDel="00555CF8">
                <w:rPr>
                  <w:sz w:val="12"/>
                  <w:szCs w:val="12"/>
                </w:rPr>
                <w:delText>Coastal aquifers / seawater intrusion</w:delText>
              </w:r>
            </w:del>
          </w:p>
        </w:tc>
        <w:tc>
          <w:tcPr>
            <w:tcW w:w="326" w:type="dxa"/>
            <w:noWrap/>
            <w:hideMark/>
          </w:tcPr>
          <w:p w14:paraId="44627B17" w14:textId="77777777" w:rsidR="00F72CEA" w:rsidRPr="00F72CEA" w:rsidDel="00555CF8" w:rsidRDefault="00F72CEA" w:rsidP="00F72CEA">
            <w:pPr>
              <w:spacing w:beforeLines="240" w:before="576"/>
              <w:rPr>
                <w:del w:id="6130" w:author="Cao, Ross" w:date="2026-01-23T08:56:00Z" w16du:dateUtc="2026-01-23T16:56:00Z"/>
                <w:sz w:val="12"/>
                <w:szCs w:val="12"/>
              </w:rPr>
            </w:pPr>
            <w:del w:id="6131" w:author="Cao, Ross" w:date="2026-01-23T08:56:00Z" w16du:dateUtc="2026-01-23T16:56:00Z">
              <w:r w:rsidRPr="00F72CEA" w:rsidDel="00555CF8">
                <w:rPr>
                  <w:sz w:val="12"/>
                  <w:szCs w:val="12"/>
                </w:rPr>
                <w:delText>Xie</w:delText>
              </w:r>
            </w:del>
          </w:p>
        </w:tc>
        <w:tc>
          <w:tcPr>
            <w:tcW w:w="3848" w:type="dxa"/>
            <w:noWrap/>
            <w:hideMark/>
          </w:tcPr>
          <w:p w14:paraId="1118F4D4" w14:textId="77777777" w:rsidR="00F72CEA" w:rsidRPr="00F72CEA" w:rsidDel="00555CF8" w:rsidRDefault="00F72CEA" w:rsidP="00F72CEA">
            <w:pPr>
              <w:spacing w:beforeLines="240" w:before="576"/>
              <w:rPr>
                <w:del w:id="6132" w:author="Cao, Ross" w:date="2026-01-23T08:56:00Z" w16du:dateUtc="2026-01-23T16:56:00Z"/>
                <w:sz w:val="12"/>
                <w:szCs w:val="12"/>
              </w:rPr>
            </w:pPr>
            <w:del w:id="6133" w:author="Cao, Ross" w:date="2026-01-23T08:56:00Z" w16du:dateUtc="2026-01-23T16:56:00Z">
              <w:r w:rsidRPr="00F72CEA" w:rsidDel="00555CF8">
                <w:rPr>
                  <w:sz w:val="12"/>
                  <w:szCs w:val="12"/>
                </w:rPr>
                <w:delText>Xie, Xuan; Zhang, Xiaodong</w:delText>
              </w:r>
            </w:del>
          </w:p>
        </w:tc>
        <w:tc>
          <w:tcPr>
            <w:tcW w:w="4265" w:type="dxa"/>
            <w:noWrap/>
            <w:hideMark/>
          </w:tcPr>
          <w:p w14:paraId="057529D5" w14:textId="77777777" w:rsidR="00F72CEA" w:rsidRPr="00F72CEA" w:rsidDel="00555CF8" w:rsidRDefault="00F72CEA" w:rsidP="00F72CEA">
            <w:pPr>
              <w:spacing w:beforeLines="240" w:before="576"/>
              <w:rPr>
                <w:del w:id="6134" w:author="Cao, Ross" w:date="2026-01-23T08:56:00Z" w16du:dateUtc="2026-01-23T16:56:00Z"/>
                <w:sz w:val="12"/>
                <w:szCs w:val="12"/>
              </w:rPr>
            </w:pPr>
            <w:del w:id="6135" w:author="Cao, Ross" w:date="2026-01-23T08:56:00Z" w16du:dateUtc="2026-01-23T16:56:00Z">
              <w:r w:rsidRPr="00F72CEA" w:rsidDel="00555CF8">
                <w:rPr>
                  <w:sz w:val="12"/>
                  <w:szCs w:val="12"/>
                </w:rPr>
                <w:delText>Development of a deep surrogate model with spatiotemporal characteristics mining capabilities for the prediction of groundwater level in coastal areas</w:delText>
              </w:r>
            </w:del>
          </w:p>
        </w:tc>
        <w:tc>
          <w:tcPr>
            <w:tcW w:w="1447" w:type="dxa"/>
            <w:noWrap/>
            <w:hideMark/>
          </w:tcPr>
          <w:p w14:paraId="7AD2886C" w14:textId="77777777" w:rsidR="00F72CEA" w:rsidRPr="00F72CEA" w:rsidDel="00555CF8" w:rsidRDefault="00F72CEA" w:rsidP="00F72CEA">
            <w:pPr>
              <w:spacing w:beforeLines="240" w:before="576"/>
              <w:rPr>
                <w:del w:id="6136" w:author="Cao, Ross" w:date="2026-01-23T08:56:00Z" w16du:dateUtc="2026-01-23T16:56:00Z"/>
                <w:sz w:val="12"/>
                <w:szCs w:val="12"/>
              </w:rPr>
            </w:pPr>
            <w:del w:id="6137" w:author="Cao, Ross" w:date="2026-01-23T08:56:00Z" w16du:dateUtc="2026-01-23T16:56:00Z">
              <w:r w:rsidRPr="00F72CEA" w:rsidDel="00555CF8">
                <w:rPr>
                  <w:sz w:val="12"/>
                  <w:szCs w:val="12"/>
                </w:rPr>
                <w:delText>Journal of Environmental Management</w:delText>
              </w:r>
            </w:del>
          </w:p>
        </w:tc>
      </w:tr>
      <w:tr w:rsidR="00F72CEA" w:rsidRPr="00F72CEA" w:rsidDel="00555CF8" w14:paraId="32A18E92" w14:textId="77777777" w:rsidTr="00F72CEA">
        <w:trPr>
          <w:trHeight w:val="300"/>
          <w:del w:id="6138" w:author="Cao, Ross" w:date="2026-01-23T08:56:00Z"/>
        </w:trPr>
        <w:tc>
          <w:tcPr>
            <w:tcW w:w="291" w:type="dxa"/>
            <w:noWrap/>
            <w:hideMark/>
          </w:tcPr>
          <w:p w14:paraId="1EA2FE3B" w14:textId="77777777" w:rsidR="00F72CEA" w:rsidRPr="00F72CEA" w:rsidDel="00555CF8" w:rsidRDefault="00F72CEA" w:rsidP="00F72CEA">
            <w:pPr>
              <w:spacing w:beforeLines="240" w:before="576"/>
              <w:rPr>
                <w:del w:id="6139" w:author="Cao, Ross" w:date="2026-01-23T08:56:00Z" w16du:dateUtc="2026-01-23T16:56:00Z"/>
                <w:sz w:val="12"/>
                <w:szCs w:val="12"/>
              </w:rPr>
            </w:pPr>
            <w:del w:id="6140" w:author="Cao, Ross" w:date="2026-01-23T08:56:00Z" w16du:dateUtc="2026-01-23T16:56:00Z">
              <w:r w:rsidRPr="00F72CEA" w:rsidDel="00555CF8">
                <w:rPr>
                  <w:sz w:val="12"/>
                  <w:szCs w:val="12"/>
                </w:rPr>
                <w:delText>2025</w:delText>
              </w:r>
            </w:del>
          </w:p>
        </w:tc>
        <w:tc>
          <w:tcPr>
            <w:tcW w:w="855" w:type="dxa"/>
            <w:noWrap/>
            <w:hideMark/>
          </w:tcPr>
          <w:p w14:paraId="6DFFE330" w14:textId="77777777" w:rsidR="00F72CEA" w:rsidRPr="00F72CEA" w:rsidDel="00555CF8" w:rsidRDefault="00F72CEA" w:rsidP="00F72CEA">
            <w:pPr>
              <w:spacing w:beforeLines="240" w:before="576"/>
              <w:rPr>
                <w:del w:id="6141" w:author="Cao, Ross" w:date="2026-01-23T08:56:00Z" w16du:dateUtc="2026-01-23T16:56:00Z"/>
                <w:sz w:val="12"/>
                <w:szCs w:val="12"/>
              </w:rPr>
            </w:pPr>
            <w:del w:id="6142" w:author="Cao, Ross" w:date="2026-01-23T08:56:00Z" w16du:dateUtc="2026-01-23T16:56:00Z">
              <w:r w:rsidRPr="00F72CEA" w:rsidDel="00555CF8">
                <w:rPr>
                  <w:sz w:val="12"/>
                  <w:szCs w:val="12"/>
                </w:rPr>
                <w:delText>Sequence models</w:delText>
              </w:r>
            </w:del>
          </w:p>
        </w:tc>
        <w:tc>
          <w:tcPr>
            <w:tcW w:w="893" w:type="dxa"/>
            <w:noWrap/>
            <w:hideMark/>
          </w:tcPr>
          <w:p w14:paraId="0CBBACC4" w14:textId="77777777" w:rsidR="00F72CEA" w:rsidRPr="00F72CEA" w:rsidDel="00555CF8" w:rsidRDefault="00F72CEA" w:rsidP="00F72CEA">
            <w:pPr>
              <w:spacing w:beforeLines="240" w:before="576"/>
              <w:rPr>
                <w:del w:id="6143" w:author="Cao, Ross" w:date="2026-01-23T08:56:00Z" w16du:dateUtc="2026-01-23T16:56:00Z"/>
                <w:sz w:val="12"/>
                <w:szCs w:val="12"/>
              </w:rPr>
            </w:pPr>
            <w:del w:id="6144" w:author="Cao, Ross" w:date="2026-01-23T08:56:00Z" w16du:dateUtc="2026-01-23T16:56:00Z">
              <w:r w:rsidRPr="00F72CEA" w:rsidDel="00555CF8">
                <w:rPr>
                  <w:sz w:val="12"/>
                  <w:szCs w:val="12"/>
                </w:rPr>
                <w:delText>Forward emulation</w:delText>
              </w:r>
            </w:del>
          </w:p>
        </w:tc>
        <w:tc>
          <w:tcPr>
            <w:tcW w:w="1035" w:type="dxa"/>
            <w:noWrap/>
            <w:hideMark/>
          </w:tcPr>
          <w:p w14:paraId="16DF864A" w14:textId="77777777" w:rsidR="00F72CEA" w:rsidRPr="00F72CEA" w:rsidDel="00555CF8" w:rsidRDefault="00F72CEA" w:rsidP="00F72CEA">
            <w:pPr>
              <w:spacing w:beforeLines="240" w:before="576"/>
              <w:rPr>
                <w:del w:id="6145" w:author="Cao, Ross" w:date="2026-01-23T08:56:00Z" w16du:dateUtc="2026-01-23T16:56:00Z"/>
                <w:sz w:val="12"/>
                <w:szCs w:val="12"/>
              </w:rPr>
            </w:pPr>
            <w:del w:id="6146" w:author="Cao, Ross" w:date="2026-01-23T08:56:00Z" w16du:dateUtc="2026-01-23T16:56:00Z">
              <w:r w:rsidRPr="00F72CEA" w:rsidDel="00555CF8">
                <w:rPr>
                  <w:sz w:val="12"/>
                  <w:szCs w:val="12"/>
                </w:rPr>
                <w:delText>Groundwater flow / fluid mechanics</w:delText>
              </w:r>
            </w:del>
          </w:p>
        </w:tc>
        <w:tc>
          <w:tcPr>
            <w:tcW w:w="326" w:type="dxa"/>
            <w:noWrap/>
            <w:hideMark/>
          </w:tcPr>
          <w:p w14:paraId="182F895F" w14:textId="77777777" w:rsidR="00F72CEA" w:rsidRPr="00F72CEA" w:rsidDel="00555CF8" w:rsidRDefault="00F72CEA" w:rsidP="00F72CEA">
            <w:pPr>
              <w:spacing w:beforeLines="240" w:before="576"/>
              <w:rPr>
                <w:del w:id="6147" w:author="Cao, Ross" w:date="2026-01-23T08:56:00Z" w16du:dateUtc="2026-01-23T16:56:00Z"/>
                <w:sz w:val="12"/>
                <w:szCs w:val="12"/>
              </w:rPr>
            </w:pPr>
            <w:del w:id="6148" w:author="Cao, Ross" w:date="2026-01-23T08:56:00Z" w16du:dateUtc="2026-01-23T16:56:00Z">
              <w:r w:rsidRPr="00F72CEA" w:rsidDel="00555CF8">
                <w:rPr>
                  <w:sz w:val="12"/>
                  <w:szCs w:val="12"/>
                </w:rPr>
                <w:delText>Li</w:delText>
              </w:r>
            </w:del>
          </w:p>
        </w:tc>
        <w:tc>
          <w:tcPr>
            <w:tcW w:w="3848" w:type="dxa"/>
            <w:noWrap/>
            <w:hideMark/>
          </w:tcPr>
          <w:p w14:paraId="72B5B5BC" w14:textId="77777777" w:rsidR="00F72CEA" w:rsidRPr="00F72CEA" w:rsidDel="00555CF8" w:rsidRDefault="00F72CEA" w:rsidP="00F72CEA">
            <w:pPr>
              <w:spacing w:beforeLines="240" w:before="576"/>
              <w:rPr>
                <w:del w:id="6149" w:author="Cao, Ross" w:date="2026-01-23T08:56:00Z" w16du:dateUtc="2026-01-23T16:56:00Z"/>
                <w:sz w:val="12"/>
                <w:szCs w:val="12"/>
              </w:rPr>
            </w:pPr>
            <w:del w:id="6150" w:author="Cao, Ross" w:date="2026-01-23T08:56:00Z" w16du:dateUtc="2026-01-23T16:56:00Z">
              <w:r w:rsidRPr="00F72CEA" w:rsidDel="00555CF8">
                <w:rPr>
                  <w:sz w:val="12"/>
                  <w:szCs w:val="12"/>
                </w:rPr>
                <w:delText>Li, Xiang; Peng, Chaoyang; Zhao, Yule; Xia, Xuemin</w:delText>
              </w:r>
            </w:del>
          </w:p>
        </w:tc>
        <w:tc>
          <w:tcPr>
            <w:tcW w:w="4265" w:type="dxa"/>
            <w:noWrap/>
            <w:hideMark/>
          </w:tcPr>
          <w:p w14:paraId="4009DE4A" w14:textId="77777777" w:rsidR="00F72CEA" w:rsidRPr="00F72CEA" w:rsidDel="00555CF8" w:rsidRDefault="00F72CEA" w:rsidP="00F72CEA">
            <w:pPr>
              <w:spacing w:beforeLines="240" w:before="576"/>
              <w:rPr>
                <w:del w:id="6151" w:author="Cao, Ross" w:date="2026-01-23T08:56:00Z" w16du:dateUtc="2026-01-23T16:56:00Z"/>
                <w:sz w:val="12"/>
                <w:szCs w:val="12"/>
              </w:rPr>
            </w:pPr>
            <w:del w:id="6152" w:author="Cao, Ross" w:date="2026-01-23T08:56:00Z" w16du:dateUtc="2026-01-23T16:56:00Z">
              <w:r w:rsidRPr="00F72CEA" w:rsidDel="00555CF8">
                <w:rPr>
                  <w:sz w:val="12"/>
                  <w:szCs w:val="12"/>
                </w:rPr>
                <w:delText>A Hybrid DSCNN-GRU Based Surrogate Model for Transient Groundwater Flow Prediction</w:delText>
              </w:r>
            </w:del>
          </w:p>
        </w:tc>
        <w:tc>
          <w:tcPr>
            <w:tcW w:w="1447" w:type="dxa"/>
            <w:noWrap/>
            <w:hideMark/>
          </w:tcPr>
          <w:p w14:paraId="55A1936D" w14:textId="77777777" w:rsidR="00F72CEA" w:rsidRPr="00F72CEA" w:rsidDel="00555CF8" w:rsidRDefault="00F72CEA" w:rsidP="00F72CEA">
            <w:pPr>
              <w:spacing w:beforeLines="240" w:before="576"/>
              <w:rPr>
                <w:del w:id="6153" w:author="Cao, Ross" w:date="2026-01-23T08:56:00Z" w16du:dateUtc="2026-01-23T16:56:00Z"/>
                <w:sz w:val="12"/>
                <w:szCs w:val="12"/>
              </w:rPr>
            </w:pPr>
            <w:del w:id="6154" w:author="Cao, Ross" w:date="2026-01-23T08:56:00Z" w16du:dateUtc="2026-01-23T16:56:00Z">
              <w:r w:rsidRPr="00F72CEA" w:rsidDel="00555CF8">
                <w:rPr>
                  <w:sz w:val="12"/>
                  <w:szCs w:val="12"/>
                </w:rPr>
                <w:delText>Applied Sciences</w:delText>
              </w:r>
            </w:del>
          </w:p>
        </w:tc>
      </w:tr>
      <w:tr w:rsidR="00F72CEA" w:rsidRPr="00F72CEA" w:rsidDel="00555CF8" w14:paraId="6B421A2E" w14:textId="77777777" w:rsidTr="00F72CEA">
        <w:trPr>
          <w:trHeight w:val="300"/>
          <w:del w:id="6155" w:author="Cao, Ross" w:date="2026-01-23T08:56:00Z"/>
        </w:trPr>
        <w:tc>
          <w:tcPr>
            <w:tcW w:w="291" w:type="dxa"/>
            <w:noWrap/>
            <w:hideMark/>
          </w:tcPr>
          <w:p w14:paraId="7AE745EF" w14:textId="77777777" w:rsidR="00F72CEA" w:rsidRPr="00F72CEA" w:rsidDel="00555CF8" w:rsidRDefault="00F72CEA" w:rsidP="00F72CEA">
            <w:pPr>
              <w:spacing w:beforeLines="240" w:before="576"/>
              <w:rPr>
                <w:del w:id="6156" w:author="Cao, Ross" w:date="2026-01-23T08:56:00Z" w16du:dateUtc="2026-01-23T16:56:00Z"/>
                <w:sz w:val="12"/>
                <w:szCs w:val="12"/>
              </w:rPr>
            </w:pPr>
            <w:del w:id="6157" w:author="Cao, Ross" w:date="2026-01-23T08:56:00Z" w16du:dateUtc="2026-01-23T16:56:00Z">
              <w:r w:rsidRPr="00F72CEA" w:rsidDel="00555CF8">
                <w:rPr>
                  <w:sz w:val="12"/>
                  <w:szCs w:val="12"/>
                </w:rPr>
                <w:delText>2025</w:delText>
              </w:r>
            </w:del>
          </w:p>
        </w:tc>
        <w:tc>
          <w:tcPr>
            <w:tcW w:w="855" w:type="dxa"/>
            <w:noWrap/>
            <w:hideMark/>
          </w:tcPr>
          <w:p w14:paraId="1572EC4B" w14:textId="77777777" w:rsidR="00F72CEA" w:rsidRPr="00F72CEA" w:rsidDel="00555CF8" w:rsidRDefault="00F72CEA" w:rsidP="00F72CEA">
            <w:pPr>
              <w:spacing w:beforeLines="240" w:before="576"/>
              <w:rPr>
                <w:del w:id="6158" w:author="Cao, Ross" w:date="2026-01-23T08:56:00Z" w16du:dateUtc="2026-01-23T16:56:00Z"/>
                <w:sz w:val="12"/>
                <w:szCs w:val="12"/>
              </w:rPr>
            </w:pPr>
            <w:del w:id="6159" w:author="Cao, Ross" w:date="2026-01-23T08:56:00Z" w16du:dateUtc="2026-01-23T16:56:00Z">
              <w:r w:rsidRPr="00F72CEA" w:rsidDel="00555CF8">
                <w:rPr>
                  <w:sz w:val="12"/>
                  <w:szCs w:val="12"/>
                </w:rPr>
                <w:delText>Regression &amp; classical surrogates</w:delText>
              </w:r>
            </w:del>
          </w:p>
        </w:tc>
        <w:tc>
          <w:tcPr>
            <w:tcW w:w="893" w:type="dxa"/>
            <w:noWrap/>
            <w:hideMark/>
          </w:tcPr>
          <w:p w14:paraId="74DFC67F" w14:textId="77777777" w:rsidR="00F72CEA" w:rsidRPr="00F72CEA" w:rsidDel="00555CF8" w:rsidRDefault="00F72CEA" w:rsidP="00F72CEA">
            <w:pPr>
              <w:spacing w:beforeLines="240" w:before="576"/>
              <w:rPr>
                <w:del w:id="6160" w:author="Cao, Ross" w:date="2026-01-23T08:56:00Z" w16du:dateUtc="2026-01-23T16:56:00Z"/>
                <w:sz w:val="12"/>
                <w:szCs w:val="12"/>
              </w:rPr>
            </w:pPr>
            <w:del w:id="6161" w:author="Cao, Ross" w:date="2026-01-23T08:56:00Z" w16du:dateUtc="2026-01-23T16:56:00Z">
              <w:r w:rsidRPr="00F72CEA" w:rsidDel="00555CF8">
                <w:rPr>
                  <w:sz w:val="12"/>
                  <w:szCs w:val="12"/>
                </w:rPr>
                <w:delText>Forward emulation</w:delText>
              </w:r>
            </w:del>
          </w:p>
        </w:tc>
        <w:tc>
          <w:tcPr>
            <w:tcW w:w="1035" w:type="dxa"/>
            <w:noWrap/>
            <w:hideMark/>
          </w:tcPr>
          <w:p w14:paraId="47CEDA64" w14:textId="77777777" w:rsidR="00F72CEA" w:rsidRPr="00F72CEA" w:rsidDel="00555CF8" w:rsidRDefault="00F72CEA" w:rsidP="00F72CEA">
            <w:pPr>
              <w:spacing w:beforeLines="240" w:before="576"/>
              <w:rPr>
                <w:del w:id="6162" w:author="Cao, Ross" w:date="2026-01-23T08:56:00Z" w16du:dateUtc="2026-01-23T16:56:00Z"/>
                <w:sz w:val="12"/>
                <w:szCs w:val="12"/>
              </w:rPr>
            </w:pPr>
            <w:del w:id="6163" w:author="Cao, Ross" w:date="2026-01-23T08:56:00Z" w16du:dateUtc="2026-01-23T16:56:00Z">
              <w:r w:rsidRPr="00F72CEA" w:rsidDel="00555CF8">
                <w:rPr>
                  <w:sz w:val="12"/>
                  <w:szCs w:val="12"/>
                </w:rPr>
                <w:delText>Contaminant hydrogeology / remediation</w:delText>
              </w:r>
            </w:del>
          </w:p>
        </w:tc>
        <w:tc>
          <w:tcPr>
            <w:tcW w:w="326" w:type="dxa"/>
            <w:noWrap/>
            <w:hideMark/>
          </w:tcPr>
          <w:p w14:paraId="659D09AA" w14:textId="77777777" w:rsidR="00F72CEA" w:rsidRPr="00F72CEA" w:rsidDel="00555CF8" w:rsidRDefault="00F72CEA" w:rsidP="00F72CEA">
            <w:pPr>
              <w:spacing w:beforeLines="240" w:before="576"/>
              <w:rPr>
                <w:del w:id="6164" w:author="Cao, Ross" w:date="2026-01-23T08:56:00Z" w16du:dateUtc="2026-01-23T16:56:00Z"/>
                <w:sz w:val="12"/>
                <w:szCs w:val="12"/>
              </w:rPr>
            </w:pPr>
            <w:del w:id="6165" w:author="Cao, Ross" w:date="2026-01-23T08:56:00Z" w16du:dateUtc="2026-01-23T16:56:00Z">
              <w:r w:rsidRPr="00F72CEA" w:rsidDel="00555CF8">
                <w:rPr>
                  <w:sz w:val="12"/>
                  <w:szCs w:val="12"/>
                </w:rPr>
                <w:delText>Nguyen</w:delText>
              </w:r>
            </w:del>
          </w:p>
        </w:tc>
        <w:tc>
          <w:tcPr>
            <w:tcW w:w="3848" w:type="dxa"/>
            <w:noWrap/>
            <w:hideMark/>
          </w:tcPr>
          <w:p w14:paraId="5488A8B5" w14:textId="77777777" w:rsidR="00F72CEA" w:rsidRPr="00F72CEA" w:rsidDel="00555CF8" w:rsidRDefault="00F72CEA" w:rsidP="00F72CEA">
            <w:pPr>
              <w:spacing w:beforeLines="240" w:before="576"/>
              <w:rPr>
                <w:del w:id="6166" w:author="Cao, Ross" w:date="2026-01-23T08:56:00Z" w16du:dateUtc="2026-01-23T16:56:00Z"/>
                <w:sz w:val="12"/>
                <w:szCs w:val="12"/>
              </w:rPr>
            </w:pPr>
            <w:del w:id="6167" w:author="Cao, Ross" w:date="2026-01-23T08:56:00Z" w16du:dateUtc="2026-01-23T16:56:00Z">
              <w:r w:rsidRPr="00F72CEA" w:rsidDel="00555CF8">
                <w:rPr>
                  <w:sz w:val="12"/>
                  <w:szCs w:val="12"/>
                </w:rPr>
                <w:delText>Nguyen, Thu-Uyen; Suk, Heejun; Liang, Ching-Ping; Ho, Yu-Chieh; Chen, Jui-Sheng</w:delText>
              </w:r>
            </w:del>
          </w:p>
        </w:tc>
        <w:tc>
          <w:tcPr>
            <w:tcW w:w="4265" w:type="dxa"/>
            <w:noWrap/>
            <w:hideMark/>
          </w:tcPr>
          <w:p w14:paraId="19BCFB74" w14:textId="77777777" w:rsidR="00F72CEA" w:rsidRPr="00F72CEA" w:rsidDel="00555CF8" w:rsidRDefault="00F72CEA" w:rsidP="00F72CEA">
            <w:pPr>
              <w:spacing w:beforeLines="240" w:before="576"/>
              <w:rPr>
                <w:del w:id="6168" w:author="Cao, Ross" w:date="2026-01-23T08:56:00Z" w16du:dateUtc="2026-01-23T16:56:00Z"/>
                <w:sz w:val="12"/>
                <w:szCs w:val="12"/>
              </w:rPr>
            </w:pPr>
            <w:del w:id="6169" w:author="Cao, Ross" w:date="2026-01-23T08:56:00Z" w16du:dateUtc="2026-01-23T16:56:00Z">
              <w:r w:rsidRPr="00F72CEA" w:rsidDel="00555CF8">
                <w:rPr>
                  <w:sz w:val="12"/>
                  <w:szCs w:val="12"/>
                </w:rPr>
                <w:delText>Using Machine Learning to Develop a Surrogate Model for Simulating Multispecies Contaminant Transport in Groundwater</w:delText>
              </w:r>
            </w:del>
          </w:p>
        </w:tc>
        <w:tc>
          <w:tcPr>
            <w:tcW w:w="1447" w:type="dxa"/>
            <w:noWrap/>
            <w:hideMark/>
          </w:tcPr>
          <w:p w14:paraId="02074080" w14:textId="77777777" w:rsidR="00F72CEA" w:rsidRPr="00F72CEA" w:rsidDel="00555CF8" w:rsidRDefault="00F72CEA" w:rsidP="00F72CEA">
            <w:pPr>
              <w:spacing w:beforeLines="240" w:before="576"/>
              <w:rPr>
                <w:del w:id="6170" w:author="Cao, Ross" w:date="2026-01-23T08:56:00Z" w16du:dateUtc="2026-01-23T16:56:00Z"/>
                <w:sz w:val="12"/>
                <w:szCs w:val="12"/>
              </w:rPr>
            </w:pPr>
            <w:del w:id="6171" w:author="Cao, Ross" w:date="2026-01-23T08:56:00Z" w16du:dateUtc="2026-01-23T16:56:00Z">
              <w:r w:rsidRPr="00F72CEA" w:rsidDel="00555CF8">
                <w:rPr>
                  <w:sz w:val="12"/>
                  <w:szCs w:val="12"/>
                </w:rPr>
                <w:delText>Hydrology</w:delText>
              </w:r>
            </w:del>
          </w:p>
        </w:tc>
      </w:tr>
      <w:tr w:rsidR="00F72CEA" w:rsidRPr="00F72CEA" w:rsidDel="00555CF8" w14:paraId="34517E31" w14:textId="77777777" w:rsidTr="00F72CEA">
        <w:trPr>
          <w:trHeight w:val="300"/>
          <w:del w:id="6172" w:author="Cao, Ross" w:date="2026-01-23T08:56:00Z"/>
        </w:trPr>
        <w:tc>
          <w:tcPr>
            <w:tcW w:w="291" w:type="dxa"/>
            <w:noWrap/>
            <w:hideMark/>
          </w:tcPr>
          <w:p w14:paraId="61F352F1" w14:textId="77777777" w:rsidR="00F72CEA" w:rsidRPr="00F72CEA" w:rsidDel="00555CF8" w:rsidRDefault="00F72CEA" w:rsidP="00F72CEA">
            <w:pPr>
              <w:spacing w:beforeLines="240" w:before="576"/>
              <w:rPr>
                <w:del w:id="6173" w:author="Cao, Ross" w:date="2026-01-23T08:56:00Z" w16du:dateUtc="2026-01-23T16:56:00Z"/>
                <w:sz w:val="12"/>
                <w:szCs w:val="12"/>
              </w:rPr>
            </w:pPr>
            <w:del w:id="6174" w:author="Cao, Ross" w:date="2026-01-23T08:56:00Z" w16du:dateUtc="2026-01-23T16:56:00Z">
              <w:r w:rsidRPr="00F72CEA" w:rsidDel="00555CF8">
                <w:rPr>
                  <w:sz w:val="12"/>
                  <w:szCs w:val="12"/>
                </w:rPr>
                <w:delText>2025</w:delText>
              </w:r>
            </w:del>
          </w:p>
        </w:tc>
        <w:tc>
          <w:tcPr>
            <w:tcW w:w="855" w:type="dxa"/>
            <w:noWrap/>
            <w:hideMark/>
          </w:tcPr>
          <w:p w14:paraId="4EC1DE9C" w14:textId="77777777" w:rsidR="00F72CEA" w:rsidRPr="00F72CEA" w:rsidDel="00555CF8" w:rsidRDefault="00F72CEA" w:rsidP="00F72CEA">
            <w:pPr>
              <w:spacing w:beforeLines="240" w:before="576"/>
              <w:rPr>
                <w:del w:id="6175" w:author="Cao, Ross" w:date="2026-01-23T08:56:00Z" w16du:dateUtc="2026-01-23T16:56:00Z"/>
                <w:sz w:val="12"/>
                <w:szCs w:val="12"/>
              </w:rPr>
            </w:pPr>
            <w:del w:id="6176" w:author="Cao, Ross" w:date="2026-01-23T08:56:00Z" w16du:dateUtc="2026-01-23T16:56:00Z">
              <w:r w:rsidRPr="00F72CEA" w:rsidDel="00555CF8">
                <w:rPr>
                  <w:sz w:val="12"/>
                  <w:szCs w:val="12"/>
                </w:rPr>
                <w:delText>Conv encoder-decoder</w:delText>
              </w:r>
            </w:del>
          </w:p>
        </w:tc>
        <w:tc>
          <w:tcPr>
            <w:tcW w:w="893" w:type="dxa"/>
            <w:noWrap/>
            <w:hideMark/>
          </w:tcPr>
          <w:p w14:paraId="7E85F88F" w14:textId="77777777" w:rsidR="00F72CEA" w:rsidRPr="00F72CEA" w:rsidDel="00555CF8" w:rsidRDefault="00F72CEA" w:rsidP="00F72CEA">
            <w:pPr>
              <w:spacing w:beforeLines="240" w:before="576"/>
              <w:rPr>
                <w:del w:id="6177" w:author="Cao, Ross" w:date="2026-01-23T08:56:00Z" w16du:dateUtc="2026-01-23T16:56:00Z"/>
                <w:sz w:val="12"/>
                <w:szCs w:val="12"/>
              </w:rPr>
            </w:pPr>
            <w:del w:id="6178" w:author="Cao, Ross" w:date="2026-01-23T08:56:00Z" w16du:dateUtc="2026-01-23T16:56:00Z">
              <w:r w:rsidRPr="00F72CEA" w:rsidDel="00555CF8">
                <w:rPr>
                  <w:sz w:val="12"/>
                  <w:szCs w:val="12"/>
                </w:rPr>
                <w:delText>Inverse &amp; calibration</w:delText>
              </w:r>
            </w:del>
          </w:p>
        </w:tc>
        <w:tc>
          <w:tcPr>
            <w:tcW w:w="1035" w:type="dxa"/>
            <w:noWrap/>
            <w:hideMark/>
          </w:tcPr>
          <w:p w14:paraId="749D89BF" w14:textId="77777777" w:rsidR="00F72CEA" w:rsidRPr="00F72CEA" w:rsidDel="00555CF8" w:rsidRDefault="00F72CEA" w:rsidP="00F72CEA">
            <w:pPr>
              <w:spacing w:beforeLines="240" w:before="576"/>
              <w:rPr>
                <w:del w:id="6179" w:author="Cao, Ross" w:date="2026-01-23T08:56:00Z" w16du:dateUtc="2026-01-23T16:56:00Z"/>
                <w:sz w:val="12"/>
                <w:szCs w:val="12"/>
              </w:rPr>
            </w:pPr>
            <w:del w:id="6180" w:author="Cao, Ross" w:date="2026-01-23T08:56:00Z" w16du:dateUtc="2026-01-23T16:56:00Z">
              <w:r w:rsidRPr="00F72CEA" w:rsidDel="00555CF8">
                <w:rPr>
                  <w:sz w:val="12"/>
                  <w:szCs w:val="12"/>
                </w:rPr>
                <w:delText>CO2 storage / geoenergy</w:delText>
              </w:r>
            </w:del>
          </w:p>
        </w:tc>
        <w:tc>
          <w:tcPr>
            <w:tcW w:w="326" w:type="dxa"/>
            <w:noWrap/>
            <w:hideMark/>
          </w:tcPr>
          <w:p w14:paraId="5ABA51B5" w14:textId="77777777" w:rsidR="00F72CEA" w:rsidRPr="00F72CEA" w:rsidDel="00555CF8" w:rsidRDefault="00F72CEA" w:rsidP="00F72CEA">
            <w:pPr>
              <w:spacing w:beforeLines="240" w:before="576"/>
              <w:rPr>
                <w:del w:id="6181" w:author="Cao, Ross" w:date="2026-01-23T08:56:00Z" w16du:dateUtc="2026-01-23T16:56:00Z"/>
                <w:sz w:val="12"/>
                <w:szCs w:val="12"/>
              </w:rPr>
            </w:pPr>
            <w:del w:id="6182" w:author="Cao, Ross" w:date="2026-01-23T08:56:00Z" w16du:dateUtc="2026-01-23T16:56:00Z">
              <w:r w:rsidRPr="00F72CEA" w:rsidDel="00555CF8">
                <w:rPr>
                  <w:sz w:val="12"/>
                  <w:szCs w:val="12"/>
                </w:rPr>
                <w:delText>Wang</w:delText>
              </w:r>
            </w:del>
          </w:p>
        </w:tc>
        <w:tc>
          <w:tcPr>
            <w:tcW w:w="3848" w:type="dxa"/>
            <w:noWrap/>
            <w:hideMark/>
          </w:tcPr>
          <w:p w14:paraId="38DD6731" w14:textId="77777777" w:rsidR="00F72CEA" w:rsidRPr="00F72CEA" w:rsidDel="00555CF8" w:rsidRDefault="00F72CEA" w:rsidP="00F72CEA">
            <w:pPr>
              <w:spacing w:beforeLines="240" w:before="576"/>
              <w:rPr>
                <w:del w:id="6183" w:author="Cao, Ross" w:date="2026-01-23T08:56:00Z" w16du:dateUtc="2026-01-23T16:56:00Z"/>
                <w:sz w:val="12"/>
                <w:szCs w:val="12"/>
              </w:rPr>
            </w:pPr>
            <w:del w:id="6184" w:author="Cao, Ross" w:date="2026-01-23T08:56:00Z" w16du:dateUtc="2026-01-23T16:56:00Z">
              <w:r w:rsidRPr="00F72CEA" w:rsidDel="00555CF8">
                <w:rPr>
                  <w:sz w:val="12"/>
                  <w:szCs w:val="12"/>
                </w:rPr>
                <w:delText>Wang, Zhongzheng; Chen, Yuntian; Fu, Wenhao; Du, Mengge; Chen, Guodong; Ma, Xiaopeng; Zhang, Dongxiao</w:delText>
              </w:r>
            </w:del>
          </w:p>
        </w:tc>
        <w:tc>
          <w:tcPr>
            <w:tcW w:w="4265" w:type="dxa"/>
            <w:noWrap/>
            <w:hideMark/>
          </w:tcPr>
          <w:p w14:paraId="20CCA5DC" w14:textId="77777777" w:rsidR="00F72CEA" w:rsidRPr="00F72CEA" w:rsidDel="00555CF8" w:rsidRDefault="00F72CEA" w:rsidP="00F72CEA">
            <w:pPr>
              <w:spacing w:beforeLines="240" w:before="576"/>
              <w:rPr>
                <w:del w:id="6185" w:author="Cao, Ross" w:date="2026-01-23T08:56:00Z" w16du:dateUtc="2026-01-23T16:56:00Z"/>
                <w:sz w:val="12"/>
                <w:szCs w:val="12"/>
              </w:rPr>
            </w:pPr>
            <w:del w:id="6186" w:author="Cao, Ross" w:date="2026-01-23T08:56:00Z" w16du:dateUtc="2026-01-23T16:56:00Z">
              <w:r w:rsidRPr="00F72CEA" w:rsidDel="00555CF8">
                <w:rPr>
                  <w:sz w:val="12"/>
                  <w:szCs w:val="12"/>
                </w:rPr>
                <w:delText>Generative inverse modeling for improved geological CO2 storage prediction via conditional diffusion models</w:delText>
              </w:r>
            </w:del>
          </w:p>
        </w:tc>
        <w:tc>
          <w:tcPr>
            <w:tcW w:w="1447" w:type="dxa"/>
            <w:noWrap/>
            <w:hideMark/>
          </w:tcPr>
          <w:p w14:paraId="6603A157" w14:textId="77777777" w:rsidR="00F72CEA" w:rsidRPr="00F72CEA" w:rsidDel="00555CF8" w:rsidRDefault="00F72CEA" w:rsidP="00F72CEA">
            <w:pPr>
              <w:spacing w:beforeLines="240" w:before="576"/>
              <w:rPr>
                <w:del w:id="6187" w:author="Cao, Ross" w:date="2026-01-23T08:56:00Z" w16du:dateUtc="2026-01-23T16:56:00Z"/>
                <w:sz w:val="12"/>
                <w:szCs w:val="12"/>
              </w:rPr>
            </w:pPr>
            <w:del w:id="6188" w:author="Cao, Ross" w:date="2026-01-23T08:56:00Z" w16du:dateUtc="2026-01-23T16:56:00Z">
              <w:r w:rsidRPr="00F72CEA" w:rsidDel="00555CF8">
                <w:rPr>
                  <w:sz w:val="12"/>
                  <w:szCs w:val="12"/>
                </w:rPr>
                <w:delText>Applied Energy</w:delText>
              </w:r>
            </w:del>
          </w:p>
        </w:tc>
      </w:tr>
      <w:tr w:rsidR="00F72CEA" w:rsidRPr="00F72CEA" w:rsidDel="00555CF8" w14:paraId="03603515" w14:textId="77777777" w:rsidTr="00F72CEA">
        <w:trPr>
          <w:trHeight w:val="300"/>
          <w:del w:id="6189" w:author="Cao, Ross" w:date="2026-01-23T08:56:00Z"/>
        </w:trPr>
        <w:tc>
          <w:tcPr>
            <w:tcW w:w="291" w:type="dxa"/>
            <w:noWrap/>
            <w:hideMark/>
          </w:tcPr>
          <w:p w14:paraId="3562F3BF" w14:textId="77777777" w:rsidR="00F72CEA" w:rsidRPr="00F72CEA" w:rsidDel="00555CF8" w:rsidRDefault="00F72CEA" w:rsidP="00F72CEA">
            <w:pPr>
              <w:spacing w:beforeLines="240" w:before="576"/>
              <w:rPr>
                <w:del w:id="6190" w:author="Cao, Ross" w:date="2026-01-23T08:56:00Z" w16du:dateUtc="2026-01-23T16:56:00Z"/>
                <w:sz w:val="12"/>
                <w:szCs w:val="12"/>
              </w:rPr>
            </w:pPr>
            <w:del w:id="6191" w:author="Cao, Ross" w:date="2026-01-23T08:56:00Z" w16du:dateUtc="2026-01-23T16:56:00Z">
              <w:r w:rsidRPr="00F72CEA" w:rsidDel="00555CF8">
                <w:rPr>
                  <w:sz w:val="12"/>
                  <w:szCs w:val="12"/>
                </w:rPr>
                <w:delText>2025</w:delText>
              </w:r>
            </w:del>
          </w:p>
        </w:tc>
        <w:tc>
          <w:tcPr>
            <w:tcW w:w="855" w:type="dxa"/>
            <w:noWrap/>
            <w:hideMark/>
          </w:tcPr>
          <w:p w14:paraId="302DA6FA" w14:textId="77777777" w:rsidR="00F72CEA" w:rsidRPr="00F72CEA" w:rsidDel="00555CF8" w:rsidRDefault="00F72CEA" w:rsidP="00F72CEA">
            <w:pPr>
              <w:spacing w:beforeLines="240" w:before="576"/>
              <w:rPr>
                <w:del w:id="6192" w:author="Cao, Ross" w:date="2026-01-23T08:56:00Z" w16du:dateUtc="2026-01-23T16:56:00Z"/>
                <w:sz w:val="12"/>
                <w:szCs w:val="12"/>
              </w:rPr>
            </w:pPr>
            <w:del w:id="6193" w:author="Cao, Ross" w:date="2026-01-23T08:56:00Z" w16du:dateUtc="2026-01-23T16:56:00Z">
              <w:r w:rsidRPr="00F72CEA" w:rsidDel="00555CF8">
                <w:rPr>
                  <w:sz w:val="12"/>
                  <w:szCs w:val="12"/>
                </w:rPr>
                <w:delText>Generative models</w:delText>
              </w:r>
            </w:del>
          </w:p>
        </w:tc>
        <w:tc>
          <w:tcPr>
            <w:tcW w:w="893" w:type="dxa"/>
            <w:noWrap/>
            <w:hideMark/>
          </w:tcPr>
          <w:p w14:paraId="626B8E53" w14:textId="77777777" w:rsidR="00F72CEA" w:rsidRPr="00F72CEA" w:rsidDel="00555CF8" w:rsidRDefault="00F72CEA" w:rsidP="00F72CEA">
            <w:pPr>
              <w:spacing w:beforeLines="240" w:before="576"/>
              <w:rPr>
                <w:del w:id="6194" w:author="Cao, Ross" w:date="2026-01-23T08:56:00Z" w16du:dateUtc="2026-01-23T16:56:00Z"/>
                <w:sz w:val="12"/>
                <w:szCs w:val="12"/>
              </w:rPr>
            </w:pPr>
            <w:del w:id="6195" w:author="Cao, Ross" w:date="2026-01-23T08:56:00Z" w16du:dateUtc="2026-01-23T16:56:00Z">
              <w:r w:rsidRPr="00F72CEA" w:rsidDel="00555CF8">
                <w:rPr>
                  <w:sz w:val="12"/>
                  <w:szCs w:val="12"/>
                </w:rPr>
                <w:delText>Inverse &amp; calibration</w:delText>
              </w:r>
            </w:del>
          </w:p>
        </w:tc>
        <w:tc>
          <w:tcPr>
            <w:tcW w:w="1035" w:type="dxa"/>
            <w:noWrap/>
            <w:hideMark/>
          </w:tcPr>
          <w:p w14:paraId="533FE742" w14:textId="77777777" w:rsidR="00F72CEA" w:rsidRPr="00F72CEA" w:rsidDel="00555CF8" w:rsidRDefault="00F72CEA" w:rsidP="00F72CEA">
            <w:pPr>
              <w:spacing w:beforeLines="240" w:before="576"/>
              <w:rPr>
                <w:del w:id="6196" w:author="Cao, Ross" w:date="2026-01-23T08:56:00Z" w16du:dateUtc="2026-01-23T16:56:00Z"/>
                <w:sz w:val="12"/>
                <w:szCs w:val="12"/>
              </w:rPr>
            </w:pPr>
            <w:del w:id="6197" w:author="Cao, Ross" w:date="2026-01-23T08:56:00Z" w16du:dateUtc="2026-01-23T16:56:00Z">
              <w:r w:rsidRPr="00F72CEA" w:rsidDel="00555CF8">
                <w:rPr>
                  <w:sz w:val="12"/>
                  <w:szCs w:val="12"/>
                </w:rPr>
                <w:delText>General scientific computing</w:delText>
              </w:r>
            </w:del>
          </w:p>
        </w:tc>
        <w:tc>
          <w:tcPr>
            <w:tcW w:w="326" w:type="dxa"/>
            <w:noWrap/>
            <w:hideMark/>
          </w:tcPr>
          <w:p w14:paraId="5597B866" w14:textId="77777777" w:rsidR="00F72CEA" w:rsidRPr="00F72CEA" w:rsidDel="00555CF8" w:rsidRDefault="00F72CEA" w:rsidP="00F72CEA">
            <w:pPr>
              <w:spacing w:beforeLines="240" w:before="576"/>
              <w:rPr>
                <w:del w:id="6198" w:author="Cao, Ross" w:date="2026-01-23T08:56:00Z" w16du:dateUtc="2026-01-23T16:56:00Z"/>
                <w:sz w:val="12"/>
                <w:szCs w:val="12"/>
              </w:rPr>
            </w:pPr>
            <w:del w:id="6199" w:author="Cao, Ross" w:date="2026-01-23T08:56:00Z" w16du:dateUtc="2026-01-23T16:56:00Z">
              <w:r w:rsidRPr="00F72CEA" w:rsidDel="00555CF8">
                <w:rPr>
                  <w:sz w:val="12"/>
                  <w:szCs w:val="12"/>
                </w:rPr>
                <w:delText>Miele</w:delText>
              </w:r>
            </w:del>
          </w:p>
        </w:tc>
        <w:tc>
          <w:tcPr>
            <w:tcW w:w="3848" w:type="dxa"/>
            <w:noWrap/>
            <w:hideMark/>
          </w:tcPr>
          <w:p w14:paraId="388A10B3" w14:textId="77777777" w:rsidR="00F72CEA" w:rsidRPr="00F72CEA" w:rsidDel="00555CF8" w:rsidRDefault="00F72CEA" w:rsidP="00F72CEA">
            <w:pPr>
              <w:spacing w:beforeLines="240" w:before="576"/>
              <w:rPr>
                <w:del w:id="6200" w:author="Cao, Ross" w:date="2026-01-23T08:56:00Z" w16du:dateUtc="2026-01-23T16:56:00Z"/>
                <w:sz w:val="12"/>
                <w:szCs w:val="12"/>
              </w:rPr>
            </w:pPr>
            <w:del w:id="6201" w:author="Cao, Ross" w:date="2026-01-23T08:56:00Z" w16du:dateUtc="2026-01-23T16:56:00Z">
              <w:r w:rsidRPr="00F72CEA" w:rsidDel="00555CF8">
                <w:rPr>
                  <w:sz w:val="12"/>
                  <w:szCs w:val="12"/>
                </w:rPr>
                <w:delText>Miele, Roberto; Linde, Niklas</w:delText>
              </w:r>
            </w:del>
          </w:p>
        </w:tc>
        <w:tc>
          <w:tcPr>
            <w:tcW w:w="4265" w:type="dxa"/>
            <w:noWrap/>
            <w:hideMark/>
          </w:tcPr>
          <w:p w14:paraId="23AF6F3B" w14:textId="77777777" w:rsidR="00F72CEA" w:rsidRPr="00F72CEA" w:rsidDel="00555CF8" w:rsidRDefault="00F72CEA" w:rsidP="00F72CEA">
            <w:pPr>
              <w:spacing w:beforeLines="240" w:before="576"/>
              <w:rPr>
                <w:del w:id="6202" w:author="Cao, Ross" w:date="2026-01-23T08:56:00Z" w16du:dateUtc="2026-01-23T16:56:00Z"/>
                <w:sz w:val="12"/>
                <w:szCs w:val="12"/>
              </w:rPr>
            </w:pPr>
            <w:del w:id="6203" w:author="Cao, Ross" w:date="2026-01-23T08:56:00Z" w16du:dateUtc="2026-01-23T16:56:00Z">
              <w:r w:rsidRPr="00F72CEA" w:rsidDel="00555CF8">
                <w:rPr>
                  <w:sz w:val="12"/>
                  <w:szCs w:val="12"/>
                </w:rPr>
                <w:delText>Diffusion models for multivariate subsurface generation and efficient probabilistic inversion</w:delText>
              </w:r>
            </w:del>
          </w:p>
        </w:tc>
        <w:tc>
          <w:tcPr>
            <w:tcW w:w="1447" w:type="dxa"/>
            <w:noWrap/>
            <w:hideMark/>
          </w:tcPr>
          <w:p w14:paraId="1C4AF9DC" w14:textId="77777777" w:rsidR="00F72CEA" w:rsidRPr="00F72CEA" w:rsidDel="00555CF8" w:rsidRDefault="00F72CEA" w:rsidP="00F72CEA">
            <w:pPr>
              <w:spacing w:beforeLines="240" w:before="576"/>
              <w:rPr>
                <w:del w:id="6204" w:author="Cao, Ross" w:date="2026-01-23T08:56:00Z" w16du:dateUtc="2026-01-23T16:56:00Z"/>
                <w:sz w:val="12"/>
                <w:szCs w:val="12"/>
              </w:rPr>
            </w:pPr>
            <w:del w:id="6205" w:author="Cao, Ross" w:date="2026-01-23T08:56:00Z" w16du:dateUtc="2026-01-23T16:56:00Z">
              <w:r w:rsidRPr="00F72CEA" w:rsidDel="00555CF8">
                <w:rPr>
                  <w:sz w:val="12"/>
                  <w:szCs w:val="12"/>
                </w:rPr>
                <w:delText>Computers &amp; Geosciences</w:delText>
              </w:r>
            </w:del>
          </w:p>
        </w:tc>
      </w:tr>
      <w:tr w:rsidR="00F72CEA" w:rsidRPr="00F72CEA" w:rsidDel="00555CF8" w14:paraId="1701E21C" w14:textId="77777777" w:rsidTr="00F72CEA">
        <w:trPr>
          <w:trHeight w:val="300"/>
          <w:del w:id="6206" w:author="Cao, Ross" w:date="2026-01-23T08:56:00Z"/>
        </w:trPr>
        <w:tc>
          <w:tcPr>
            <w:tcW w:w="291" w:type="dxa"/>
            <w:noWrap/>
            <w:hideMark/>
          </w:tcPr>
          <w:p w14:paraId="1CE11709" w14:textId="77777777" w:rsidR="00F72CEA" w:rsidRPr="00F72CEA" w:rsidDel="00555CF8" w:rsidRDefault="00F72CEA" w:rsidP="00F72CEA">
            <w:pPr>
              <w:spacing w:beforeLines="240" w:before="576"/>
              <w:rPr>
                <w:del w:id="6207" w:author="Cao, Ross" w:date="2026-01-23T08:56:00Z" w16du:dateUtc="2026-01-23T16:56:00Z"/>
                <w:sz w:val="12"/>
                <w:szCs w:val="12"/>
              </w:rPr>
            </w:pPr>
            <w:del w:id="6208" w:author="Cao, Ross" w:date="2026-01-23T08:56:00Z" w16du:dateUtc="2026-01-23T16:56:00Z">
              <w:r w:rsidRPr="00F72CEA" w:rsidDel="00555CF8">
                <w:rPr>
                  <w:sz w:val="12"/>
                  <w:szCs w:val="12"/>
                </w:rPr>
                <w:delText>2025</w:delText>
              </w:r>
            </w:del>
          </w:p>
        </w:tc>
        <w:tc>
          <w:tcPr>
            <w:tcW w:w="855" w:type="dxa"/>
            <w:noWrap/>
            <w:hideMark/>
          </w:tcPr>
          <w:p w14:paraId="023D74C9" w14:textId="77777777" w:rsidR="00F72CEA" w:rsidRPr="00F72CEA" w:rsidDel="00555CF8" w:rsidRDefault="00F72CEA" w:rsidP="00F72CEA">
            <w:pPr>
              <w:spacing w:beforeLines="240" w:before="576"/>
              <w:rPr>
                <w:del w:id="6209" w:author="Cao, Ross" w:date="2026-01-23T08:56:00Z" w16du:dateUtc="2026-01-23T16:56:00Z"/>
                <w:sz w:val="12"/>
                <w:szCs w:val="12"/>
              </w:rPr>
            </w:pPr>
            <w:del w:id="6210" w:author="Cao, Ross" w:date="2026-01-23T08:56:00Z" w16du:dateUtc="2026-01-23T16:56:00Z">
              <w:r w:rsidRPr="00F72CEA" w:rsidDel="00555CF8">
                <w:rPr>
                  <w:sz w:val="12"/>
                  <w:szCs w:val="12"/>
                </w:rPr>
                <w:delText>Operator-learning</w:delText>
              </w:r>
            </w:del>
          </w:p>
        </w:tc>
        <w:tc>
          <w:tcPr>
            <w:tcW w:w="893" w:type="dxa"/>
            <w:noWrap/>
            <w:hideMark/>
          </w:tcPr>
          <w:p w14:paraId="0AB6058F" w14:textId="77777777" w:rsidR="00F72CEA" w:rsidRPr="00F72CEA" w:rsidDel="00555CF8" w:rsidRDefault="00F72CEA" w:rsidP="00F72CEA">
            <w:pPr>
              <w:spacing w:beforeLines="240" w:before="576"/>
              <w:rPr>
                <w:del w:id="6211" w:author="Cao, Ross" w:date="2026-01-23T08:56:00Z" w16du:dateUtc="2026-01-23T16:56:00Z"/>
                <w:sz w:val="12"/>
                <w:szCs w:val="12"/>
              </w:rPr>
            </w:pPr>
            <w:del w:id="6212" w:author="Cao, Ross" w:date="2026-01-23T08:56:00Z" w16du:dateUtc="2026-01-23T16:56:00Z">
              <w:r w:rsidRPr="00F72CEA" w:rsidDel="00555CF8">
                <w:rPr>
                  <w:sz w:val="12"/>
                  <w:szCs w:val="12"/>
                </w:rPr>
                <w:delText>Inverse &amp; calibration</w:delText>
              </w:r>
            </w:del>
          </w:p>
        </w:tc>
        <w:tc>
          <w:tcPr>
            <w:tcW w:w="1035" w:type="dxa"/>
            <w:noWrap/>
            <w:hideMark/>
          </w:tcPr>
          <w:p w14:paraId="03FFFDD2" w14:textId="77777777" w:rsidR="00F72CEA" w:rsidRPr="00F72CEA" w:rsidDel="00555CF8" w:rsidRDefault="00F72CEA" w:rsidP="00F72CEA">
            <w:pPr>
              <w:spacing w:beforeLines="240" w:before="576"/>
              <w:rPr>
                <w:del w:id="6213" w:author="Cao, Ross" w:date="2026-01-23T08:56:00Z" w16du:dateUtc="2026-01-23T16:56:00Z"/>
                <w:sz w:val="12"/>
                <w:szCs w:val="12"/>
              </w:rPr>
            </w:pPr>
            <w:del w:id="6214" w:author="Cao, Ross" w:date="2026-01-23T08:56:00Z" w16du:dateUtc="2026-01-23T16:56:00Z">
              <w:r w:rsidRPr="00F72CEA" w:rsidDel="00555CF8">
                <w:rPr>
                  <w:sz w:val="12"/>
                  <w:szCs w:val="12"/>
                </w:rPr>
                <w:delText>Coastal aquifers / seawater intrusion</w:delText>
              </w:r>
            </w:del>
          </w:p>
        </w:tc>
        <w:tc>
          <w:tcPr>
            <w:tcW w:w="326" w:type="dxa"/>
            <w:noWrap/>
            <w:hideMark/>
          </w:tcPr>
          <w:p w14:paraId="0EB9149C" w14:textId="77777777" w:rsidR="00F72CEA" w:rsidRPr="00F72CEA" w:rsidDel="00555CF8" w:rsidRDefault="00F72CEA" w:rsidP="00F72CEA">
            <w:pPr>
              <w:spacing w:beforeLines="240" w:before="576"/>
              <w:rPr>
                <w:del w:id="6215" w:author="Cao, Ross" w:date="2026-01-23T08:56:00Z" w16du:dateUtc="2026-01-23T16:56:00Z"/>
                <w:sz w:val="12"/>
                <w:szCs w:val="12"/>
              </w:rPr>
            </w:pPr>
            <w:del w:id="6216" w:author="Cao, Ross" w:date="2026-01-23T08:56:00Z" w16du:dateUtc="2026-01-23T16:56:00Z">
              <w:r w:rsidRPr="00F72CEA" w:rsidDel="00555CF8">
                <w:rPr>
                  <w:sz w:val="12"/>
                  <w:szCs w:val="12"/>
                </w:rPr>
                <w:delText>Jiang</w:delText>
              </w:r>
            </w:del>
          </w:p>
        </w:tc>
        <w:tc>
          <w:tcPr>
            <w:tcW w:w="3848" w:type="dxa"/>
            <w:noWrap/>
            <w:hideMark/>
          </w:tcPr>
          <w:p w14:paraId="6D585926" w14:textId="77777777" w:rsidR="00F72CEA" w:rsidRPr="00F72CEA" w:rsidDel="00555CF8" w:rsidRDefault="00F72CEA" w:rsidP="00F72CEA">
            <w:pPr>
              <w:spacing w:beforeLines="240" w:before="576"/>
              <w:rPr>
                <w:del w:id="6217" w:author="Cao, Ross" w:date="2026-01-23T08:56:00Z" w16du:dateUtc="2026-01-23T16:56:00Z"/>
                <w:sz w:val="12"/>
                <w:szCs w:val="12"/>
              </w:rPr>
            </w:pPr>
            <w:del w:id="6218" w:author="Cao, Ross" w:date="2026-01-23T08:56:00Z" w16du:dateUtc="2026-01-23T16:56:00Z">
              <w:r w:rsidRPr="00F72CEA" w:rsidDel="00555CF8">
                <w:rPr>
                  <w:sz w:val="12"/>
                  <w:szCs w:val="12"/>
                </w:rPr>
                <w:delText>Jiang, Su; Liu, Chuyang; Dwivedi, Dipankar</w:delText>
              </w:r>
            </w:del>
          </w:p>
        </w:tc>
        <w:tc>
          <w:tcPr>
            <w:tcW w:w="4265" w:type="dxa"/>
            <w:noWrap/>
            <w:hideMark/>
          </w:tcPr>
          <w:p w14:paraId="7160EDC1" w14:textId="77777777" w:rsidR="00F72CEA" w:rsidRPr="00F72CEA" w:rsidDel="00555CF8" w:rsidRDefault="00F72CEA" w:rsidP="00F72CEA">
            <w:pPr>
              <w:spacing w:beforeLines="240" w:before="576"/>
              <w:rPr>
                <w:del w:id="6219" w:author="Cao, Ross" w:date="2026-01-23T08:56:00Z" w16du:dateUtc="2026-01-23T16:56:00Z"/>
                <w:sz w:val="12"/>
                <w:szCs w:val="12"/>
              </w:rPr>
            </w:pPr>
            <w:del w:id="6220" w:author="Cao, Ross" w:date="2026-01-23T08:56:00Z" w16du:dateUtc="2026-01-23T16:56:00Z">
              <w:r w:rsidRPr="00F72CEA" w:rsidDel="00555CF8">
                <w:rPr>
                  <w:sz w:val="12"/>
                  <w:szCs w:val="12"/>
                </w:rPr>
                <w:delText>GeoFUSE: An Efficient Surrogate Model for Seawater Intrusion Prediction and Uncertainty Reduction</w:delText>
              </w:r>
            </w:del>
          </w:p>
        </w:tc>
        <w:tc>
          <w:tcPr>
            <w:tcW w:w="1447" w:type="dxa"/>
            <w:noWrap/>
            <w:hideMark/>
          </w:tcPr>
          <w:p w14:paraId="2E8DF522" w14:textId="77777777" w:rsidR="00F72CEA" w:rsidRPr="00F72CEA" w:rsidDel="00555CF8" w:rsidRDefault="00F72CEA" w:rsidP="00F72CEA">
            <w:pPr>
              <w:spacing w:beforeLines="240" w:before="576"/>
              <w:rPr>
                <w:del w:id="6221" w:author="Cao, Ross" w:date="2026-01-23T08:56:00Z" w16du:dateUtc="2026-01-23T16:56:00Z"/>
                <w:sz w:val="12"/>
                <w:szCs w:val="12"/>
              </w:rPr>
            </w:pPr>
            <w:del w:id="6222" w:author="Cao, Ross" w:date="2026-01-23T08:56:00Z" w16du:dateUtc="2026-01-23T16:56:00Z">
              <w:r w:rsidRPr="00F72CEA" w:rsidDel="00555CF8">
                <w:rPr>
                  <w:sz w:val="12"/>
                  <w:szCs w:val="12"/>
                </w:rPr>
                <w:delText>Water Resources Research</w:delText>
              </w:r>
            </w:del>
          </w:p>
        </w:tc>
      </w:tr>
      <w:tr w:rsidR="00F72CEA" w:rsidRPr="00F72CEA" w:rsidDel="00555CF8" w14:paraId="63900F48" w14:textId="77777777" w:rsidTr="00F72CEA">
        <w:trPr>
          <w:trHeight w:val="300"/>
          <w:del w:id="6223" w:author="Cao, Ross" w:date="2026-01-23T08:56:00Z"/>
        </w:trPr>
        <w:tc>
          <w:tcPr>
            <w:tcW w:w="291" w:type="dxa"/>
            <w:noWrap/>
            <w:hideMark/>
          </w:tcPr>
          <w:p w14:paraId="3E4C0DF6" w14:textId="77777777" w:rsidR="00F72CEA" w:rsidRPr="00F72CEA" w:rsidDel="00555CF8" w:rsidRDefault="00F72CEA" w:rsidP="00F72CEA">
            <w:pPr>
              <w:spacing w:beforeLines="240" w:before="576"/>
              <w:rPr>
                <w:del w:id="6224" w:author="Cao, Ross" w:date="2026-01-23T08:56:00Z" w16du:dateUtc="2026-01-23T16:56:00Z"/>
                <w:sz w:val="12"/>
                <w:szCs w:val="12"/>
              </w:rPr>
            </w:pPr>
            <w:del w:id="6225" w:author="Cao, Ross" w:date="2026-01-23T08:56:00Z" w16du:dateUtc="2026-01-23T16:56:00Z">
              <w:r w:rsidRPr="00F72CEA" w:rsidDel="00555CF8">
                <w:rPr>
                  <w:sz w:val="12"/>
                  <w:szCs w:val="12"/>
                </w:rPr>
                <w:delText>2025</w:delText>
              </w:r>
            </w:del>
          </w:p>
        </w:tc>
        <w:tc>
          <w:tcPr>
            <w:tcW w:w="855" w:type="dxa"/>
            <w:noWrap/>
            <w:hideMark/>
          </w:tcPr>
          <w:p w14:paraId="06C05C47" w14:textId="77777777" w:rsidR="00F72CEA" w:rsidRPr="00F72CEA" w:rsidDel="00555CF8" w:rsidRDefault="00F72CEA" w:rsidP="00F72CEA">
            <w:pPr>
              <w:spacing w:beforeLines="240" w:before="576"/>
              <w:rPr>
                <w:del w:id="6226" w:author="Cao, Ross" w:date="2026-01-23T08:56:00Z" w16du:dateUtc="2026-01-23T16:56:00Z"/>
                <w:sz w:val="12"/>
                <w:szCs w:val="12"/>
              </w:rPr>
            </w:pPr>
            <w:del w:id="6227" w:author="Cao, Ross" w:date="2026-01-23T08:56:00Z" w16du:dateUtc="2026-01-23T16:56:00Z">
              <w:r w:rsidRPr="00F72CEA" w:rsidDel="00555CF8">
                <w:rPr>
                  <w:sz w:val="12"/>
                  <w:szCs w:val="12"/>
                </w:rPr>
                <w:delText>Regression &amp; classical surrogates</w:delText>
              </w:r>
            </w:del>
          </w:p>
        </w:tc>
        <w:tc>
          <w:tcPr>
            <w:tcW w:w="893" w:type="dxa"/>
            <w:noWrap/>
            <w:hideMark/>
          </w:tcPr>
          <w:p w14:paraId="1CA0D554" w14:textId="77777777" w:rsidR="00F72CEA" w:rsidRPr="00F72CEA" w:rsidDel="00555CF8" w:rsidRDefault="00F72CEA" w:rsidP="00F72CEA">
            <w:pPr>
              <w:spacing w:beforeLines="240" w:before="576"/>
              <w:rPr>
                <w:del w:id="6228" w:author="Cao, Ross" w:date="2026-01-23T08:56:00Z" w16du:dateUtc="2026-01-23T16:56:00Z"/>
                <w:sz w:val="12"/>
                <w:szCs w:val="12"/>
              </w:rPr>
            </w:pPr>
            <w:del w:id="6229" w:author="Cao, Ross" w:date="2026-01-23T08:56:00Z" w16du:dateUtc="2026-01-23T16:56:00Z">
              <w:r w:rsidRPr="00F72CEA" w:rsidDel="00555CF8">
                <w:rPr>
                  <w:sz w:val="12"/>
                  <w:szCs w:val="12"/>
                </w:rPr>
                <w:delText>Monitoring &amp; time-series prediction</w:delText>
              </w:r>
            </w:del>
          </w:p>
        </w:tc>
        <w:tc>
          <w:tcPr>
            <w:tcW w:w="1035" w:type="dxa"/>
            <w:noWrap/>
            <w:hideMark/>
          </w:tcPr>
          <w:p w14:paraId="6124C092" w14:textId="77777777" w:rsidR="00F72CEA" w:rsidRPr="00F72CEA" w:rsidDel="00555CF8" w:rsidRDefault="00F72CEA" w:rsidP="00F72CEA">
            <w:pPr>
              <w:spacing w:beforeLines="240" w:before="576"/>
              <w:rPr>
                <w:del w:id="6230" w:author="Cao, Ross" w:date="2026-01-23T08:56:00Z" w16du:dateUtc="2026-01-23T16:56:00Z"/>
                <w:sz w:val="12"/>
                <w:szCs w:val="12"/>
              </w:rPr>
            </w:pPr>
            <w:del w:id="6231" w:author="Cao, Ross" w:date="2026-01-23T08:56:00Z" w16du:dateUtc="2026-01-23T16:56:00Z">
              <w:r w:rsidRPr="00F72CEA" w:rsidDel="00555CF8">
                <w:rPr>
                  <w:sz w:val="12"/>
                  <w:szCs w:val="12"/>
                </w:rPr>
                <w:delText>Contaminant hydrogeology / remediation</w:delText>
              </w:r>
            </w:del>
          </w:p>
        </w:tc>
        <w:tc>
          <w:tcPr>
            <w:tcW w:w="326" w:type="dxa"/>
            <w:noWrap/>
            <w:hideMark/>
          </w:tcPr>
          <w:p w14:paraId="59FC7EB3" w14:textId="77777777" w:rsidR="00F72CEA" w:rsidRPr="00F72CEA" w:rsidDel="00555CF8" w:rsidRDefault="00F72CEA" w:rsidP="00F72CEA">
            <w:pPr>
              <w:spacing w:beforeLines="240" w:before="576"/>
              <w:rPr>
                <w:del w:id="6232" w:author="Cao, Ross" w:date="2026-01-23T08:56:00Z" w16du:dateUtc="2026-01-23T16:56:00Z"/>
                <w:sz w:val="12"/>
                <w:szCs w:val="12"/>
              </w:rPr>
            </w:pPr>
            <w:del w:id="6233" w:author="Cao, Ross" w:date="2026-01-23T08:56:00Z" w16du:dateUtc="2026-01-23T16:56:00Z">
              <w:r w:rsidRPr="00F72CEA" w:rsidDel="00555CF8">
                <w:rPr>
                  <w:sz w:val="12"/>
                  <w:szCs w:val="12"/>
                </w:rPr>
                <w:delText>Yazdi</w:delText>
              </w:r>
            </w:del>
          </w:p>
        </w:tc>
        <w:tc>
          <w:tcPr>
            <w:tcW w:w="3848" w:type="dxa"/>
            <w:noWrap/>
            <w:hideMark/>
          </w:tcPr>
          <w:p w14:paraId="469574D0" w14:textId="77777777" w:rsidR="00F72CEA" w:rsidRPr="00F72CEA" w:rsidDel="00555CF8" w:rsidRDefault="00F72CEA" w:rsidP="00F72CEA">
            <w:pPr>
              <w:spacing w:beforeLines="240" w:before="576"/>
              <w:rPr>
                <w:del w:id="6234" w:author="Cao, Ross" w:date="2026-01-23T08:56:00Z" w16du:dateUtc="2026-01-23T16:56:00Z"/>
                <w:sz w:val="12"/>
                <w:szCs w:val="12"/>
              </w:rPr>
            </w:pPr>
            <w:del w:id="6235" w:author="Cao, Ross" w:date="2026-01-23T08:56:00Z" w16du:dateUtc="2026-01-23T16:56:00Z">
              <w:r w:rsidRPr="00F72CEA" w:rsidDel="00555CF8">
                <w:rPr>
                  <w:sz w:val="12"/>
                  <w:szCs w:val="12"/>
                </w:rPr>
                <w:delText>Yazdi, Susan Hayeri; Robati, Maryam; Samani, Saeideh; Hargalani, Fariba Zamani</w:delText>
              </w:r>
            </w:del>
          </w:p>
        </w:tc>
        <w:tc>
          <w:tcPr>
            <w:tcW w:w="4265" w:type="dxa"/>
            <w:noWrap/>
            <w:hideMark/>
          </w:tcPr>
          <w:p w14:paraId="6EAF3CF5" w14:textId="77777777" w:rsidR="00F72CEA" w:rsidRPr="00F72CEA" w:rsidDel="00555CF8" w:rsidRDefault="00F72CEA" w:rsidP="00F72CEA">
            <w:pPr>
              <w:spacing w:beforeLines="240" w:before="576"/>
              <w:rPr>
                <w:del w:id="6236" w:author="Cao, Ross" w:date="2026-01-23T08:56:00Z" w16du:dateUtc="2026-01-23T16:56:00Z"/>
                <w:sz w:val="12"/>
                <w:szCs w:val="12"/>
              </w:rPr>
            </w:pPr>
            <w:del w:id="6237" w:author="Cao, Ross" w:date="2026-01-23T08:56:00Z" w16du:dateUtc="2026-01-23T16:56:00Z">
              <w:r w:rsidRPr="00F72CEA" w:rsidDel="00555CF8">
                <w:rPr>
                  <w:sz w:val="12"/>
                  <w:szCs w:val="12"/>
                </w:rPr>
                <w:delText>Prediction of two groundwater sustainability indicators in semi-arid aquifers using machine learning</w:delText>
              </w:r>
            </w:del>
          </w:p>
        </w:tc>
        <w:tc>
          <w:tcPr>
            <w:tcW w:w="1447" w:type="dxa"/>
            <w:noWrap/>
            <w:hideMark/>
          </w:tcPr>
          <w:p w14:paraId="53C26456" w14:textId="77777777" w:rsidR="00F72CEA" w:rsidRPr="00F72CEA" w:rsidDel="00555CF8" w:rsidRDefault="00F72CEA" w:rsidP="00F72CEA">
            <w:pPr>
              <w:spacing w:beforeLines="240" w:before="576"/>
              <w:rPr>
                <w:del w:id="6238" w:author="Cao, Ross" w:date="2026-01-23T08:56:00Z" w16du:dateUtc="2026-01-23T16:56:00Z"/>
                <w:sz w:val="12"/>
                <w:szCs w:val="12"/>
              </w:rPr>
            </w:pPr>
            <w:del w:id="6239" w:author="Cao, Ross" w:date="2026-01-23T08:56:00Z" w16du:dateUtc="2026-01-23T16:56:00Z">
              <w:r w:rsidRPr="00F72CEA" w:rsidDel="00555CF8">
                <w:rPr>
                  <w:sz w:val="12"/>
                  <w:szCs w:val="12"/>
                </w:rPr>
                <w:delText>Environmental Earth Sciences</w:delText>
              </w:r>
            </w:del>
          </w:p>
        </w:tc>
      </w:tr>
      <w:tr w:rsidR="00F72CEA" w:rsidRPr="00F72CEA" w:rsidDel="00555CF8" w14:paraId="1FED626A" w14:textId="77777777" w:rsidTr="00F72CEA">
        <w:trPr>
          <w:trHeight w:val="300"/>
          <w:del w:id="6240" w:author="Cao, Ross" w:date="2026-01-23T08:56:00Z"/>
        </w:trPr>
        <w:tc>
          <w:tcPr>
            <w:tcW w:w="291" w:type="dxa"/>
            <w:noWrap/>
            <w:hideMark/>
          </w:tcPr>
          <w:p w14:paraId="28A72768" w14:textId="77777777" w:rsidR="00F72CEA" w:rsidRPr="00F72CEA" w:rsidDel="00555CF8" w:rsidRDefault="00F72CEA" w:rsidP="00F72CEA">
            <w:pPr>
              <w:spacing w:beforeLines="240" w:before="576"/>
              <w:rPr>
                <w:del w:id="6241" w:author="Cao, Ross" w:date="2026-01-23T08:56:00Z" w16du:dateUtc="2026-01-23T16:56:00Z"/>
                <w:sz w:val="12"/>
                <w:szCs w:val="12"/>
              </w:rPr>
            </w:pPr>
            <w:del w:id="6242" w:author="Cao, Ross" w:date="2026-01-23T08:56:00Z" w16du:dateUtc="2026-01-23T16:56:00Z">
              <w:r w:rsidRPr="00F72CEA" w:rsidDel="00555CF8">
                <w:rPr>
                  <w:sz w:val="12"/>
                  <w:szCs w:val="12"/>
                </w:rPr>
                <w:delText>2025</w:delText>
              </w:r>
            </w:del>
          </w:p>
        </w:tc>
        <w:tc>
          <w:tcPr>
            <w:tcW w:w="855" w:type="dxa"/>
            <w:noWrap/>
            <w:hideMark/>
          </w:tcPr>
          <w:p w14:paraId="2F9F89FD" w14:textId="77777777" w:rsidR="00F72CEA" w:rsidRPr="00F72CEA" w:rsidDel="00555CF8" w:rsidRDefault="00F72CEA" w:rsidP="00F72CEA">
            <w:pPr>
              <w:spacing w:beforeLines="240" w:before="576"/>
              <w:rPr>
                <w:del w:id="6243" w:author="Cao, Ross" w:date="2026-01-23T08:56:00Z" w16du:dateUtc="2026-01-23T16:56:00Z"/>
                <w:sz w:val="12"/>
                <w:szCs w:val="12"/>
              </w:rPr>
            </w:pPr>
            <w:del w:id="6244" w:author="Cao, Ross" w:date="2026-01-23T08:56:00Z" w16du:dateUtc="2026-01-23T16:56:00Z">
              <w:r w:rsidRPr="00F72CEA" w:rsidDel="00555CF8">
                <w:rPr>
                  <w:sz w:val="12"/>
                  <w:szCs w:val="12"/>
                </w:rPr>
                <w:delText>Generative models</w:delText>
              </w:r>
            </w:del>
          </w:p>
        </w:tc>
        <w:tc>
          <w:tcPr>
            <w:tcW w:w="893" w:type="dxa"/>
            <w:noWrap/>
            <w:hideMark/>
          </w:tcPr>
          <w:p w14:paraId="167D7426" w14:textId="77777777" w:rsidR="00F72CEA" w:rsidRPr="00F72CEA" w:rsidDel="00555CF8" w:rsidRDefault="00F72CEA" w:rsidP="00F72CEA">
            <w:pPr>
              <w:spacing w:beforeLines="240" w:before="576"/>
              <w:rPr>
                <w:del w:id="6245" w:author="Cao, Ross" w:date="2026-01-23T08:56:00Z" w16du:dateUtc="2026-01-23T16:56:00Z"/>
                <w:sz w:val="12"/>
                <w:szCs w:val="12"/>
              </w:rPr>
            </w:pPr>
            <w:del w:id="6246" w:author="Cao, Ross" w:date="2026-01-23T08:56:00Z" w16du:dateUtc="2026-01-23T16:56:00Z">
              <w:r w:rsidRPr="00F72CEA" w:rsidDel="00555CF8">
                <w:rPr>
                  <w:sz w:val="12"/>
                  <w:szCs w:val="12"/>
                </w:rPr>
                <w:delText>UQ &amp; ensemble generation</w:delText>
              </w:r>
            </w:del>
          </w:p>
        </w:tc>
        <w:tc>
          <w:tcPr>
            <w:tcW w:w="1035" w:type="dxa"/>
            <w:noWrap/>
            <w:hideMark/>
          </w:tcPr>
          <w:p w14:paraId="65DD82FC" w14:textId="77777777" w:rsidR="00F72CEA" w:rsidRPr="00F72CEA" w:rsidDel="00555CF8" w:rsidRDefault="00F72CEA" w:rsidP="00F72CEA">
            <w:pPr>
              <w:spacing w:beforeLines="240" w:before="576"/>
              <w:rPr>
                <w:del w:id="6247" w:author="Cao, Ross" w:date="2026-01-23T08:56:00Z" w16du:dateUtc="2026-01-23T16:56:00Z"/>
                <w:sz w:val="12"/>
                <w:szCs w:val="12"/>
              </w:rPr>
            </w:pPr>
            <w:del w:id="6248" w:author="Cao, Ross" w:date="2026-01-23T08:56:00Z" w16du:dateUtc="2026-01-23T16:56:00Z">
              <w:r w:rsidRPr="00F72CEA" w:rsidDel="00555CF8">
                <w:rPr>
                  <w:sz w:val="12"/>
                  <w:szCs w:val="12"/>
                </w:rPr>
                <w:delText>Groundwater flow / fluid mechanics</w:delText>
              </w:r>
            </w:del>
          </w:p>
        </w:tc>
        <w:tc>
          <w:tcPr>
            <w:tcW w:w="326" w:type="dxa"/>
            <w:noWrap/>
            <w:hideMark/>
          </w:tcPr>
          <w:p w14:paraId="7DF6EBB0" w14:textId="77777777" w:rsidR="00F72CEA" w:rsidRPr="00F72CEA" w:rsidDel="00555CF8" w:rsidRDefault="00F72CEA" w:rsidP="00F72CEA">
            <w:pPr>
              <w:spacing w:beforeLines="240" w:before="576"/>
              <w:rPr>
                <w:del w:id="6249" w:author="Cao, Ross" w:date="2026-01-23T08:56:00Z" w16du:dateUtc="2026-01-23T16:56:00Z"/>
                <w:sz w:val="12"/>
                <w:szCs w:val="12"/>
              </w:rPr>
            </w:pPr>
            <w:del w:id="6250" w:author="Cao, Ross" w:date="2026-01-23T08:56:00Z" w16du:dateUtc="2026-01-23T16:56:00Z">
              <w:r w:rsidRPr="00F72CEA" w:rsidDel="00555CF8">
                <w:rPr>
                  <w:sz w:val="12"/>
                  <w:szCs w:val="12"/>
                </w:rPr>
                <w:delText>Wang</w:delText>
              </w:r>
            </w:del>
          </w:p>
        </w:tc>
        <w:tc>
          <w:tcPr>
            <w:tcW w:w="3848" w:type="dxa"/>
            <w:noWrap/>
            <w:hideMark/>
          </w:tcPr>
          <w:p w14:paraId="04BCBF98" w14:textId="77777777" w:rsidR="00F72CEA" w:rsidRPr="00F72CEA" w:rsidDel="00555CF8" w:rsidRDefault="00F72CEA" w:rsidP="00F72CEA">
            <w:pPr>
              <w:spacing w:beforeLines="240" w:before="576"/>
              <w:rPr>
                <w:del w:id="6251" w:author="Cao, Ross" w:date="2026-01-23T08:56:00Z" w16du:dateUtc="2026-01-23T16:56:00Z"/>
                <w:sz w:val="12"/>
                <w:szCs w:val="12"/>
              </w:rPr>
            </w:pPr>
            <w:del w:id="6252" w:author="Cao, Ross" w:date="2026-01-23T08:56:00Z" w16du:dateUtc="2026-01-23T16:56:00Z">
              <w:r w:rsidRPr="00F72CEA" w:rsidDel="00555CF8">
                <w:rPr>
                  <w:sz w:val="12"/>
                  <w:szCs w:val="12"/>
                </w:rPr>
                <w:delText>Wang, Zhongzheng; Chen, Yuntian; Wang, Nanzhe; Chen, Guodong; Zhang, Dongxiao</w:delText>
              </w:r>
            </w:del>
          </w:p>
        </w:tc>
        <w:tc>
          <w:tcPr>
            <w:tcW w:w="4265" w:type="dxa"/>
            <w:noWrap/>
            <w:hideMark/>
          </w:tcPr>
          <w:p w14:paraId="580ED90C" w14:textId="77777777" w:rsidR="00F72CEA" w:rsidRPr="00F72CEA" w:rsidDel="00555CF8" w:rsidRDefault="00F72CEA" w:rsidP="00F72CEA">
            <w:pPr>
              <w:spacing w:beforeLines="240" w:before="576"/>
              <w:rPr>
                <w:del w:id="6253" w:author="Cao, Ross" w:date="2026-01-23T08:56:00Z" w16du:dateUtc="2026-01-23T16:56:00Z"/>
                <w:sz w:val="12"/>
                <w:szCs w:val="12"/>
              </w:rPr>
            </w:pPr>
            <w:del w:id="6254" w:author="Cao, Ross" w:date="2026-01-23T08:56:00Z" w16du:dateUtc="2026-01-23T16:56:00Z">
              <w:r w:rsidRPr="00F72CEA" w:rsidDel="00555CF8">
                <w:rPr>
                  <w:sz w:val="12"/>
                  <w:szCs w:val="12"/>
                </w:rPr>
                <w:delText>Generative subsurface flow modeling with pretrained diffusion model and trainingâ€</w:delText>
              </w:r>
              <w:r w:rsidRPr="00F72CEA" w:rsidDel="00555CF8">
                <w:rPr>
                  <w:rFonts w:ascii="Aptos" w:hAnsi="Aptos" w:cs="Aptos"/>
                  <w:sz w:val="12"/>
                  <w:szCs w:val="12"/>
                </w:rPr>
                <w:delText></w:delText>
              </w:r>
              <w:r w:rsidRPr="00F72CEA" w:rsidDel="00555CF8">
                <w:rPr>
                  <w:sz w:val="12"/>
                  <w:szCs w:val="12"/>
                </w:rPr>
                <w:delText>free knowledge alignment</w:delText>
              </w:r>
            </w:del>
          </w:p>
        </w:tc>
        <w:tc>
          <w:tcPr>
            <w:tcW w:w="1447" w:type="dxa"/>
            <w:noWrap/>
            <w:hideMark/>
          </w:tcPr>
          <w:p w14:paraId="4CA98F5B" w14:textId="77777777" w:rsidR="00F72CEA" w:rsidRPr="00F72CEA" w:rsidDel="00555CF8" w:rsidRDefault="00F72CEA" w:rsidP="00F72CEA">
            <w:pPr>
              <w:spacing w:beforeLines="240" w:before="576"/>
              <w:rPr>
                <w:del w:id="6255" w:author="Cao, Ross" w:date="2026-01-23T08:56:00Z" w16du:dateUtc="2026-01-23T16:56:00Z"/>
                <w:sz w:val="12"/>
                <w:szCs w:val="12"/>
              </w:rPr>
            </w:pPr>
            <w:del w:id="6256" w:author="Cao, Ross" w:date="2026-01-23T08:56:00Z" w16du:dateUtc="2026-01-23T16:56:00Z">
              <w:r w:rsidRPr="00F72CEA" w:rsidDel="00555CF8">
                <w:rPr>
                  <w:sz w:val="12"/>
                  <w:szCs w:val="12"/>
                </w:rPr>
                <w:delText>Geophysical Research Letters</w:delText>
              </w:r>
            </w:del>
          </w:p>
        </w:tc>
      </w:tr>
    </w:tbl>
    <w:p w14:paraId="6A77E0D0" w14:textId="2584B105" w:rsidR="00AD29E8" w:rsidRPr="006F4068" w:rsidDel="0073305C" w:rsidRDefault="003C3380">
      <w:pPr>
        <w:spacing w:beforeLines="240" w:before="576"/>
        <w:rPr>
          <w:ins w:id="6257" w:author="Cao, Ross" w:date="2025-12-24T13:54:00Z" w16du:dateUtc="2025-12-24T21:54:00Z"/>
          <w:del w:id="6258" w:author="Song, Xuehang" w:date="2026-01-08T04:20:00Z" w16du:dateUtc="2026-01-08T12:20:00Z"/>
          <w:sz w:val="12"/>
          <w:szCs w:val="12"/>
          <w:rPrChange w:id="6259" w:author="Song, Xuehang" w:date="2026-01-08T04:14:00Z" w16du:dateUtc="2026-01-08T12:14:00Z">
            <w:rPr>
              <w:ins w:id="6260" w:author="Cao, Ross" w:date="2025-12-24T13:54:00Z" w16du:dateUtc="2025-12-24T21:54:00Z"/>
              <w:del w:id="6261" w:author="Song, Xuehang" w:date="2026-01-08T04:20:00Z" w16du:dateUtc="2026-01-08T12:20:00Z"/>
            </w:rPr>
          </w:rPrChange>
        </w:rPr>
        <w:pPrChange w:id="6262" w:author="Song, Xuehang" w:date="2026-01-08T04:14:00Z" w16du:dateUtc="2026-01-08T12:14:00Z">
          <w:pPr/>
        </w:pPrChange>
      </w:pPr>
      <w:ins w:id="6263" w:author="Cao, Ross" w:date="2025-12-24T13:56:00Z" w16du:dateUtc="2025-12-24T21:56:00Z">
        <w:r w:rsidRPr="006F4068">
          <w:rPr>
            <w:sz w:val="12"/>
            <w:szCs w:val="12"/>
            <w:rPrChange w:id="6264" w:author="Song, Xuehang" w:date="2026-01-08T04:14:00Z" w16du:dateUtc="2026-01-08T12:14:00Z">
              <w:rPr/>
            </w:rPrChange>
          </w:rPr>
          <w:fldChar w:fldCharType="end"/>
        </w:r>
      </w:ins>
    </w:p>
    <w:p w14:paraId="66E2C169" w14:textId="77777777" w:rsidR="00AD29E8" w:rsidRPr="006F4068" w:rsidDel="0073305C" w:rsidRDefault="00AD29E8">
      <w:pPr>
        <w:spacing w:beforeLines="240" w:before="576"/>
        <w:rPr>
          <w:ins w:id="6265" w:author="Cao, Ross" w:date="2025-12-24T13:54:00Z" w16du:dateUtc="2025-12-24T21:54:00Z"/>
          <w:del w:id="6266" w:author="Song, Xuehang" w:date="2026-01-08T04:20:00Z" w16du:dateUtc="2026-01-08T12:20:00Z"/>
          <w:sz w:val="12"/>
          <w:szCs w:val="12"/>
          <w:rPrChange w:id="6267" w:author="Song, Xuehang" w:date="2026-01-08T04:14:00Z" w16du:dateUtc="2026-01-08T12:14:00Z">
            <w:rPr>
              <w:ins w:id="6268" w:author="Cao, Ross" w:date="2025-12-24T13:54:00Z" w16du:dateUtc="2025-12-24T21:54:00Z"/>
              <w:del w:id="6269" w:author="Song, Xuehang" w:date="2026-01-08T04:20:00Z" w16du:dateUtc="2026-01-08T12:20:00Z"/>
            </w:rPr>
          </w:rPrChange>
        </w:rPr>
        <w:pPrChange w:id="6270" w:author="Song, Xuehang" w:date="2026-01-08T04:14:00Z" w16du:dateUtc="2026-01-08T12:14:00Z">
          <w:pPr/>
        </w:pPrChange>
      </w:pPr>
    </w:p>
    <w:p w14:paraId="162F4CD9" w14:textId="77777777" w:rsidR="00A673DD" w:rsidRDefault="00A673DD">
      <w:pPr>
        <w:spacing w:beforeLines="240" w:before="576"/>
        <w:rPr>
          <w:ins w:id="6271" w:author="Song, Xuehang" w:date="2026-01-08T04:06:00Z" w16du:dateUtc="2026-01-08T12:06:00Z"/>
        </w:rPr>
        <w:sectPr w:rsidR="00A673DD" w:rsidSect="00A673DD">
          <w:pgSz w:w="15840" w:h="12240" w:orient="landscape"/>
          <w:pgMar w:top="1440" w:right="1440" w:bottom="1440" w:left="1440" w:header="720" w:footer="720" w:gutter="0"/>
          <w:cols w:space="720"/>
          <w:docGrid w:linePitch="360"/>
        </w:sectPr>
        <w:pPrChange w:id="6272" w:author="Song, Xuehang" w:date="2026-01-08T04:20:00Z" w16du:dateUtc="2026-01-08T12:20:00Z">
          <w:pPr/>
        </w:pPrChange>
      </w:pPr>
    </w:p>
    <w:p w14:paraId="4FDEC261" w14:textId="77777777" w:rsidR="00AD29E8" w:rsidDel="00A673DD" w:rsidRDefault="00AD29E8" w:rsidP="00882393">
      <w:pPr>
        <w:rPr>
          <w:ins w:id="6273" w:author="Cao, Ross" w:date="2025-12-24T13:54:00Z" w16du:dateUtc="2025-12-24T21:54:00Z"/>
          <w:del w:id="6274" w:author="Song, Xuehang" w:date="2026-01-08T04:07:00Z" w16du:dateUtc="2026-01-08T12:07:00Z"/>
        </w:rPr>
      </w:pPr>
    </w:p>
    <w:p w14:paraId="7F531C5F" w14:textId="74462AED" w:rsidR="00AD29E8" w:rsidDel="00A673DD" w:rsidRDefault="00AD29E8" w:rsidP="00882393">
      <w:pPr>
        <w:rPr>
          <w:ins w:id="6275" w:author="Cao, Ross" w:date="2025-12-24T13:54:00Z" w16du:dateUtc="2025-12-24T21:54:00Z"/>
          <w:del w:id="6276" w:author="Song, Xuehang" w:date="2026-01-08T04:07:00Z" w16du:dateUtc="2026-01-08T12:07:00Z"/>
        </w:rPr>
      </w:pPr>
    </w:p>
    <w:p w14:paraId="020632BA" w14:textId="2E96C48C" w:rsidR="00AD29E8" w:rsidDel="00A673DD" w:rsidRDefault="00AD29E8" w:rsidP="00882393">
      <w:pPr>
        <w:rPr>
          <w:del w:id="6277" w:author="Song, Xuehang" w:date="2026-01-08T04:07:00Z" w16du:dateUtc="2026-01-08T12:07:00Z"/>
        </w:rPr>
      </w:pPr>
    </w:p>
    <w:p w14:paraId="2EEB4665" w14:textId="68FEEA6D" w:rsidR="002B7D8C" w:rsidDel="00A673DD" w:rsidRDefault="002B7D8C" w:rsidP="00882393">
      <w:pPr>
        <w:rPr>
          <w:del w:id="6278" w:author="Song, Xuehang" w:date="2026-01-08T04:07:00Z" w16du:dateUtc="2026-01-08T12:07:00Z"/>
        </w:rPr>
      </w:pPr>
    </w:p>
    <w:p w14:paraId="571B401F" w14:textId="167440F3" w:rsidR="002B7D8C" w:rsidDel="00A673DD" w:rsidRDefault="002B7D8C" w:rsidP="00882393">
      <w:pPr>
        <w:rPr>
          <w:del w:id="6279" w:author="Song, Xuehang" w:date="2026-01-08T04:07:00Z" w16du:dateUtc="2026-01-08T12:07:00Z"/>
        </w:rPr>
      </w:pPr>
    </w:p>
    <w:p w14:paraId="3794AE18" w14:textId="07504C9B" w:rsidR="002B7D8C" w:rsidDel="00A673DD" w:rsidRDefault="002B7D8C" w:rsidP="00882393">
      <w:pPr>
        <w:rPr>
          <w:del w:id="6280" w:author="Song, Xuehang" w:date="2026-01-08T04:07:00Z" w16du:dateUtc="2026-01-08T12:07:00Z"/>
        </w:rPr>
      </w:pPr>
    </w:p>
    <w:p w14:paraId="0E18883A" w14:textId="6113C1D9" w:rsidR="002B7D8C" w:rsidDel="003559F4" w:rsidRDefault="002B7D8C" w:rsidP="002B7D8C">
      <w:pPr>
        <w:pStyle w:val="Heading2"/>
        <w:rPr>
          <w:del w:id="6281" w:author="Song, Xuehang" w:date="2026-01-08T02:47:00Z" w16du:dateUtc="2026-01-08T10:47:00Z"/>
        </w:rPr>
      </w:pPr>
      <w:bookmarkStart w:id="6282" w:name="_Toc220485926"/>
      <w:bookmarkStart w:id="6283" w:name="_Toc220495442"/>
      <w:del w:id="6284" w:author="Song, Xuehang" w:date="2026-01-08T02:47:00Z" w16du:dateUtc="2026-01-08T10:47:00Z">
        <w:r w:rsidDel="003559F4">
          <w:delText>Heading 2</w:delText>
        </w:r>
        <w:bookmarkEnd w:id="6282"/>
        <w:bookmarkEnd w:id="6283"/>
      </w:del>
    </w:p>
    <w:p w14:paraId="5E2ED709" w14:textId="40774E1F" w:rsidR="002B7D8C" w:rsidDel="003559F4" w:rsidRDefault="002B7D8C" w:rsidP="002B7D8C">
      <w:pPr>
        <w:pStyle w:val="BodyText"/>
        <w:rPr>
          <w:del w:id="6285" w:author="Song, Xuehang" w:date="2026-01-08T02:47:00Z" w16du:dateUtc="2026-01-08T10:47:00Z"/>
        </w:rPr>
      </w:pPr>
    </w:p>
    <w:p w14:paraId="45FC566D" w14:textId="4862D116" w:rsidR="002B7D8C" w:rsidDel="003559F4" w:rsidRDefault="002B7D8C" w:rsidP="002B7D8C">
      <w:pPr>
        <w:pStyle w:val="Figure"/>
        <w:rPr>
          <w:del w:id="6286" w:author="Song, Xuehang" w:date="2026-01-08T02:47:00Z" w16du:dateUtc="2026-01-08T10:47:00Z"/>
        </w:rPr>
      </w:pPr>
      <w:del w:id="6287" w:author="Song, Xuehang" w:date="2026-01-08T02:47:00Z" w16du:dateUtc="2026-01-08T10:47:00Z">
        <w:r w:rsidRPr="00F55786" w:rsidDel="003559F4">
          <w:rPr>
            <w:noProof/>
          </w:rPr>
          <w:drawing>
            <wp:inline distT="0" distB="0" distL="0" distR="0" wp14:anchorId="5E6F1001" wp14:editId="65C5F105">
              <wp:extent cx="6538595" cy="2839078"/>
              <wp:effectExtent l="0" t="0" r="0" b="0"/>
              <wp:docPr id="1" name="Picture 1" descr="template 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srcRect t="22831"/>
                      <a:stretch/>
                    </pic:blipFill>
                    <pic:spPr bwMode="auto">
                      <a:xfrm>
                        <a:off x="0" y="0"/>
                        <a:ext cx="6538962" cy="2839237"/>
                      </a:xfrm>
                      <a:prstGeom prst="rect">
                        <a:avLst/>
                      </a:prstGeom>
                      <a:noFill/>
                      <a:ln>
                        <a:noFill/>
                      </a:ln>
                      <a:extLst>
                        <a:ext uri="{53640926-AAD7-44D8-BBD7-CCE9431645EC}">
                          <a14:shadowObscured xmlns:a14="http://schemas.microsoft.com/office/drawing/2010/main"/>
                        </a:ext>
                      </a:extLst>
                    </pic:spPr>
                  </pic:pic>
                </a:graphicData>
              </a:graphic>
            </wp:inline>
          </w:drawing>
        </w:r>
      </w:del>
    </w:p>
    <w:p w14:paraId="7C8C6B7C" w14:textId="300F7389" w:rsidR="002B7D8C" w:rsidRPr="002109E3" w:rsidDel="003559F4" w:rsidRDefault="002B7D8C" w:rsidP="002B7D8C">
      <w:pPr>
        <w:pStyle w:val="Caption-Fig"/>
        <w:jc w:val="center"/>
        <w:rPr>
          <w:del w:id="6288" w:author="Song, Xuehang" w:date="2026-01-08T02:47:00Z" w16du:dateUtc="2026-01-08T10:47:00Z"/>
        </w:rPr>
      </w:pPr>
      <w:del w:id="6289" w:author="Song, Xuehang" w:date="2026-01-08T02:47:00Z" w16du:dateUtc="2026-01-08T10:47:00Z">
        <w:r w:rsidDel="003559F4">
          <w:delText xml:space="preserve">Figure </w:delText>
        </w:r>
        <w:r w:rsidDel="003559F4">
          <w:rPr>
            <w:noProof/>
          </w:rPr>
          <w:fldChar w:fldCharType="begin"/>
        </w:r>
        <w:r w:rsidDel="003559F4">
          <w:rPr>
            <w:noProof/>
          </w:rPr>
          <w:delInstrText xml:space="preserve"> SEQ Figure \* ARABIC </w:delInstrText>
        </w:r>
        <w:r w:rsidDel="003559F4">
          <w:rPr>
            <w:noProof/>
          </w:rPr>
          <w:fldChar w:fldCharType="separate"/>
        </w:r>
        <w:r w:rsidDel="003559F4">
          <w:rPr>
            <w:noProof/>
          </w:rPr>
          <w:delText>1</w:delText>
        </w:r>
        <w:r w:rsidDel="003559F4">
          <w:rPr>
            <w:noProof/>
          </w:rPr>
          <w:fldChar w:fldCharType="end"/>
        </w:r>
        <w:r w:rsidDel="003559F4">
          <w:rPr>
            <w:noProof/>
          </w:rPr>
          <w:delText>.</w:delText>
        </w:r>
        <w:r w:rsidDel="003559F4">
          <w:tab/>
          <w:delText>Caption-Fig</w:delText>
        </w:r>
      </w:del>
    </w:p>
    <w:p w14:paraId="320476B9" w14:textId="6A7483D0" w:rsidR="002B7D8C" w:rsidRPr="008F38BB" w:rsidDel="003559F4" w:rsidRDefault="002B7D8C" w:rsidP="002B7D8C">
      <w:pPr>
        <w:pStyle w:val="Caption-Tab"/>
        <w:rPr>
          <w:del w:id="6290" w:author="Song, Xuehang" w:date="2026-01-08T02:47:00Z" w16du:dateUtc="2026-01-08T10:47:00Z"/>
        </w:rPr>
      </w:pPr>
      <w:bookmarkStart w:id="6291" w:name="_Toc195336549"/>
      <w:del w:id="6292" w:author="Song, Xuehang" w:date="2026-01-08T02:47:00Z" w16du:dateUtc="2026-01-08T10:47:00Z">
        <w:r w:rsidRPr="008F38BB" w:rsidDel="003559F4">
          <w:delText xml:space="preserve">Table </w:delText>
        </w:r>
        <w:r w:rsidDel="003559F4">
          <w:rPr>
            <w:noProof/>
          </w:rPr>
          <w:fldChar w:fldCharType="begin"/>
        </w:r>
        <w:r w:rsidDel="003559F4">
          <w:rPr>
            <w:noProof/>
          </w:rPr>
          <w:delInstrText xml:space="preserve"> SEQ Table \* ARABIC </w:delInstrText>
        </w:r>
        <w:r w:rsidDel="003559F4">
          <w:rPr>
            <w:noProof/>
          </w:rPr>
          <w:fldChar w:fldCharType="separate"/>
        </w:r>
        <w:r w:rsidDel="003559F4">
          <w:rPr>
            <w:noProof/>
          </w:rPr>
          <w:delText>1</w:delText>
        </w:r>
        <w:r w:rsidDel="003559F4">
          <w:rPr>
            <w:noProof/>
          </w:rPr>
          <w:fldChar w:fldCharType="end"/>
        </w:r>
        <w:r w:rsidDel="003559F4">
          <w:rPr>
            <w:noProof/>
          </w:rPr>
          <w:delText>.</w:delText>
        </w:r>
        <w:r w:rsidRPr="008F38BB" w:rsidDel="003559F4">
          <w:tab/>
        </w:r>
        <w:bookmarkEnd w:id="6291"/>
        <w:r w:rsidRPr="008F38BB" w:rsidDel="003559F4">
          <w:delText>Caption-Tab (same basic rules as Caption-Fig).</w:delText>
        </w:r>
        <w:r w:rsidDel="003559F4">
          <w:delText xml:space="preserve"> </w:delText>
        </w:r>
        <w:r w:rsidRPr="008F38BB" w:rsidDel="003559F4">
          <w:delText>If a caption stretches to multiple lines, it needs to wrap below with a hanging indent (as in this example).</w:delText>
        </w:r>
        <w:r w:rsidDel="003559F4">
          <w:delText xml:space="preserve"> </w:delText>
        </w:r>
        <w:r w:rsidRPr="008F38BB" w:rsidDel="003559F4">
          <w:delText>Tables may have alternating gray bands if it makes scanning information easier.</w:delText>
        </w:r>
        <w:r w:rsidDel="003559F4">
          <w:delText xml:space="preserve"> While in a table, see various PNNL design options in the Table Design ribbon.</w:delText>
        </w:r>
      </w:del>
    </w:p>
    <w:tbl>
      <w:tblPr>
        <w:tblStyle w:val="PNNLSingleHeaderRowFootnote"/>
        <w:tblW w:w="10800" w:type="dxa"/>
        <w:tblLayout w:type="fixed"/>
        <w:tblLook w:val="04E0" w:firstRow="1" w:lastRow="1" w:firstColumn="1" w:lastColumn="0" w:noHBand="0" w:noVBand="1"/>
      </w:tblPr>
      <w:tblGrid>
        <w:gridCol w:w="3625"/>
        <w:gridCol w:w="1178"/>
        <w:gridCol w:w="857"/>
        <w:gridCol w:w="856"/>
        <w:gridCol w:w="777"/>
        <w:gridCol w:w="937"/>
        <w:gridCol w:w="857"/>
        <w:gridCol w:w="856"/>
        <w:gridCol w:w="857"/>
      </w:tblGrid>
      <w:tr w:rsidR="002B7D8C" w:rsidRPr="006B17A0" w:rsidDel="003559F4" w14:paraId="72D6D5E5" w14:textId="64F5EF39">
        <w:trPr>
          <w:cnfStyle w:val="100000000000" w:firstRow="1" w:lastRow="0" w:firstColumn="0" w:lastColumn="0" w:oddVBand="0" w:evenVBand="0" w:oddHBand="0" w:evenHBand="0" w:firstRowFirstColumn="0" w:firstRowLastColumn="0" w:lastRowFirstColumn="0" w:lastRowLastColumn="0"/>
          <w:trHeight w:val="20"/>
          <w:del w:id="6293" w:author="Song, Xuehang" w:date="2026-01-08T02:47:00Z"/>
        </w:trPr>
        <w:tc>
          <w:tcPr>
            <w:tcW w:w="3126" w:type="dxa"/>
          </w:tcPr>
          <w:p w14:paraId="704B68A7" w14:textId="3F5E0792" w:rsidR="002B7D8C" w:rsidRPr="006B17A0" w:rsidDel="003559F4" w:rsidRDefault="002B7D8C">
            <w:pPr>
              <w:pStyle w:val="TableText"/>
              <w:rPr>
                <w:del w:id="6294" w:author="Song, Xuehang" w:date="2026-01-08T02:47:00Z" w16du:dateUtc="2026-01-08T10:47:00Z"/>
                <w:vertAlign w:val="superscript"/>
              </w:rPr>
            </w:pPr>
            <w:del w:id="6295" w:author="Song, Xuehang" w:date="2026-01-08T02:47:00Z" w16du:dateUtc="2026-01-08T10:47:00Z">
              <w:r w:rsidRPr="006B17A0" w:rsidDel="003559F4">
                <w:delText>Experiment</w:delText>
              </w:r>
              <w:r w:rsidRPr="006B17A0" w:rsidDel="003559F4">
                <w:rPr>
                  <w:vertAlign w:val="superscript"/>
                </w:rPr>
                <w:delText>(b)</w:delText>
              </w:r>
            </w:del>
          </w:p>
        </w:tc>
        <w:tc>
          <w:tcPr>
            <w:tcW w:w="1016" w:type="dxa"/>
          </w:tcPr>
          <w:p w14:paraId="17FAB985" w14:textId="5A5774C9" w:rsidR="002B7D8C" w:rsidRPr="006B17A0" w:rsidDel="003559F4" w:rsidRDefault="002B7D8C">
            <w:pPr>
              <w:pStyle w:val="TableText"/>
              <w:rPr>
                <w:del w:id="6296" w:author="Song, Xuehang" w:date="2026-01-08T02:47:00Z" w16du:dateUtc="2026-01-08T10:47:00Z"/>
              </w:rPr>
            </w:pPr>
            <w:del w:id="6297" w:author="Song, Xuehang" w:date="2026-01-08T02:47:00Z" w16du:dateUtc="2026-01-08T10:47:00Z">
              <w:r w:rsidRPr="006B17A0" w:rsidDel="003559F4">
                <w:rPr>
                  <w:i/>
                  <w:iCs/>
                </w:rPr>
                <w:delText>F</w:delText>
              </w:r>
              <w:r w:rsidRPr="006B17A0" w:rsidDel="003559F4">
                <w:rPr>
                  <w:i/>
                  <w:iCs/>
                </w:rPr>
                <w:br/>
              </w:r>
              <w:r w:rsidRPr="006B17A0" w:rsidDel="003559F4">
                <w:delText>(cm</w:delText>
              </w:r>
              <w:r w:rsidRPr="006B17A0" w:rsidDel="003559F4">
                <w:rPr>
                  <w:vertAlign w:val="superscript"/>
                </w:rPr>
                <w:delText>3</w:delText>
              </w:r>
              <w:r w:rsidRPr="006B17A0" w:rsidDel="003559F4">
                <w:delText>/hr)</w:delText>
              </w:r>
            </w:del>
          </w:p>
        </w:tc>
        <w:tc>
          <w:tcPr>
            <w:tcW w:w="739" w:type="dxa"/>
          </w:tcPr>
          <w:p w14:paraId="08ABD7B2" w14:textId="5FEB58A6" w:rsidR="002B7D8C" w:rsidRPr="006B17A0" w:rsidDel="003559F4" w:rsidRDefault="002B7D8C">
            <w:pPr>
              <w:pStyle w:val="TableText"/>
              <w:rPr>
                <w:del w:id="6298" w:author="Song, Xuehang" w:date="2026-01-08T02:47:00Z" w16du:dateUtc="2026-01-08T10:47:00Z"/>
              </w:rPr>
            </w:pPr>
            <w:del w:id="6299" w:author="Song, Xuehang" w:date="2026-01-08T02:47:00Z" w16du:dateUtc="2026-01-08T10:47:00Z">
              <w:r w:rsidRPr="006B17A0" w:rsidDel="003559F4">
                <w:rPr>
                  <w:rFonts w:ascii="Symbol" w:eastAsia="Symbol" w:hAnsi="Symbol" w:cs="Symbol"/>
                  <w:i/>
                </w:rPr>
                <w:sym w:font="Symbol" w:char="F072"/>
              </w:r>
              <w:r w:rsidRPr="006B17A0" w:rsidDel="003559F4">
                <w:rPr>
                  <w:i/>
                  <w:iCs/>
                  <w:vertAlign w:val="subscript"/>
                </w:rPr>
                <w:delText>b</w:delText>
              </w:r>
              <w:r w:rsidRPr="006B17A0" w:rsidDel="003559F4">
                <w:rPr>
                  <w:i/>
                  <w:iCs/>
                </w:rPr>
                <w:br/>
              </w:r>
              <w:r w:rsidRPr="006B17A0" w:rsidDel="003559F4">
                <w:delText>(g/cm</w:delText>
              </w:r>
              <w:r w:rsidRPr="006B17A0" w:rsidDel="003559F4">
                <w:rPr>
                  <w:vertAlign w:val="superscript"/>
                </w:rPr>
                <w:delText>3</w:delText>
              </w:r>
              <w:r w:rsidRPr="006B17A0" w:rsidDel="003559F4">
                <w:delText>)</w:delText>
              </w:r>
            </w:del>
          </w:p>
        </w:tc>
        <w:tc>
          <w:tcPr>
            <w:tcW w:w="738" w:type="dxa"/>
          </w:tcPr>
          <w:p w14:paraId="437E79DE" w14:textId="49904233" w:rsidR="002B7D8C" w:rsidRPr="006B17A0" w:rsidDel="003559F4" w:rsidRDefault="002B7D8C">
            <w:pPr>
              <w:pStyle w:val="TableText"/>
              <w:rPr>
                <w:del w:id="6300" w:author="Song, Xuehang" w:date="2026-01-08T02:47:00Z" w16du:dateUtc="2026-01-08T10:47:00Z"/>
              </w:rPr>
            </w:pPr>
            <w:del w:id="6301" w:author="Song, Xuehang" w:date="2026-01-08T02:47:00Z" w16du:dateUtc="2026-01-08T10:47:00Z">
              <w:r w:rsidRPr="006B17A0" w:rsidDel="003559F4">
                <w:rPr>
                  <w:rFonts w:ascii="Symbol" w:eastAsia="Symbol" w:hAnsi="Symbol" w:cs="Symbol"/>
                  <w:i/>
                </w:rPr>
                <w:sym w:font="Symbol" w:char="F071"/>
              </w:r>
            </w:del>
          </w:p>
        </w:tc>
        <w:tc>
          <w:tcPr>
            <w:tcW w:w="670" w:type="dxa"/>
          </w:tcPr>
          <w:p w14:paraId="661607F2" w14:textId="6E86E399" w:rsidR="002B7D8C" w:rsidRPr="006B17A0" w:rsidDel="003559F4" w:rsidRDefault="002B7D8C">
            <w:pPr>
              <w:pStyle w:val="TableText"/>
              <w:rPr>
                <w:del w:id="6302" w:author="Song, Xuehang" w:date="2026-01-08T02:47:00Z" w16du:dateUtc="2026-01-08T10:47:00Z"/>
              </w:rPr>
            </w:pPr>
            <w:del w:id="6303" w:author="Song, Xuehang" w:date="2026-01-08T02:47:00Z" w16du:dateUtc="2026-01-08T10:47:00Z">
              <w:r w:rsidRPr="006B17A0" w:rsidDel="003559F4">
                <w:rPr>
                  <w:i/>
                  <w:iCs/>
                </w:rPr>
                <w:delText>V</w:delText>
              </w:r>
              <w:r w:rsidRPr="006B17A0" w:rsidDel="003559F4">
                <w:rPr>
                  <w:i/>
                  <w:iCs/>
                  <w:vertAlign w:val="subscript"/>
                </w:rPr>
                <w:delText>w</w:delText>
              </w:r>
              <w:r w:rsidRPr="006B17A0" w:rsidDel="003559F4">
                <w:rPr>
                  <w:i/>
                  <w:iCs/>
                </w:rPr>
                <w:br/>
              </w:r>
              <w:r w:rsidRPr="006B17A0" w:rsidDel="003559F4">
                <w:delText>(mL)</w:delText>
              </w:r>
            </w:del>
          </w:p>
        </w:tc>
        <w:tc>
          <w:tcPr>
            <w:tcW w:w="808" w:type="dxa"/>
          </w:tcPr>
          <w:p w14:paraId="763BC7FF" w14:textId="03BA5A0D" w:rsidR="002B7D8C" w:rsidRPr="006B17A0" w:rsidDel="003559F4" w:rsidRDefault="002B7D8C">
            <w:pPr>
              <w:pStyle w:val="TableText"/>
              <w:rPr>
                <w:del w:id="6304" w:author="Song, Xuehang" w:date="2026-01-08T02:47:00Z" w16du:dateUtc="2026-01-08T10:47:00Z"/>
              </w:rPr>
            </w:pPr>
            <w:del w:id="6305" w:author="Song, Xuehang" w:date="2026-01-08T02:47:00Z" w16du:dateUtc="2026-01-08T10:47:00Z">
              <w:r w:rsidRPr="006B17A0" w:rsidDel="003559F4">
                <w:rPr>
                  <w:i/>
                  <w:iCs/>
                </w:rPr>
                <w:delText>v</w:delText>
              </w:r>
              <w:r w:rsidRPr="006B17A0" w:rsidDel="003559F4">
                <w:rPr>
                  <w:i/>
                  <w:iCs/>
                </w:rPr>
                <w:br/>
              </w:r>
              <w:r w:rsidRPr="006B17A0" w:rsidDel="003559F4">
                <w:delText>(cm/hr)</w:delText>
              </w:r>
            </w:del>
          </w:p>
        </w:tc>
        <w:tc>
          <w:tcPr>
            <w:tcW w:w="739" w:type="dxa"/>
          </w:tcPr>
          <w:p w14:paraId="6E746FDB" w14:textId="503B585C" w:rsidR="002B7D8C" w:rsidRPr="006B17A0" w:rsidDel="003559F4" w:rsidRDefault="002B7D8C">
            <w:pPr>
              <w:pStyle w:val="TableText"/>
              <w:rPr>
                <w:del w:id="6306" w:author="Song, Xuehang" w:date="2026-01-08T02:47:00Z" w16du:dateUtc="2026-01-08T10:47:00Z"/>
              </w:rPr>
            </w:pPr>
            <w:del w:id="6307" w:author="Song, Xuehang" w:date="2026-01-08T02:47:00Z" w16du:dateUtc="2026-01-08T10:47:00Z">
              <w:r w:rsidRPr="006B17A0" w:rsidDel="003559F4">
                <w:rPr>
                  <w:i/>
                  <w:iCs/>
                </w:rPr>
                <w:delText>t</w:delText>
              </w:r>
              <w:r w:rsidRPr="006B17A0" w:rsidDel="003559F4">
                <w:rPr>
                  <w:i/>
                  <w:iCs/>
                  <w:vertAlign w:val="subscript"/>
                </w:rPr>
                <w:delText>o</w:delText>
              </w:r>
              <w:r w:rsidRPr="006B17A0" w:rsidDel="003559F4">
                <w:rPr>
                  <w:i/>
                  <w:iCs/>
                </w:rPr>
                <w:br/>
              </w:r>
              <w:r w:rsidRPr="006B17A0" w:rsidDel="003559F4">
                <w:delText>(V</w:delText>
              </w:r>
              <w:r w:rsidRPr="006B17A0" w:rsidDel="003559F4">
                <w:rPr>
                  <w:vertAlign w:val="subscript"/>
                </w:rPr>
                <w:delText>w</w:delText>
              </w:r>
              <w:r w:rsidRPr="006B17A0" w:rsidDel="003559F4">
                <w:delText>)</w:delText>
              </w:r>
            </w:del>
          </w:p>
        </w:tc>
        <w:tc>
          <w:tcPr>
            <w:tcW w:w="738" w:type="dxa"/>
          </w:tcPr>
          <w:p w14:paraId="03F405E5" w14:textId="5F803FC2" w:rsidR="002B7D8C" w:rsidRPr="006B17A0" w:rsidDel="003559F4" w:rsidRDefault="002B7D8C">
            <w:pPr>
              <w:pStyle w:val="TableText"/>
              <w:rPr>
                <w:del w:id="6308" w:author="Song, Xuehang" w:date="2026-01-08T02:47:00Z" w16du:dateUtc="2026-01-08T10:47:00Z"/>
              </w:rPr>
            </w:pPr>
            <w:del w:id="6309" w:author="Song, Xuehang" w:date="2026-01-08T02:47:00Z" w16du:dateUtc="2026-01-08T10:47:00Z">
              <w:r w:rsidRPr="006B17A0" w:rsidDel="003559F4">
                <w:rPr>
                  <w:i/>
                  <w:iCs/>
                </w:rPr>
                <w:delText>R</w:delText>
              </w:r>
            </w:del>
          </w:p>
        </w:tc>
        <w:tc>
          <w:tcPr>
            <w:tcW w:w="739" w:type="dxa"/>
          </w:tcPr>
          <w:p w14:paraId="4392D3DE" w14:textId="5F80A2E4" w:rsidR="002B7D8C" w:rsidRPr="006B17A0" w:rsidDel="003559F4" w:rsidRDefault="002B7D8C">
            <w:pPr>
              <w:pStyle w:val="TableText"/>
              <w:rPr>
                <w:del w:id="6310" w:author="Song, Xuehang" w:date="2026-01-08T02:47:00Z" w16du:dateUtc="2026-01-08T10:47:00Z"/>
              </w:rPr>
            </w:pPr>
            <w:del w:id="6311" w:author="Song, Xuehang" w:date="2026-01-08T02:47:00Z" w16du:dateUtc="2026-01-08T10:47:00Z">
              <w:r w:rsidRPr="006B17A0" w:rsidDel="003559F4">
                <w:rPr>
                  <w:i/>
                  <w:iCs/>
                </w:rPr>
                <w:delText>K</w:delText>
              </w:r>
              <w:r w:rsidRPr="006B17A0" w:rsidDel="003559F4">
                <w:rPr>
                  <w:vertAlign w:val="subscript"/>
                </w:rPr>
                <w:delText>d</w:delText>
              </w:r>
              <w:r w:rsidRPr="006B17A0" w:rsidDel="003559F4">
                <w:br/>
                <w:delText>(mL/g)</w:delText>
              </w:r>
            </w:del>
          </w:p>
        </w:tc>
      </w:tr>
      <w:tr w:rsidR="002B7D8C" w:rsidRPr="006B17A0" w:rsidDel="003559F4" w14:paraId="12B1FC67" w14:textId="3E18B931">
        <w:trPr>
          <w:cnfStyle w:val="000000100000" w:firstRow="0" w:lastRow="0" w:firstColumn="0" w:lastColumn="0" w:oddVBand="0" w:evenVBand="0" w:oddHBand="1" w:evenHBand="0" w:firstRowFirstColumn="0" w:firstRowLastColumn="0" w:lastRowFirstColumn="0" w:lastRowLastColumn="0"/>
          <w:trHeight w:val="20"/>
          <w:del w:id="6312" w:author="Song, Xuehang" w:date="2026-01-08T02:47:00Z"/>
        </w:trPr>
        <w:tc>
          <w:tcPr>
            <w:tcW w:w="3126" w:type="dxa"/>
          </w:tcPr>
          <w:p w14:paraId="36D8A1C3" w14:textId="4BA309F9" w:rsidR="002B7D8C" w:rsidRPr="006B17A0" w:rsidDel="003559F4" w:rsidRDefault="002B7D8C">
            <w:pPr>
              <w:pStyle w:val="TableText"/>
              <w:rPr>
                <w:del w:id="6313" w:author="Song, Xuehang" w:date="2026-01-08T02:47:00Z" w16du:dateUtc="2026-01-08T10:47:00Z"/>
              </w:rPr>
            </w:pPr>
            <w:del w:id="6314" w:author="Song, Xuehang" w:date="2026-01-08T02:47:00Z" w16du:dateUtc="2026-01-08T10:47:00Z">
              <w:r w:rsidRPr="006B17A0" w:rsidDel="003559F4">
                <w:delText>Sodium orthophosphate</w:delText>
              </w:r>
            </w:del>
          </w:p>
        </w:tc>
        <w:tc>
          <w:tcPr>
            <w:tcW w:w="1016" w:type="dxa"/>
          </w:tcPr>
          <w:p w14:paraId="2FC27B26" w14:textId="655FD1D9" w:rsidR="002B7D8C" w:rsidRPr="006B17A0" w:rsidDel="003559F4" w:rsidRDefault="002B7D8C">
            <w:pPr>
              <w:pStyle w:val="TableTextDecimal"/>
              <w:rPr>
                <w:del w:id="6315" w:author="Song, Xuehang" w:date="2026-01-08T02:47:00Z" w16du:dateUtc="2026-01-08T10:47:00Z"/>
              </w:rPr>
            </w:pPr>
            <w:del w:id="6316" w:author="Song, Xuehang" w:date="2026-01-08T02:47:00Z" w16du:dateUtc="2026-01-08T10:47:00Z">
              <w:r w:rsidRPr="006B17A0" w:rsidDel="003559F4">
                <w:delText>30.37</w:delText>
              </w:r>
            </w:del>
          </w:p>
        </w:tc>
        <w:tc>
          <w:tcPr>
            <w:tcW w:w="739" w:type="dxa"/>
          </w:tcPr>
          <w:p w14:paraId="52FB3B51" w14:textId="00819916" w:rsidR="002B7D8C" w:rsidRPr="006B17A0" w:rsidDel="003559F4" w:rsidRDefault="002B7D8C">
            <w:pPr>
              <w:pStyle w:val="TableTextDecimal"/>
              <w:tabs>
                <w:tab w:val="clear" w:pos="456"/>
                <w:tab w:val="decimal" w:pos="178"/>
              </w:tabs>
              <w:rPr>
                <w:del w:id="6317" w:author="Song, Xuehang" w:date="2026-01-08T02:47:00Z" w16du:dateUtc="2026-01-08T10:47:00Z"/>
              </w:rPr>
            </w:pPr>
            <w:del w:id="6318" w:author="Song, Xuehang" w:date="2026-01-08T02:47:00Z" w16du:dateUtc="2026-01-08T10:47:00Z">
              <w:r w:rsidRPr="006B17A0" w:rsidDel="003559F4">
                <w:delText>1.478</w:delText>
              </w:r>
            </w:del>
          </w:p>
        </w:tc>
        <w:tc>
          <w:tcPr>
            <w:tcW w:w="738" w:type="dxa"/>
          </w:tcPr>
          <w:p w14:paraId="0B1F7C74" w14:textId="0731774B" w:rsidR="002B7D8C" w:rsidRPr="006B17A0" w:rsidDel="003559F4" w:rsidRDefault="002B7D8C">
            <w:pPr>
              <w:pStyle w:val="TableTextDecimal"/>
              <w:tabs>
                <w:tab w:val="clear" w:pos="456"/>
                <w:tab w:val="decimal" w:pos="178"/>
              </w:tabs>
              <w:rPr>
                <w:del w:id="6319" w:author="Song, Xuehang" w:date="2026-01-08T02:47:00Z" w16du:dateUtc="2026-01-08T10:47:00Z"/>
              </w:rPr>
            </w:pPr>
            <w:del w:id="6320" w:author="Song, Xuehang" w:date="2026-01-08T02:47:00Z" w16du:dateUtc="2026-01-08T10:47:00Z">
              <w:r w:rsidRPr="006B17A0" w:rsidDel="003559F4">
                <w:delText>0.386</w:delText>
              </w:r>
            </w:del>
          </w:p>
        </w:tc>
        <w:tc>
          <w:tcPr>
            <w:tcW w:w="670" w:type="dxa"/>
          </w:tcPr>
          <w:p w14:paraId="51F62271" w14:textId="736D027A" w:rsidR="002B7D8C" w:rsidRPr="006B17A0" w:rsidDel="003559F4" w:rsidRDefault="002B7D8C">
            <w:pPr>
              <w:pStyle w:val="TableTextDecimal"/>
              <w:tabs>
                <w:tab w:val="clear" w:pos="456"/>
                <w:tab w:val="decimal" w:pos="178"/>
              </w:tabs>
              <w:rPr>
                <w:del w:id="6321" w:author="Song, Xuehang" w:date="2026-01-08T02:47:00Z" w16du:dateUtc="2026-01-08T10:47:00Z"/>
              </w:rPr>
            </w:pPr>
            <w:del w:id="6322" w:author="Song, Xuehang" w:date="2026-01-08T02:47:00Z" w16du:dateUtc="2026-01-08T10:47:00Z">
              <w:r w:rsidRPr="006B17A0" w:rsidDel="003559F4">
                <w:delText>20.89</w:delText>
              </w:r>
            </w:del>
          </w:p>
        </w:tc>
        <w:tc>
          <w:tcPr>
            <w:tcW w:w="808" w:type="dxa"/>
          </w:tcPr>
          <w:p w14:paraId="6A941AA5" w14:textId="3120C8D8" w:rsidR="002B7D8C" w:rsidRPr="006B17A0" w:rsidDel="003559F4" w:rsidRDefault="002B7D8C">
            <w:pPr>
              <w:pStyle w:val="TableTextDecimal"/>
              <w:tabs>
                <w:tab w:val="clear" w:pos="456"/>
                <w:tab w:val="decimal" w:pos="300"/>
              </w:tabs>
              <w:rPr>
                <w:del w:id="6323" w:author="Song, Xuehang" w:date="2026-01-08T02:47:00Z" w16du:dateUtc="2026-01-08T10:47:00Z"/>
              </w:rPr>
            </w:pPr>
            <w:del w:id="6324" w:author="Song, Xuehang" w:date="2026-01-08T02:47:00Z" w16du:dateUtc="2026-01-08T10:47:00Z">
              <w:r w:rsidRPr="006B17A0" w:rsidDel="003559F4">
                <w:delText>16.01</w:delText>
              </w:r>
            </w:del>
          </w:p>
        </w:tc>
        <w:tc>
          <w:tcPr>
            <w:tcW w:w="739" w:type="dxa"/>
          </w:tcPr>
          <w:p w14:paraId="4ECF24BA" w14:textId="2C6988D5" w:rsidR="002B7D8C" w:rsidRPr="006B17A0" w:rsidDel="003559F4" w:rsidRDefault="002B7D8C">
            <w:pPr>
              <w:pStyle w:val="TableTextDecimal"/>
              <w:tabs>
                <w:tab w:val="clear" w:pos="456"/>
                <w:tab w:val="decimal" w:pos="300"/>
              </w:tabs>
              <w:rPr>
                <w:del w:id="6325" w:author="Song, Xuehang" w:date="2026-01-08T02:47:00Z" w16du:dateUtc="2026-01-08T10:47:00Z"/>
              </w:rPr>
            </w:pPr>
            <w:del w:id="6326" w:author="Song, Xuehang" w:date="2026-01-08T02:47:00Z" w16du:dateUtc="2026-01-08T10:47:00Z">
              <w:r w:rsidRPr="006B17A0" w:rsidDel="003559F4">
                <w:delText>11.22</w:delText>
              </w:r>
            </w:del>
          </w:p>
        </w:tc>
        <w:tc>
          <w:tcPr>
            <w:tcW w:w="738" w:type="dxa"/>
          </w:tcPr>
          <w:p w14:paraId="7BC0C5EA" w14:textId="5F92B23F" w:rsidR="002B7D8C" w:rsidRPr="006B17A0" w:rsidDel="003559F4" w:rsidRDefault="002B7D8C">
            <w:pPr>
              <w:pStyle w:val="TableTextDecimal"/>
              <w:tabs>
                <w:tab w:val="clear" w:pos="456"/>
                <w:tab w:val="decimal" w:pos="300"/>
              </w:tabs>
              <w:rPr>
                <w:del w:id="6327" w:author="Song, Xuehang" w:date="2026-01-08T02:47:00Z" w16du:dateUtc="2026-01-08T10:47:00Z"/>
              </w:rPr>
            </w:pPr>
            <w:del w:id="6328" w:author="Song, Xuehang" w:date="2026-01-08T02:47:00Z" w16du:dateUtc="2026-01-08T10:47:00Z">
              <w:r w:rsidRPr="006B17A0" w:rsidDel="003559F4">
                <w:delText>5.54</w:delText>
              </w:r>
            </w:del>
          </w:p>
        </w:tc>
        <w:tc>
          <w:tcPr>
            <w:tcW w:w="739" w:type="dxa"/>
          </w:tcPr>
          <w:p w14:paraId="2D7593C0" w14:textId="6AB5089F" w:rsidR="002B7D8C" w:rsidRPr="006B17A0" w:rsidDel="003559F4" w:rsidRDefault="002B7D8C">
            <w:pPr>
              <w:pStyle w:val="TableTextDecimal"/>
              <w:tabs>
                <w:tab w:val="clear" w:pos="456"/>
                <w:tab w:val="decimal" w:pos="300"/>
              </w:tabs>
              <w:rPr>
                <w:del w:id="6329" w:author="Song, Xuehang" w:date="2026-01-08T02:47:00Z" w16du:dateUtc="2026-01-08T10:47:00Z"/>
              </w:rPr>
            </w:pPr>
            <w:del w:id="6330" w:author="Song, Xuehang" w:date="2026-01-08T02:47:00Z" w16du:dateUtc="2026-01-08T10:47:00Z">
              <w:r w:rsidRPr="006B17A0" w:rsidDel="003559F4">
                <w:delText>1.19</w:delText>
              </w:r>
            </w:del>
          </w:p>
        </w:tc>
      </w:tr>
      <w:tr w:rsidR="002B7D8C" w:rsidRPr="006B17A0" w:rsidDel="003559F4" w14:paraId="0EBC833C" w14:textId="4F583E68">
        <w:trPr>
          <w:cnfStyle w:val="000000010000" w:firstRow="0" w:lastRow="0" w:firstColumn="0" w:lastColumn="0" w:oddVBand="0" w:evenVBand="0" w:oddHBand="0" w:evenHBand="1" w:firstRowFirstColumn="0" w:firstRowLastColumn="0" w:lastRowFirstColumn="0" w:lastRowLastColumn="0"/>
          <w:trHeight w:val="20"/>
          <w:del w:id="6331" w:author="Song, Xuehang" w:date="2026-01-08T02:47:00Z"/>
        </w:trPr>
        <w:tc>
          <w:tcPr>
            <w:tcW w:w="3126" w:type="dxa"/>
          </w:tcPr>
          <w:p w14:paraId="512CB21D" w14:textId="7A212EDA" w:rsidR="002B7D8C" w:rsidRPr="006B17A0" w:rsidDel="003559F4" w:rsidRDefault="002B7D8C">
            <w:pPr>
              <w:pStyle w:val="TableText"/>
              <w:rPr>
                <w:del w:id="6332" w:author="Song, Xuehang" w:date="2026-01-08T02:47:00Z" w16du:dateUtc="2026-01-08T10:47:00Z"/>
              </w:rPr>
            </w:pPr>
            <w:del w:id="6333" w:author="Song, Xuehang" w:date="2026-01-08T02:47:00Z" w16du:dateUtc="2026-01-08T10:47:00Z">
              <w:r w:rsidRPr="006B17A0" w:rsidDel="003559F4">
                <w:delText>Sodium pyrophosphate</w:delText>
              </w:r>
            </w:del>
          </w:p>
        </w:tc>
        <w:tc>
          <w:tcPr>
            <w:tcW w:w="1016" w:type="dxa"/>
          </w:tcPr>
          <w:p w14:paraId="3AB9F34E" w14:textId="734703C5" w:rsidR="002B7D8C" w:rsidRPr="006B17A0" w:rsidDel="003559F4" w:rsidRDefault="002B7D8C">
            <w:pPr>
              <w:pStyle w:val="TableTextDecimal"/>
              <w:rPr>
                <w:del w:id="6334" w:author="Song, Xuehang" w:date="2026-01-08T02:47:00Z" w16du:dateUtc="2026-01-08T10:47:00Z"/>
              </w:rPr>
            </w:pPr>
            <w:del w:id="6335" w:author="Song, Xuehang" w:date="2026-01-08T02:47:00Z" w16du:dateUtc="2026-01-08T10:47:00Z">
              <w:r w:rsidRPr="006B17A0" w:rsidDel="003559F4">
                <w:delText>41.93</w:delText>
              </w:r>
            </w:del>
          </w:p>
        </w:tc>
        <w:tc>
          <w:tcPr>
            <w:tcW w:w="739" w:type="dxa"/>
          </w:tcPr>
          <w:p w14:paraId="0AB7B8FA" w14:textId="748FB7B0" w:rsidR="002B7D8C" w:rsidRPr="006B17A0" w:rsidDel="003559F4" w:rsidRDefault="002B7D8C">
            <w:pPr>
              <w:pStyle w:val="TableTextDecimal"/>
              <w:tabs>
                <w:tab w:val="clear" w:pos="456"/>
                <w:tab w:val="decimal" w:pos="178"/>
              </w:tabs>
              <w:rPr>
                <w:del w:id="6336" w:author="Song, Xuehang" w:date="2026-01-08T02:47:00Z" w16du:dateUtc="2026-01-08T10:47:00Z"/>
              </w:rPr>
            </w:pPr>
            <w:del w:id="6337" w:author="Song, Xuehang" w:date="2026-01-08T02:47:00Z" w16du:dateUtc="2026-01-08T10:47:00Z">
              <w:r w:rsidRPr="006B17A0" w:rsidDel="003559F4">
                <w:delText>1.444</w:delText>
              </w:r>
            </w:del>
          </w:p>
        </w:tc>
        <w:tc>
          <w:tcPr>
            <w:tcW w:w="738" w:type="dxa"/>
          </w:tcPr>
          <w:p w14:paraId="454006CB" w14:textId="79D0D78B" w:rsidR="002B7D8C" w:rsidRPr="006B17A0" w:rsidDel="003559F4" w:rsidRDefault="002B7D8C">
            <w:pPr>
              <w:pStyle w:val="TableTextDecimal"/>
              <w:tabs>
                <w:tab w:val="clear" w:pos="456"/>
                <w:tab w:val="decimal" w:pos="178"/>
              </w:tabs>
              <w:rPr>
                <w:del w:id="6338" w:author="Song, Xuehang" w:date="2026-01-08T02:47:00Z" w16du:dateUtc="2026-01-08T10:47:00Z"/>
              </w:rPr>
            </w:pPr>
            <w:del w:id="6339" w:author="Song, Xuehang" w:date="2026-01-08T02:47:00Z" w16du:dateUtc="2026-01-08T10:47:00Z">
              <w:r w:rsidRPr="006B17A0" w:rsidDel="003559F4">
                <w:delText>0.385</w:delText>
              </w:r>
            </w:del>
          </w:p>
        </w:tc>
        <w:tc>
          <w:tcPr>
            <w:tcW w:w="670" w:type="dxa"/>
          </w:tcPr>
          <w:p w14:paraId="44516786" w14:textId="35533DBE" w:rsidR="002B7D8C" w:rsidRPr="006B17A0" w:rsidDel="003559F4" w:rsidRDefault="002B7D8C">
            <w:pPr>
              <w:pStyle w:val="TableTextDecimal"/>
              <w:tabs>
                <w:tab w:val="clear" w:pos="456"/>
                <w:tab w:val="decimal" w:pos="178"/>
              </w:tabs>
              <w:rPr>
                <w:del w:id="6340" w:author="Song, Xuehang" w:date="2026-01-08T02:47:00Z" w16du:dateUtc="2026-01-08T10:47:00Z"/>
              </w:rPr>
            </w:pPr>
            <w:del w:id="6341" w:author="Song, Xuehang" w:date="2026-01-08T02:47:00Z" w16du:dateUtc="2026-01-08T10:47:00Z">
              <w:r w:rsidRPr="006B17A0" w:rsidDel="003559F4">
                <w:delText>20.33</w:delText>
              </w:r>
            </w:del>
          </w:p>
        </w:tc>
        <w:tc>
          <w:tcPr>
            <w:tcW w:w="808" w:type="dxa"/>
          </w:tcPr>
          <w:p w14:paraId="01FD47FD" w14:textId="6FC0CA77" w:rsidR="002B7D8C" w:rsidRPr="006B17A0" w:rsidDel="003559F4" w:rsidRDefault="002B7D8C">
            <w:pPr>
              <w:pStyle w:val="TableTextDecimal"/>
              <w:tabs>
                <w:tab w:val="clear" w:pos="456"/>
                <w:tab w:val="decimal" w:pos="300"/>
              </w:tabs>
              <w:rPr>
                <w:del w:id="6342" w:author="Song, Xuehang" w:date="2026-01-08T02:47:00Z" w16du:dateUtc="2026-01-08T10:47:00Z"/>
              </w:rPr>
            </w:pPr>
            <w:del w:id="6343" w:author="Song, Xuehang" w:date="2026-01-08T02:47:00Z" w16du:dateUtc="2026-01-08T10:47:00Z">
              <w:r w:rsidRPr="006B17A0" w:rsidDel="003559F4">
                <w:delText>22.18</w:delText>
              </w:r>
            </w:del>
          </w:p>
        </w:tc>
        <w:tc>
          <w:tcPr>
            <w:tcW w:w="739" w:type="dxa"/>
          </w:tcPr>
          <w:p w14:paraId="6CBF7340" w14:textId="4FD76CDF" w:rsidR="002B7D8C" w:rsidRPr="006B17A0" w:rsidDel="003559F4" w:rsidRDefault="002B7D8C">
            <w:pPr>
              <w:pStyle w:val="TableTextDecimal"/>
              <w:tabs>
                <w:tab w:val="clear" w:pos="456"/>
                <w:tab w:val="decimal" w:pos="300"/>
              </w:tabs>
              <w:rPr>
                <w:del w:id="6344" w:author="Song, Xuehang" w:date="2026-01-08T02:47:00Z" w16du:dateUtc="2026-01-08T10:47:00Z"/>
              </w:rPr>
            </w:pPr>
            <w:del w:id="6345" w:author="Song, Xuehang" w:date="2026-01-08T02:47:00Z" w16du:dateUtc="2026-01-08T10:47:00Z">
              <w:r w:rsidRPr="006B17A0" w:rsidDel="003559F4">
                <w:delText>15.90</w:delText>
              </w:r>
            </w:del>
          </w:p>
        </w:tc>
        <w:tc>
          <w:tcPr>
            <w:tcW w:w="738" w:type="dxa"/>
          </w:tcPr>
          <w:p w14:paraId="07B53CE4" w14:textId="26D1A9EE" w:rsidR="002B7D8C" w:rsidRPr="006B17A0" w:rsidDel="003559F4" w:rsidRDefault="002B7D8C">
            <w:pPr>
              <w:pStyle w:val="TableTextDecimal"/>
              <w:tabs>
                <w:tab w:val="clear" w:pos="456"/>
                <w:tab w:val="decimal" w:pos="300"/>
              </w:tabs>
              <w:rPr>
                <w:del w:id="6346" w:author="Song, Xuehang" w:date="2026-01-08T02:47:00Z" w16du:dateUtc="2026-01-08T10:47:00Z"/>
              </w:rPr>
            </w:pPr>
            <w:del w:id="6347" w:author="Song, Xuehang" w:date="2026-01-08T02:47:00Z" w16du:dateUtc="2026-01-08T10:47:00Z">
              <w:r w:rsidRPr="006B17A0" w:rsidDel="003559F4">
                <w:delText>7.61</w:delText>
              </w:r>
            </w:del>
          </w:p>
        </w:tc>
        <w:tc>
          <w:tcPr>
            <w:tcW w:w="739" w:type="dxa"/>
          </w:tcPr>
          <w:p w14:paraId="4EEDAAC1" w14:textId="09C46B62" w:rsidR="002B7D8C" w:rsidRPr="006B17A0" w:rsidDel="003559F4" w:rsidRDefault="002B7D8C">
            <w:pPr>
              <w:pStyle w:val="TableTextDecimal"/>
              <w:tabs>
                <w:tab w:val="clear" w:pos="456"/>
                <w:tab w:val="decimal" w:pos="300"/>
              </w:tabs>
              <w:rPr>
                <w:del w:id="6348" w:author="Song, Xuehang" w:date="2026-01-08T02:47:00Z" w16du:dateUtc="2026-01-08T10:47:00Z"/>
              </w:rPr>
            </w:pPr>
            <w:del w:id="6349" w:author="Song, Xuehang" w:date="2026-01-08T02:47:00Z" w16du:dateUtc="2026-01-08T10:47:00Z">
              <w:r w:rsidRPr="006B17A0" w:rsidDel="003559F4">
                <w:delText>1.76</w:delText>
              </w:r>
            </w:del>
          </w:p>
        </w:tc>
      </w:tr>
      <w:tr w:rsidR="002B7D8C" w:rsidRPr="006B17A0" w:rsidDel="003559F4" w14:paraId="72601C5F" w14:textId="1679773E">
        <w:trPr>
          <w:cnfStyle w:val="000000100000" w:firstRow="0" w:lastRow="0" w:firstColumn="0" w:lastColumn="0" w:oddVBand="0" w:evenVBand="0" w:oddHBand="1" w:evenHBand="0" w:firstRowFirstColumn="0" w:firstRowLastColumn="0" w:lastRowFirstColumn="0" w:lastRowLastColumn="0"/>
          <w:trHeight w:val="20"/>
          <w:del w:id="6350" w:author="Song, Xuehang" w:date="2026-01-08T02:47:00Z"/>
        </w:trPr>
        <w:tc>
          <w:tcPr>
            <w:tcW w:w="3126" w:type="dxa"/>
          </w:tcPr>
          <w:p w14:paraId="71035575" w14:textId="605AEDEF" w:rsidR="002B7D8C" w:rsidRPr="006B17A0" w:rsidDel="003559F4" w:rsidRDefault="002B7D8C">
            <w:pPr>
              <w:pStyle w:val="TableText"/>
              <w:rPr>
                <w:del w:id="6351" w:author="Song, Xuehang" w:date="2026-01-08T02:47:00Z" w16du:dateUtc="2026-01-08T10:47:00Z"/>
              </w:rPr>
            </w:pPr>
            <w:del w:id="6352" w:author="Song, Xuehang" w:date="2026-01-08T02:47:00Z" w16du:dateUtc="2026-01-08T10:47:00Z">
              <w:r w:rsidRPr="006B17A0" w:rsidDel="003559F4">
                <w:delText>Sodium tripolyphosphate</w:delText>
              </w:r>
            </w:del>
          </w:p>
        </w:tc>
        <w:tc>
          <w:tcPr>
            <w:tcW w:w="1016" w:type="dxa"/>
          </w:tcPr>
          <w:p w14:paraId="27F26058" w14:textId="51AF13F2" w:rsidR="002B7D8C" w:rsidRPr="006B17A0" w:rsidDel="003559F4" w:rsidRDefault="002B7D8C">
            <w:pPr>
              <w:pStyle w:val="TableTextDecimal"/>
              <w:rPr>
                <w:del w:id="6353" w:author="Song, Xuehang" w:date="2026-01-08T02:47:00Z" w16du:dateUtc="2026-01-08T10:47:00Z"/>
              </w:rPr>
            </w:pPr>
            <w:del w:id="6354" w:author="Song, Xuehang" w:date="2026-01-08T02:47:00Z" w16du:dateUtc="2026-01-08T10:47:00Z">
              <w:r w:rsidRPr="006B17A0" w:rsidDel="003559F4">
                <w:delText>40.80</w:delText>
              </w:r>
            </w:del>
          </w:p>
        </w:tc>
        <w:tc>
          <w:tcPr>
            <w:tcW w:w="739" w:type="dxa"/>
          </w:tcPr>
          <w:p w14:paraId="1866C6BE" w14:textId="568CF4A1" w:rsidR="002B7D8C" w:rsidRPr="006B17A0" w:rsidDel="003559F4" w:rsidRDefault="002B7D8C">
            <w:pPr>
              <w:pStyle w:val="TableTextDecimal"/>
              <w:tabs>
                <w:tab w:val="clear" w:pos="456"/>
                <w:tab w:val="decimal" w:pos="178"/>
              </w:tabs>
              <w:rPr>
                <w:del w:id="6355" w:author="Song, Xuehang" w:date="2026-01-08T02:47:00Z" w16du:dateUtc="2026-01-08T10:47:00Z"/>
              </w:rPr>
            </w:pPr>
            <w:del w:id="6356" w:author="Song, Xuehang" w:date="2026-01-08T02:47:00Z" w16du:dateUtc="2026-01-08T10:47:00Z">
              <w:r w:rsidRPr="006B17A0" w:rsidDel="003559F4">
                <w:delText>1.460</w:delText>
              </w:r>
            </w:del>
          </w:p>
        </w:tc>
        <w:tc>
          <w:tcPr>
            <w:tcW w:w="738" w:type="dxa"/>
          </w:tcPr>
          <w:p w14:paraId="39E33865" w14:textId="077936EA" w:rsidR="002B7D8C" w:rsidRPr="006B17A0" w:rsidDel="003559F4" w:rsidRDefault="002B7D8C">
            <w:pPr>
              <w:pStyle w:val="TableTextDecimal"/>
              <w:tabs>
                <w:tab w:val="clear" w:pos="456"/>
                <w:tab w:val="decimal" w:pos="178"/>
              </w:tabs>
              <w:rPr>
                <w:del w:id="6357" w:author="Song, Xuehang" w:date="2026-01-08T02:47:00Z" w16du:dateUtc="2026-01-08T10:47:00Z"/>
              </w:rPr>
            </w:pPr>
            <w:del w:id="6358" w:author="Song, Xuehang" w:date="2026-01-08T02:47:00Z" w16du:dateUtc="2026-01-08T10:47:00Z">
              <w:r w:rsidRPr="006B17A0" w:rsidDel="003559F4">
                <w:delText>0.392</w:delText>
              </w:r>
            </w:del>
          </w:p>
        </w:tc>
        <w:tc>
          <w:tcPr>
            <w:tcW w:w="670" w:type="dxa"/>
          </w:tcPr>
          <w:p w14:paraId="5CF75E92" w14:textId="35A1177B" w:rsidR="002B7D8C" w:rsidRPr="006B17A0" w:rsidDel="003559F4" w:rsidRDefault="002B7D8C">
            <w:pPr>
              <w:pStyle w:val="TableTextDecimal"/>
              <w:tabs>
                <w:tab w:val="clear" w:pos="456"/>
                <w:tab w:val="decimal" w:pos="178"/>
              </w:tabs>
              <w:rPr>
                <w:del w:id="6359" w:author="Song, Xuehang" w:date="2026-01-08T02:47:00Z" w16du:dateUtc="2026-01-08T10:47:00Z"/>
              </w:rPr>
            </w:pPr>
            <w:del w:id="6360" w:author="Song, Xuehang" w:date="2026-01-08T02:47:00Z" w16du:dateUtc="2026-01-08T10:47:00Z">
              <w:r w:rsidRPr="006B17A0" w:rsidDel="003559F4">
                <w:delText>21.27</w:delText>
              </w:r>
            </w:del>
          </w:p>
        </w:tc>
        <w:tc>
          <w:tcPr>
            <w:tcW w:w="808" w:type="dxa"/>
          </w:tcPr>
          <w:p w14:paraId="18F3E5C0" w14:textId="4C08E456" w:rsidR="002B7D8C" w:rsidRPr="006B17A0" w:rsidDel="003559F4" w:rsidRDefault="002B7D8C">
            <w:pPr>
              <w:pStyle w:val="TableTextDecimal"/>
              <w:tabs>
                <w:tab w:val="clear" w:pos="456"/>
                <w:tab w:val="decimal" w:pos="300"/>
              </w:tabs>
              <w:rPr>
                <w:del w:id="6361" w:author="Song, Xuehang" w:date="2026-01-08T02:47:00Z" w16du:dateUtc="2026-01-08T10:47:00Z"/>
              </w:rPr>
            </w:pPr>
            <w:del w:id="6362" w:author="Song, Xuehang" w:date="2026-01-08T02:47:00Z" w16du:dateUtc="2026-01-08T10:47:00Z">
              <w:r w:rsidRPr="006B17A0" w:rsidDel="003559F4">
                <w:delText>21.22</w:delText>
              </w:r>
            </w:del>
          </w:p>
        </w:tc>
        <w:tc>
          <w:tcPr>
            <w:tcW w:w="739" w:type="dxa"/>
          </w:tcPr>
          <w:p w14:paraId="5FC1C101" w14:textId="23903FE8" w:rsidR="002B7D8C" w:rsidRPr="006B17A0" w:rsidDel="003559F4" w:rsidRDefault="002B7D8C">
            <w:pPr>
              <w:pStyle w:val="TableTextDecimal"/>
              <w:tabs>
                <w:tab w:val="clear" w:pos="456"/>
                <w:tab w:val="decimal" w:pos="300"/>
              </w:tabs>
              <w:rPr>
                <w:del w:id="6363" w:author="Song, Xuehang" w:date="2026-01-08T02:47:00Z" w16du:dateUtc="2026-01-08T10:47:00Z"/>
              </w:rPr>
            </w:pPr>
            <w:del w:id="6364" w:author="Song, Xuehang" w:date="2026-01-08T02:47:00Z" w16du:dateUtc="2026-01-08T10:47:00Z">
              <w:r w:rsidRPr="006B17A0" w:rsidDel="003559F4">
                <w:delText>14.70</w:delText>
              </w:r>
            </w:del>
          </w:p>
        </w:tc>
        <w:tc>
          <w:tcPr>
            <w:tcW w:w="738" w:type="dxa"/>
          </w:tcPr>
          <w:p w14:paraId="27161D6E" w14:textId="7690EB36" w:rsidR="002B7D8C" w:rsidRPr="006B17A0" w:rsidDel="003559F4" w:rsidRDefault="002B7D8C">
            <w:pPr>
              <w:pStyle w:val="TableTextDecimal"/>
              <w:tabs>
                <w:tab w:val="clear" w:pos="456"/>
                <w:tab w:val="decimal" w:pos="300"/>
              </w:tabs>
              <w:rPr>
                <w:del w:id="6365" w:author="Song, Xuehang" w:date="2026-01-08T02:47:00Z" w16du:dateUtc="2026-01-08T10:47:00Z"/>
              </w:rPr>
            </w:pPr>
            <w:del w:id="6366" w:author="Song, Xuehang" w:date="2026-01-08T02:47:00Z" w16du:dateUtc="2026-01-08T10:47:00Z">
              <w:r w:rsidRPr="006B17A0" w:rsidDel="003559F4">
                <w:delText>5.17</w:delText>
              </w:r>
            </w:del>
          </w:p>
        </w:tc>
        <w:tc>
          <w:tcPr>
            <w:tcW w:w="739" w:type="dxa"/>
          </w:tcPr>
          <w:p w14:paraId="1673C52D" w14:textId="79AA5485" w:rsidR="002B7D8C" w:rsidRPr="006B17A0" w:rsidDel="003559F4" w:rsidRDefault="002B7D8C">
            <w:pPr>
              <w:pStyle w:val="TableTextDecimal"/>
              <w:tabs>
                <w:tab w:val="clear" w:pos="456"/>
                <w:tab w:val="decimal" w:pos="300"/>
              </w:tabs>
              <w:rPr>
                <w:del w:id="6367" w:author="Song, Xuehang" w:date="2026-01-08T02:47:00Z" w16du:dateUtc="2026-01-08T10:47:00Z"/>
              </w:rPr>
            </w:pPr>
            <w:del w:id="6368" w:author="Song, Xuehang" w:date="2026-01-08T02:47:00Z" w16du:dateUtc="2026-01-08T10:47:00Z">
              <w:r w:rsidRPr="006B17A0" w:rsidDel="003559F4">
                <w:delText>1.12</w:delText>
              </w:r>
            </w:del>
          </w:p>
        </w:tc>
      </w:tr>
      <w:tr w:rsidR="002B7D8C" w:rsidRPr="006B17A0" w:rsidDel="003559F4" w14:paraId="0C6DB591" w14:textId="6582357D">
        <w:trPr>
          <w:cnfStyle w:val="000000010000" w:firstRow="0" w:lastRow="0" w:firstColumn="0" w:lastColumn="0" w:oddVBand="0" w:evenVBand="0" w:oddHBand="0" w:evenHBand="1" w:firstRowFirstColumn="0" w:firstRowLastColumn="0" w:lastRowFirstColumn="0" w:lastRowLastColumn="0"/>
          <w:trHeight w:val="20"/>
          <w:del w:id="6369" w:author="Song, Xuehang" w:date="2026-01-08T02:47:00Z"/>
        </w:trPr>
        <w:tc>
          <w:tcPr>
            <w:tcW w:w="3126" w:type="dxa"/>
          </w:tcPr>
          <w:p w14:paraId="6C2D5E39" w14:textId="52507727" w:rsidR="002B7D8C" w:rsidRPr="006B17A0" w:rsidDel="003559F4" w:rsidRDefault="002B7D8C">
            <w:pPr>
              <w:pStyle w:val="TableText"/>
              <w:rPr>
                <w:del w:id="6370" w:author="Song, Xuehang" w:date="2026-01-08T02:47:00Z" w16du:dateUtc="2026-01-08T10:47:00Z"/>
              </w:rPr>
            </w:pPr>
            <w:del w:id="6371" w:author="Song, Xuehang" w:date="2026-01-08T02:47:00Z" w16du:dateUtc="2026-01-08T10:47:00Z">
              <w:r w:rsidRPr="006B17A0" w:rsidDel="003559F4">
                <w:delText>Calcium</w:delText>
              </w:r>
            </w:del>
          </w:p>
        </w:tc>
        <w:tc>
          <w:tcPr>
            <w:tcW w:w="1016" w:type="dxa"/>
          </w:tcPr>
          <w:p w14:paraId="23849856" w14:textId="09DBF0F0" w:rsidR="002B7D8C" w:rsidRPr="006B17A0" w:rsidDel="003559F4" w:rsidRDefault="002B7D8C">
            <w:pPr>
              <w:pStyle w:val="TableTextDecimal"/>
              <w:rPr>
                <w:del w:id="6372" w:author="Song, Xuehang" w:date="2026-01-08T02:47:00Z" w16du:dateUtc="2026-01-08T10:47:00Z"/>
              </w:rPr>
            </w:pPr>
            <w:del w:id="6373" w:author="Song, Xuehang" w:date="2026-01-08T02:47:00Z" w16du:dateUtc="2026-01-08T10:47:00Z">
              <w:r w:rsidRPr="006B17A0" w:rsidDel="003559F4">
                <w:delText>31.41</w:delText>
              </w:r>
            </w:del>
          </w:p>
        </w:tc>
        <w:tc>
          <w:tcPr>
            <w:tcW w:w="739" w:type="dxa"/>
          </w:tcPr>
          <w:p w14:paraId="30D4D6D0" w14:textId="60BC16C7" w:rsidR="002B7D8C" w:rsidRPr="006B17A0" w:rsidDel="003559F4" w:rsidRDefault="002B7D8C">
            <w:pPr>
              <w:pStyle w:val="TableTextDecimal"/>
              <w:tabs>
                <w:tab w:val="clear" w:pos="456"/>
                <w:tab w:val="decimal" w:pos="178"/>
              </w:tabs>
              <w:rPr>
                <w:del w:id="6374" w:author="Song, Xuehang" w:date="2026-01-08T02:47:00Z" w16du:dateUtc="2026-01-08T10:47:00Z"/>
              </w:rPr>
            </w:pPr>
            <w:del w:id="6375" w:author="Song, Xuehang" w:date="2026-01-08T02:47:00Z" w16du:dateUtc="2026-01-08T10:47:00Z">
              <w:r w:rsidRPr="006B17A0" w:rsidDel="003559F4">
                <w:delText>1.478</w:delText>
              </w:r>
            </w:del>
          </w:p>
        </w:tc>
        <w:tc>
          <w:tcPr>
            <w:tcW w:w="738" w:type="dxa"/>
          </w:tcPr>
          <w:p w14:paraId="7041AC8C" w14:textId="0944E92F" w:rsidR="002B7D8C" w:rsidRPr="006B17A0" w:rsidDel="003559F4" w:rsidRDefault="002B7D8C">
            <w:pPr>
              <w:pStyle w:val="TableTextDecimal"/>
              <w:tabs>
                <w:tab w:val="clear" w:pos="456"/>
                <w:tab w:val="decimal" w:pos="178"/>
              </w:tabs>
              <w:rPr>
                <w:del w:id="6376" w:author="Song, Xuehang" w:date="2026-01-08T02:47:00Z" w16du:dateUtc="2026-01-08T10:47:00Z"/>
              </w:rPr>
            </w:pPr>
            <w:del w:id="6377" w:author="Song, Xuehang" w:date="2026-01-08T02:47:00Z" w16du:dateUtc="2026-01-08T10:47:00Z">
              <w:r w:rsidRPr="006B17A0" w:rsidDel="003559F4">
                <w:delText>0.386</w:delText>
              </w:r>
            </w:del>
          </w:p>
        </w:tc>
        <w:tc>
          <w:tcPr>
            <w:tcW w:w="670" w:type="dxa"/>
          </w:tcPr>
          <w:p w14:paraId="22855F89" w14:textId="5B7A02B9" w:rsidR="002B7D8C" w:rsidRPr="006B17A0" w:rsidDel="003559F4" w:rsidRDefault="002B7D8C">
            <w:pPr>
              <w:pStyle w:val="TableTextDecimal"/>
              <w:tabs>
                <w:tab w:val="clear" w:pos="456"/>
                <w:tab w:val="decimal" w:pos="178"/>
              </w:tabs>
              <w:rPr>
                <w:del w:id="6378" w:author="Song, Xuehang" w:date="2026-01-08T02:47:00Z" w16du:dateUtc="2026-01-08T10:47:00Z"/>
              </w:rPr>
            </w:pPr>
            <w:del w:id="6379" w:author="Song, Xuehang" w:date="2026-01-08T02:47:00Z" w16du:dateUtc="2026-01-08T10:47:00Z">
              <w:r w:rsidRPr="006B17A0" w:rsidDel="003559F4">
                <w:delText>20.89</w:delText>
              </w:r>
            </w:del>
          </w:p>
        </w:tc>
        <w:tc>
          <w:tcPr>
            <w:tcW w:w="808" w:type="dxa"/>
          </w:tcPr>
          <w:p w14:paraId="71AEDB2A" w14:textId="666A2E6C" w:rsidR="002B7D8C" w:rsidRPr="006B17A0" w:rsidDel="003559F4" w:rsidRDefault="002B7D8C">
            <w:pPr>
              <w:pStyle w:val="TableTextDecimal"/>
              <w:tabs>
                <w:tab w:val="clear" w:pos="456"/>
                <w:tab w:val="decimal" w:pos="300"/>
              </w:tabs>
              <w:rPr>
                <w:del w:id="6380" w:author="Song, Xuehang" w:date="2026-01-08T02:47:00Z" w16du:dateUtc="2026-01-08T10:47:00Z"/>
              </w:rPr>
            </w:pPr>
            <w:del w:id="6381" w:author="Song, Xuehang" w:date="2026-01-08T02:47:00Z" w16du:dateUtc="2026-01-08T10:47:00Z">
              <w:r w:rsidRPr="006B17A0" w:rsidDel="003559F4">
                <w:delText>16.57</w:delText>
              </w:r>
            </w:del>
          </w:p>
        </w:tc>
        <w:tc>
          <w:tcPr>
            <w:tcW w:w="739" w:type="dxa"/>
          </w:tcPr>
          <w:p w14:paraId="5C1AD6A3" w14:textId="64C17C80" w:rsidR="002B7D8C" w:rsidRPr="006B17A0" w:rsidDel="003559F4" w:rsidRDefault="002B7D8C">
            <w:pPr>
              <w:pStyle w:val="TableTextDecimal"/>
              <w:tabs>
                <w:tab w:val="clear" w:pos="456"/>
                <w:tab w:val="decimal" w:pos="300"/>
              </w:tabs>
              <w:rPr>
                <w:del w:id="6382" w:author="Song, Xuehang" w:date="2026-01-08T02:47:00Z" w16du:dateUtc="2026-01-08T10:47:00Z"/>
              </w:rPr>
            </w:pPr>
            <w:del w:id="6383" w:author="Song, Xuehang" w:date="2026-01-08T02:47:00Z" w16du:dateUtc="2026-01-08T10:47:00Z">
              <w:r w:rsidRPr="006B17A0" w:rsidDel="003559F4">
                <w:delText>11.95</w:delText>
              </w:r>
            </w:del>
          </w:p>
        </w:tc>
        <w:tc>
          <w:tcPr>
            <w:tcW w:w="738" w:type="dxa"/>
          </w:tcPr>
          <w:p w14:paraId="0CA91923" w14:textId="340929BD" w:rsidR="002B7D8C" w:rsidRPr="006B17A0" w:rsidDel="003559F4" w:rsidRDefault="002B7D8C">
            <w:pPr>
              <w:pStyle w:val="TableTextDecimal"/>
              <w:tabs>
                <w:tab w:val="clear" w:pos="456"/>
                <w:tab w:val="decimal" w:pos="300"/>
              </w:tabs>
              <w:rPr>
                <w:del w:id="6384" w:author="Song, Xuehang" w:date="2026-01-08T02:47:00Z" w16du:dateUtc="2026-01-08T10:47:00Z"/>
              </w:rPr>
            </w:pPr>
            <w:del w:id="6385" w:author="Song, Xuehang" w:date="2026-01-08T02:47:00Z" w16du:dateUtc="2026-01-08T10:47:00Z">
              <w:r w:rsidRPr="006B17A0" w:rsidDel="003559F4">
                <w:delText>14.14</w:delText>
              </w:r>
            </w:del>
          </w:p>
        </w:tc>
        <w:tc>
          <w:tcPr>
            <w:tcW w:w="739" w:type="dxa"/>
          </w:tcPr>
          <w:p w14:paraId="4E361919" w14:textId="484A4D3F" w:rsidR="002B7D8C" w:rsidRPr="006B17A0" w:rsidDel="003559F4" w:rsidRDefault="002B7D8C">
            <w:pPr>
              <w:pStyle w:val="TableTextDecimal"/>
              <w:tabs>
                <w:tab w:val="clear" w:pos="456"/>
                <w:tab w:val="decimal" w:pos="300"/>
              </w:tabs>
              <w:rPr>
                <w:del w:id="6386" w:author="Song, Xuehang" w:date="2026-01-08T02:47:00Z" w16du:dateUtc="2026-01-08T10:47:00Z"/>
              </w:rPr>
            </w:pPr>
            <w:del w:id="6387" w:author="Song, Xuehang" w:date="2026-01-08T02:47:00Z" w16du:dateUtc="2026-01-08T10:47:00Z">
              <w:r w:rsidRPr="006B17A0" w:rsidDel="003559F4">
                <w:delText>3.44</w:delText>
              </w:r>
            </w:del>
          </w:p>
        </w:tc>
      </w:tr>
      <w:tr w:rsidR="002B7D8C" w:rsidRPr="006B17A0" w:rsidDel="003559F4" w14:paraId="7E1DF5E3" w14:textId="7A91321C">
        <w:trPr>
          <w:cnfStyle w:val="010000000000" w:firstRow="0" w:lastRow="1" w:firstColumn="0" w:lastColumn="0" w:oddVBand="0" w:evenVBand="0" w:oddHBand="0" w:evenHBand="0" w:firstRowFirstColumn="0" w:firstRowLastColumn="0" w:lastRowFirstColumn="0" w:lastRowLastColumn="0"/>
          <w:trHeight w:val="20"/>
          <w:del w:id="6388" w:author="Song, Xuehang" w:date="2026-01-08T02:47:00Z"/>
        </w:trPr>
        <w:tc>
          <w:tcPr>
            <w:tcW w:w="9313" w:type="dxa"/>
            <w:gridSpan w:val="9"/>
          </w:tcPr>
          <w:p w14:paraId="67DB3B36" w14:textId="5D993DE9" w:rsidR="002B7D8C" w:rsidRPr="006B17A0" w:rsidDel="003559F4" w:rsidRDefault="002B7D8C">
            <w:pPr>
              <w:pStyle w:val="TableTextFootnote"/>
              <w:rPr>
                <w:del w:id="6389" w:author="Song, Xuehang" w:date="2026-01-08T02:47:00Z" w16du:dateUtc="2026-01-08T10:47:00Z"/>
              </w:rPr>
            </w:pPr>
            <w:del w:id="6390" w:author="Song, Xuehang" w:date="2026-01-08T02:47:00Z" w16du:dateUtc="2026-01-08T10:47:00Z">
              <w:r w:rsidRPr="006B17A0" w:rsidDel="003559F4">
                <w:delText>(a)</w:delText>
              </w:r>
              <w:r w:rsidRPr="006B17A0" w:rsidDel="003559F4">
                <w:rPr>
                  <w:i/>
                </w:rPr>
                <w:tab/>
                <w:delText>F</w:delText>
              </w:r>
              <w:r w:rsidRPr="006B17A0" w:rsidDel="003559F4">
                <w:rPr>
                  <w:iCs/>
                </w:rPr>
                <w:delText xml:space="preserve"> = flow rate; </w:delText>
              </w:r>
              <w:r w:rsidRPr="006B17A0" w:rsidDel="003559F4">
                <w:rPr>
                  <w:rFonts w:ascii="Symbol" w:eastAsia="Symbol" w:hAnsi="Symbol" w:cs="Symbol"/>
                  <w:i/>
                </w:rPr>
                <w:sym w:font="Symbol" w:char="F072"/>
              </w:r>
              <w:r w:rsidRPr="006B17A0" w:rsidDel="003559F4">
                <w:rPr>
                  <w:i/>
                  <w:vertAlign w:val="subscript"/>
                </w:rPr>
                <w:delText>b</w:delText>
              </w:r>
              <w:r w:rsidRPr="006B17A0" w:rsidDel="003559F4">
                <w:rPr>
                  <w:iCs/>
                </w:rPr>
                <w:delText xml:space="preserve"> = bulk density; </w:delText>
              </w:r>
              <w:r w:rsidRPr="006B17A0" w:rsidDel="003559F4">
                <w:rPr>
                  <w:rFonts w:ascii="Symbol" w:eastAsia="Symbol" w:hAnsi="Symbol" w:cs="Symbol"/>
                  <w:i/>
                </w:rPr>
                <w:sym w:font="Symbol" w:char="F071"/>
              </w:r>
              <w:r w:rsidRPr="006B17A0" w:rsidDel="003559F4">
                <w:delText xml:space="preserve"> = average volumetric water content (standard deviation); </w:delText>
              </w:r>
              <w:r w:rsidRPr="006B17A0" w:rsidDel="003559F4">
                <w:rPr>
                  <w:i/>
                  <w:iCs/>
                </w:rPr>
                <w:delText>V</w:delText>
              </w:r>
              <w:r w:rsidRPr="006B17A0" w:rsidDel="003559F4">
                <w:rPr>
                  <w:i/>
                  <w:iCs/>
                  <w:vertAlign w:val="subscript"/>
                </w:rPr>
                <w:delText>w</w:delText>
              </w:r>
              <w:r w:rsidRPr="006B17A0" w:rsidDel="003559F4">
                <w:delText xml:space="preserve"> = average pore volume; </w:delText>
              </w:r>
              <w:r w:rsidRPr="006B17A0" w:rsidDel="003559F4">
                <w:rPr>
                  <w:i/>
                  <w:iCs/>
                </w:rPr>
                <w:delText>v</w:delText>
              </w:r>
              <w:r w:rsidRPr="006B17A0" w:rsidDel="003559F4">
                <w:delText xml:space="preserve"> = average pore water velocity; </w:delText>
              </w:r>
              <w:r w:rsidRPr="006B17A0" w:rsidDel="003559F4">
                <w:rPr>
                  <w:i/>
                  <w:iCs/>
                </w:rPr>
                <w:delText>t</w:delText>
              </w:r>
              <w:r w:rsidRPr="006B17A0" w:rsidDel="003559F4">
                <w:rPr>
                  <w:i/>
                  <w:iCs/>
                  <w:vertAlign w:val="subscript"/>
                </w:rPr>
                <w:delText>o</w:delText>
              </w:r>
              <w:r w:rsidRPr="006B17A0" w:rsidDel="003559F4">
                <w:delText xml:space="preserve"> = step input; </w:delText>
              </w:r>
              <w:r w:rsidRPr="006B17A0" w:rsidDel="003559F4">
                <w:rPr>
                  <w:i/>
                  <w:iCs/>
                </w:rPr>
                <w:delText>R</w:delText>
              </w:r>
              <w:r w:rsidRPr="006B17A0" w:rsidDel="003559F4">
                <w:delText xml:space="preserve"> = retardation factor; </w:delText>
              </w:r>
              <w:r w:rsidRPr="006B17A0" w:rsidDel="003559F4">
                <w:rPr>
                  <w:i/>
                  <w:iCs/>
                </w:rPr>
                <w:delText>K</w:delText>
              </w:r>
              <w:r w:rsidRPr="006B17A0" w:rsidDel="003559F4">
                <w:rPr>
                  <w:vertAlign w:val="subscript"/>
                </w:rPr>
                <w:delText>d</w:delText>
              </w:r>
              <w:r w:rsidRPr="006B17A0" w:rsidDel="003559F4">
                <w:delText xml:space="preserve"> = sediment water distribution coefficient based on </w:delText>
              </w:r>
              <w:r w:rsidRPr="006B17A0" w:rsidDel="003559F4">
                <w:rPr>
                  <w:i/>
                  <w:iCs/>
                </w:rPr>
                <w:delText>R</w:delText>
              </w:r>
              <w:r w:rsidRPr="006B17A0" w:rsidDel="003559F4">
                <w:delText>.</w:delText>
              </w:r>
            </w:del>
          </w:p>
          <w:p w14:paraId="607B8804" w14:textId="36447033" w:rsidR="002B7D8C" w:rsidRPr="006B17A0" w:rsidDel="003559F4" w:rsidRDefault="002B7D8C">
            <w:pPr>
              <w:pStyle w:val="TableTextFootnote"/>
              <w:rPr>
                <w:del w:id="6391" w:author="Song, Xuehang" w:date="2026-01-08T02:47:00Z" w16du:dateUtc="2026-01-08T10:47:00Z"/>
              </w:rPr>
            </w:pPr>
            <w:del w:id="6392" w:author="Song, Xuehang" w:date="2026-01-08T02:47:00Z" w16du:dateUtc="2026-01-08T10:47:00Z">
              <w:r w:rsidRPr="006B17A0" w:rsidDel="003559F4">
                <w:delText>(b)</w:delText>
              </w:r>
              <w:r w:rsidRPr="006B17A0" w:rsidDel="003559F4">
                <w:tab/>
                <w:delText>Columns appeared saturated and had reached a stable water content.</w:delText>
              </w:r>
            </w:del>
          </w:p>
        </w:tc>
      </w:tr>
    </w:tbl>
    <w:p w14:paraId="237BC76D" w14:textId="2E978092" w:rsidR="002B7D8C" w:rsidDel="00A673DD" w:rsidRDefault="002B7D8C" w:rsidP="00882393">
      <w:pPr>
        <w:rPr>
          <w:del w:id="6393" w:author="Song, Xuehang" w:date="2026-01-08T04:07:00Z" w16du:dateUtc="2026-01-08T12:07:00Z"/>
        </w:rPr>
      </w:pPr>
    </w:p>
    <w:p w14:paraId="3964ADCC" w14:textId="052C311B" w:rsidR="002B7D8C" w:rsidDel="00A673DD" w:rsidRDefault="002B7D8C" w:rsidP="00882393">
      <w:pPr>
        <w:rPr>
          <w:del w:id="6394" w:author="Song, Xuehang" w:date="2026-01-08T04:07:00Z" w16du:dateUtc="2026-01-08T12:07:00Z"/>
        </w:rPr>
      </w:pPr>
    </w:p>
    <w:p w14:paraId="5BF527D5" w14:textId="0B647C4A" w:rsidR="002B7D8C" w:rsidDel="00A673DD" w:rsidRDefault="002B7D8C" w:rsidP="00882393">
      <w:pPr>
        <w:rPr>
          <w:ins w:id="6395" w:author="Cao, Ross" w:date="2025-10-23T09:19:00Z" w16du:dateUtc="2025-10-23T16:19:00Z"/>
          <w:del w:id="6396" w:author="Song, Xuehang" w:date="2026-01-08T04:07:00Z" w16du:dateUtc="2026-01-08T12:07:00Z"/>
        </w:rPr>
      </w:pPr>
    </w:p>
    <w:p w14:paraId="442506C6" w14:textId="6E725186" w:rsidR="0061459A" w:rsidRDefault="009E7771">
      <w:pPr>
        <w:pStyle w:val="Heading1"/>
        <w:rPr>
          <w:ins w:id="6397" w:author="Cao, Ross" w:date="2025-10-23T09:19:00Z" w16du:dateUtc="2025-10-23T16:19:00Z"/>
          <w:del w:id="6398" w:author="Song, Xuehang" w:date="2026-01-08T04:09:00Z" w16du:dateUtc="2026-01-08T12:09:00Z"/>
        </w:rPr>
        <w:pPrChange w:id="6399" w:author="Song, Xuehang" w:date="2026-01-08T08:05:00Z" w16du:dateUtc="2026-01-08T16:05:00Z">
          <w:pPr/>
        </w:pPrChange>
      </w:pPr>
      <w:bookmarkStart w:id="6400" w:name="_Toc220485927"/>
      <w:bookmarkStart w:id="6401" w:name="_Toc220495443"/>
      <w:ins w:id="6402" w:author="Cao, Ross" w:date="2025-10-23T09:29:00Z" w16du:dateUtc="2025-10-23T16:29:00Z">
        <w:del w:id="6403" w:author="Song, Xuehang" w:date="2026-01-08T04:09:00Z" w16du:dateUtc="2026-01-08T12:09:00Z">
          <w:r>
            <w:delText>References</w:delText>
          </w:r>
        </w:del>
      </w:ins>
      <w:bookmarkEnd w:id="6400"/>
      <w:bookmarkEnd w:id="6401"/>
    </w:p>
    <w:p w14:paraId="371ACA9C" w14:textId="62999B32" w:rsidR="007332DF" w:rsidRPr="00F34AEA" w:rsidRDefault="0061459A">
      <w:pPr>
        <w:pStyle w:val="Heading1"/>
        <w:rPr>
          <w:del w:id="6404" w:author="Song, Xuehang" w:date="2026-01-08T04:09:00Z" w16du:dateUtc="2026-01-08T12:09:00Z"/>
        </w:rPr>
        <w:pPrChange w:id="6405" w:author="Song, Xuehang" w:date="2026-01-08T08:05:00Z" w16du:dateUtc="2026-01-08T16:05:00Z">
          <w:pPr>
            <w:pStyle w:val="EndNoteBibliography"/>
          </w:pPr>
        </w:pPrChange>
      </w:pPr>
      <w:ins w:id="6406" w:author="Cao, Ross" w:date="2025-10-23T09:19:00Z" w16du:dateUtc="2025-10-23T16:19:00Z">
        <w:del w:id="6407" w:author="Song, Xuehang" w:date="2026-01-08T04:09:00Z" w16du:dateUtc="2026-01-08T12:09:00Z">
          <w:r>
            <w:rPr>
              <w:rFonts w:ascii="Aptos" w:eastAsiaTheme="minorHAnsi" w:hAnsi="Aptos"/>
            </w:rPr>
            <w:fldChar w:fldCharType="begin"/>
          </w:r>
        </w:del>
        <w:r>
          <w:rPr>
            <w:lang w:eastAsia="zh-CN"/>
          </w:rPr>
          <w:instrText xml:space="preserve"> ADDIN EN.REFLIST </w:instrText>
        </w:r>
        <w:del w:id="6408" w:author="Song, Xuehang" w:date="2026-01-08T04:09:00Z" w16du:dateUtc="2026-01-08T12:09:00Z">
          <w:r>
            <w:rPr>
              <w:rFonts w:ascii="Aptos" w:eastAsiaTheme="minorHAnsi" w:hAnsi="Aptos"/>
            </w:rPr>
            <w:fldChar w:fldCharType="separate"/>
          </w:r>
        </w:del>
      </w:ins>
      <w:bookmarkStart w:id="6409" w:name="_Toc220495444"/>
      <w:bookmarkStart w:id="6410" w:name="_Toc220485928"/>
      <w:del w:id="6411" w:author="Song, Xuehang" w:date="2026-01-08T04:09:00Z" w16du:dateUtc="2026-01-08T12:09:00Z">
        <w:r w:rsidR="007332DF" w:rsidRPr="00F34AEA">
          <w:delText>Anshuman, A., Eldho, T.I., 2023. A parallel workflow framework using encoder-decoder LSTMs for uncertainty quantification in contaminant source identification in groundwater. Journal of Hydrology 619, 129296.</w:delText>
        </w:r>
        <w:bookmarkEnd w:id="6409"/>
        <w:bookmarkEnd w:id="6410"/>
      </w:del>
    </w:p>
    <w:p w14:paraId="0910CAD6" w14:textId="71283964" w:rsidR="0061459A" w:rsidRPr="00F34AEA" w:rsidRDefault="0061459A">
      <w:pPr>
        <w:pStyle w:val="Heading1"/>
        <w:rPr>
          <w:del w:id="6412" w:author="Song, Xuehang" w:date="2026-01-08T04:09:00Z" w16du:dateUtc="2026-01-08T12:09:00Z"/>
        </w:rPr>
        <w:pPrChange w:id="6413" w:author="Song, Xuehang" w:date="2026-01-08T08:05:00Z" w16du:dateUtc="2026-01-08T16:05:00Z">
          <w:pPr>
            <w:pStyle w:val="EndNoteBibliography"/>
          </w:pPr>
        </w:pPrChange>
      </w:pPr>
      <w:bookmarkStart w:id="6414" w:name="_Toc220485929"/>
      <w:bookmarkStart w:id="6415" w:name="_Toc220495445"/>
      <w:del w:id="6416" w:author="Song, Xuehang" w:date="2026-01-08T04:09:00Z" w16du:dateUtc="2026-01-08T12:09:00Z">
        <w:r w:rsidRPr="00F34AEA">
          <w:delText>Arshadi, M., De Paolis Kaluza, M.C., Miller, E.L., Abriola, L.M., 2020. Subsurface source zone characterization and uncertainty quantification using discriminative random fields. Water Resources Research 56, e2019WR026481.</w:delText>
        </w:r>
        <w:bookmarkEnd w:id="6414"/>
        <w:bookmarkEnd w:id="6415"/>
      </w:del>
    </w:p>
    <w:p w14:paraId="3D1E575A" w14:textId="29E827FD" w:rsidR="007332DF" w:rsidRPr="00F34AEA" w:rsidRDefault="007332DF">
      <w:pPr>
        <w:pStyle w:val="Heading1"/>
        <w:rPr>
          <w:del w:id="6417" w:author="Song, Xuehang" w:date="2026-01-08T04:09:00Z" w16du:dateUtc="2026-01-08T12:09:00Z"/>
        </w:rPr>
        <w:pPrChange w:id="6418" w:author="Song, Xuehang" w:date="2026-01-08T08:05:00Z" w16du:dateUtc="2026-01-08T16:05:00Z">
          <w:pPr>
            <w:pStyle w:val="EndNoteBibliography"/>
          </w:pPr>
        </w:pPrChange>
      </w:pPr>
      <w:bookmarkStart w:id="6419" w:name="_Toc220485930"/>
      <w:bookmarkStart w:id="6420" w:name="_Toc220495446"/>
      <w:del w:id="6421" w:author="Song, Xuehang" w:date="2026-01-08T04:09:00Z" w16du:dateUtc="2026-01-08T12:09:00Z">
        <w:r w:rsidRPr="00F34AEA">
          <w:delText>Asher, M.J., Croke, B.F., Jakeman, A.J., Peeters, L.J., 2015. A review of surrogate models and their application to groundwater modeling. Water Resources Research 51, 5957-5973.</w:delText>
        </w:r>
        <w:bookmarkEnd w:id="6419"/>
        <w:bookmarkEnd w:id="6420"/>
      </w:del>
    </w:p>
    <w:p w14:paraId="27DA4E13" w14:textId="2DAA2948" w:rsidR="007332DF" w:rsidRPr="007332DF" w:rsidRDefault="007332DF">
      <w:pPr>
        <w:pStyle w:val="Heading1"/>
        <w:rPr>
          <w:del w:id="6422" w:author="Song, Xuehang" w:date="2026-01-08T04:09:00Z" w16du:dateUtc="2026-01-08T12:09:00Z"/>
        </w:rPr>
        <w:pPrChange w:id="6423" w:author="Song, Xuehang" w:date="2026-01-08T08:05:00Z" w16du:dateUtc="2026-01-08T16:05:00Z">
          <w:pPr>
            <w:pStyle w:val="EndNoteBibliography"/>
          </w:pPr>
        </w:pPrChange>
      </w:pPr>
      <w:bookmarkStart w:id="6424" w:name="_Toc220485931"/>
      <w:bookmarkStart w:id="6425" w:name="_Toc220495447"/>
      <w:del w:id="6426" w:author="Song, Xuehang" w:date="2026-01-08T04:09:00Z" w16du:dateUtc="2026-01-08T12:09:00Z">
        <w:r w:rsidRPr="00F34AEA">
          <w:delText>Bear, J., Cheng, A.H.-D., 2010. Modeling groundwater flow and contaminant transpo</w:delText>
        </w:r>
        <w:r w:rsidRPr="007332DF">
          <w:delText>rt. Springer.</w:delText>
        </w:r>
        <w:bookmarkEnd w:id="6424"/>
        <w:bookmarkEnd w:id="6425"/>
      </w:del>
    </w:p>
    <w:p w14:paraId="3F2EFBDA" w14:textId="06B7F1DD" w:rsidR="007332DF" w:rsidRPr="007332DF" w:rsidRDefault="007332DF">
      <w:pPr>
        <w:pStyle w:val="Heading1"/>
        <w:rPr>
          <w:del w:id="6427" w:author="Song, Xuehang" w:date="2026-01-08T04:09:00Z" w16du:dateUtc="2026-01-08T12:09:00Z"/>
        </w:rPr>
        <w:pPrChange w:id="6428" w:author="Song, Xuehang" w:date="2026-01-08T08:05:00Z" w16du:dateUtc="2026-01-08T16:05:00Z">
          <w:pPr>
            <w:pStyle w:val="EndNoteBibliography"/>
          </w:pPr>
        </w:pPrChange>
      </w:pPr>
      <w:bookmarkStart w:id="6429" w:name="_Toc220485932"/>
      <w:bookmarkStart w:id="6430" w:name="_Toc220495448"/>
      <w:del w:id="6431" w:author="Song, Xuehang" w:date="2026-01-08T04:09:00Z" w16du:dateUtc="2026-01-08T12:09:00Z">
        <w:r w:rsidRPr="007332DF">
          <w:delText>Chen, Y., Liu, G., Huang, X., Chen, K., Hou, J., Zhou, J., 2021. Development of a surrogate method of groundwater modeling using gated recurrent unit to improve the efficiency of parameter auto-calibration and global sensitivity analysis. Journal of Hydrology 598, 125726.</w:delText>
        </w:r>
        <w:bookmarkEnd w:id="6429"/>
        <w:bookmarkEnd w:id="6430"/>
      </w:del>
    </w:p>
    <w:p w14:paraId="6879BA62" w14:textId="2BCC1DE4" w:rsidR="0061459A" w:rsidRPr="004600AB" w:rsidRDefault="0061459A">
      <w:pPr>
        <w:pStyle w:val="Heading1"/>
        <w:rPr>
          <w:del w:id="6432" w:author="Song, Xuehang" w:date="2026-01-08T04:09:00Z" w16du:dateUtc="2026-01-08T12:09:00Z"/>
        </w:rPr>
        <w:pPrChange w:id="6433" w:author="Song, Xuehang" w:date="2026-01-08T08:05:00Z" w16du:dateUtc="2026-01-08T16:05:00Z">
          <w:pPr>
            <w:pStyle w:val="EndNoteBibliography"/>
          </w:pPr>
        </w:pPrChange>
      </w:pPr>
      <w:bookmarkStart w:id="6434" w:name="_Toc220485933"/>
      <w:bookmarkStart w:id="6435" w:name="_Toc220495449"/>
      <w:del w:id="6436" w:author="Song, Xuehang" w:date="2026-01-08T04:09:00Z" w16du:dateUtc="2026-01-08T12:09:00Z">
        <w:r w:rsidRPr="004600AB">
          <w:delText>Chen, Y., Liu, G., Huang, X., Meng, Y., 2022. Groundwater Remediation Design Underpinned By Coupling Evolution Algorithm With Deep Belief Network Surrogate. Water Resources Management 36, 2223-2239.</w:delText>
        </w:r>
        <w:bookmarkEnd w:id="6434"/>
        <w:bookmarkEnd w:id="6435"/>
      </w:del>
    </w:p>
    <w:p w14:paraId="6B93A3D1" w14:textId="2ABB8A9C" w:rsidR="007332DF" w:rsidRPr="007332DF" w:rsidRDefault="007332DF">
      <w:pPr>
        <w:pStyle w:val="Heading1"/>
        <w:rPr>
          <w:del w:id="6437" w:author="Song, Xuehang" w:date="2026-01-08T04:09:00Z" w16du:dateUtc="2026-01-08T12:09:00Z"/>
        </w:rPr>
        <w:pPrChange w:id="6438" w:author="Song, Xuehang" w:date="2026-01-08T08:05:00Z" w16du:dateUtc="2026-01-08T16:05:00Z">
          <w:pPr>
            <w:pStyle w:val="EndNoteBibliography"/>
          </w:pPr>
        </w:pPrChange>
      </w:pPr>
      <w:bookmarkStart w:id="6439" w:name="_Toc220485934"/>
      <w:bookmarkStart w:id="6440" w:name="_Toc220495450"/>
      <w:del w:id="6441" w:author="Song, Xuehang" w:date="2026-01-08T04:09:00Z" w16du:dateUtc="2026-01-08T12:09:00Z">
        <w:r w:rsidRPr="007332DF">
          <w:delText>Doherty, J., 2004. PEST model-independent parameter estimation user manual. Watermark Numerical Computing, Brisbane, Australia 3338, 3349.</w:delText>
        </w:r>
        <w:bookmarkEnd w:id="6439"/>
        <w:bookmarkEnd w:id="6440"/>
      </w:del>
    </w:p>
    <w:p w14:paraId="212F2D99" w14:textId="4CA8860F" w:rsidR="0061459A" w:rsidRPr="004600AB" w:rsidRDefault="0061459A">
      <w:pPr>
        <w:pStyle w:val="Heading1"/>
        <w:rPr>
          <w:del w:id="6442" w:author="Song, Xuehang" w:date="2026-01-08T04:09:00Z" w16du:dateUtc="2026-01-08T12:09:00Z"/>
        </w:rPr>
        <w:pPrChange w:id="6443" w:author="Song, Xuehang" w:date="2026-01-08T08:05:00Z" w16du:dateUtc="2026-01-08T16:05:00Z">
          <w:pPr>
            <w:pStyle w:val="EndNoteBibliography"/>
          </w:pPr>
        </w:pPrChange>
      </w:pPr>
      <w:bookmarkStart w:id="6444" w:name="_Toc220485935"/>
      <w:bookmarkStart w:id="6445" w:name="_Toc220495451"/>
      <w:del w:id="6446" w:author="Song, Xuehang" w:date="2026-01-08T04:09:00Z" w16du:dateUtc="2026-01-08T12:09:00Z">
        <w:r w:rsidRPr="004600AB">
          <w:delText>Du, J., Shi, X., Mo, S., Kang, X., Wu, J., 2022. Deep learning based optimization under uncertainty for surfactant-enhanced DNAPL remediation in highly heterogeneous aquifers. Journal of Hydrology 608, 127639.</w:delText>
        </w:r>
        <w:bookmarkEnd w:id="6444"/>
        <w:bookmarkEnd w:id="6445"/>
      </w:del>
    </w:p>
    <w:p w14:paraId="6FEA0964" w14:textId="43CB2512" w:rsidR="007332DF" w:rsidRPr="007332DF" w:rsidRDefault="007332DF">
      <w:pPr>
        <w:pStyle w:val="Heading1"/>
        <w:rPr>
          <w:del w:id="6447" w:author="Song, Xuehang" w:date="2026-01-08T04:09:00Z" w16du:dateUtc="2026-01-08T12:09:00Z"/>
        </w:rPr>
        <w:pPrChange w:id="6448" w:author="Song, Xuehang" w:date="2026-01-08T08:05:00Z" w16du:dateUtc="2026-01-08T16:05:00Z">
          <w:pPr>
            <w:pStyle w:val="EndNoteBibliography"/>
          </w:pPr>
        </w:pPrChange>
      </w:pPr>
      <w:bookmarkStart w:id="6449" w:name="_Toc220485936"/>
      <w:bookmarkStart w:id="6450" w:name="_Toc220495452"/>
      <w:del w:id="6451" w:author="Song, Xuehang" w:date="2026-01-08T04:09:00Z" w16du:dateUtc="2026-01-08T12:09:00Z">
        <w:r w:rsidRPr="007332DF">
          <w:delText>Evensen, G., 2009. Data assimilation: the ensemble Kalman filter. Springer.</w:delText>
        </w:r>
        <w:bookmarkEnd w:id="6449"/>
        <w:bookmarkEnd w:id="6450"/>
      </w:del>
    </w:p>
    <w:p w14:paraId="1CB4FE24" w14:textId="0E20C680" w:rsidR="007332DF" w:rsidRPr="007332DF" w:rsidRDefault="007332DF">
      <w:pPr>
        <w:pStyle w:val="Heading1"/>
        <w:rPr>
          <w:del w:id="6452" w:author="Song, Xuehang" w:date="2026-01-08T04:09:00Z" w16du:dateUtc="2026-01-08T12:09:00Z"/>
        </w:rPr>
        <w:pPrChange w:id="6453" w:author="Song, Xuehang" w:date="2026-01-08T08:05:00Z" w16du:dateUtc="2026-01-08T16:05:00Z">
          <w:pPr>
            <w:pStyle w:val="EndNoteBibliography"/>
          </w:pPr>
        </w:pPrChange>
      </w:pPr>
      <w:bookmarkStart w:id="6454" w:name="_Toc220485937"/>
      <w:bookmarkStart w:id="6455" w:name="_Toc220495453"/>
      <w:del w:id="6456" w:author="Song, Xuehang" w:date="2026-01-08T04:09:00Z" w16du:dateUtc="2026-01-08T12:09:00Z">
        <w:r w:rsidRPr="007332DF">
          <w:delText>Fienen, M.N., Doherty, J., Hunt, R., Reeves, H., 2010. Using prediction uncertainty analysis to design hydrologic monitoring networks: Example applications from the Great Lakes water availability pilot project, Scientific Investigations Report.</w:delText>
        </w:r>
        <w:bookmarkEnd w:id="6454"/>
        <w:bookmarkEnd w:id="6455"/>
      </w:del>
    </w:p>
    <w:p w14:paraId="4EF41C15" w14:textId="35DFB271" w:rsidR="007332DF" w:rsidRPr="007332DF" w:rsidRDefault="007332DF">
      <w:pPr>
        <w:pStyle w:val="Heading1"/>
        <w:rPr>
          <w:del w:id="6457" w:author="Song, Xuehang" w:date="2026-01-08T04:09:00Z" w16du:dateUtc="2026-01-08T12:09:00Z"/>
        </w:rPr>
        <w:pPrChange w:id="6458" w:author="Song, Xuehang" w:date="2026-01-08T08:05:00Z" w16du:dateUtc="2026-01-08T16:05:00Z">
          <w:pPr>
            <w:pStyle w:val="EndNoteBibliography"/>
          </w:pPr>
        </w:pPrChange>
      </w:pPr>
      <w:bookmarkStart w:id="6459" w:name="_Toc220485938"/>
      <w:bookmarkStart w:id="6460" w:name="_Toc220495454"/>
      <w:del w:id="6461" w:author="Song, Xuehang" w:date="2026-01-08T04:09:00Z" w16du:dateUtc="2026-01-08T12:09:00Z">
        <w:r w:rsidRPr="007332DF">
          <w:delText>Graham, G.H., Chen, Y., 2020. Bayesian inversion of generative models for geologic storage of carbon dioxide. arXiv preprint arXiv:2001.04829.</w:delText>
        </w:r>
        <w:bookmarkEnd w:id="6459"/>
        <w:bookmarkEnd w:id="6460"/>
      </w:del>
    </w:p>
    <w:p w14:paraId="57B776FE" w14:textId="1EAF89AE" w:rsidR="007332DF" w:rsidRPr="007332DF" w:rsidRDefault="007332DF">
      <w:pPr>
        <w:pStyle w:val="Heading1"/>
        <w:rPr>
          <w:del w:id="6462" w:author="Song, Xuehang" w:date="2026-01-08T04:09:00Z" w16du:dateUtc="2026-01-08T12:09:00Z"/>
        </w:rPr>
        <w:pPrChange w:id="6463" w:author="Song, Xuehang" w:date="2026-01-08T08:05:00Z" w16du:dateUtc="2026-01-08T16:05:00Z">
          <w:pPr>
            <w:pStyle w:val="EndNoteBibliography"/>
          </w:pPr>
        </w:pPrChange>
      </w:pPr>
      <w:bookmarkStart w:id="6464" w:name="_Toc220485939"/>
      <w:bookmarkStart w:id="6465" w:name="_Toc220495455"/>
      <w:del w:id="6466" w:author="Song, Xuehang" w:date="2026-01-08T04:09:00Z" w16du:dateUtc="2026-01-08T12:09:00Z">
        <w:r w:rsidRPr="007332DF">
          <w:delText>Guo, Z., Ma, R., Zhang, Y., Zheng, C., 2021. Contaminant transport in heterogeneous aquifers: A critical review of mechanisms and numerical methods of non-Fickian dispersion. Science China Earth Sciences 64, 1224-1241.</w:delText>
        </w:r>
        <w:bookmarkEnd w:id="6464"/>
        <w:bookmarkEnd w:id="6465"/>
      </w:del>
    </w:p>
    <w:p w14:paraId="7FCB7C23" w14:textId="21C962E7" w:rsidR="007332DF" w:rsidRPr="007332DF" w:rsidRDefault="007332DF">
      <w:pPr>
        <w:pStyle w:val="Heading1"/>
        <w:rPr>
          <w:del w:id="6467" w:author="Song, Xuehang" w:date="2026-01-08T04:09:00Z" w16du:dateUtc="2026-01-08T12:09:00Z"/>
        </w:rPr>
        <w:pPrChange w:id="6468" w:author="Song, Xuehang" w:date="2026-01-08T08:05:00Z" w16du:dateUtc="2026-01-08T16:05:00Z">
          <w:pPr>
            <w:pStyle w:val="EndNoteBibliography"/>
          </w:pPr>
        </w:pPrChange>
      </w:pPr>
      <w:bookmarkStart w:id="6469" w:name="_Toc220485940"/>
      <w:bookmarkStart w:id="6470" w:name="_Toc220495456"/>
      <w:del w:id="6471" w:author="Song, Xuehang" w:date="2026-01-08T04:09:00Z" w16du:dateUtc="2026-01-08T12:09:00Z">
        <w:r w:rsidRPr="007332DF">
          <w:delText>Hammond, G.E., Lichtner, P.C., Mills, R., 2014. Evaluating the performance of parallel subsurface simulators: An illustrative example with PFLOTRAN. Water resources research 50, 208-228.</w:delText>
        </w:r>
        <w:bookmarkEnd w:id="6469"/>
        <w:bookmarkEnd w:id="6470"/>
      </w:del>
    </w:p>
    <w:p w14:paraId="42624E9F" w14:textId="573FAB88" w:rsidR="007332DF" w:rsidRPr="007332DF" w:rsidRDefault="007332DF">
      <w:pPr>
        <w:pStyle w:val="Heading1"/>
        <w:rPr>
          <w:del w:id="6472" w:author="Song, Xuehang" w:date="2026-01-08T04:09:00Z" w16du:dateUtc="2026-01-08T12:09:00Z"/>
        </w:rPr>
        <w:pPrChange w:id="6473" w:author="Song, Xuehang" w:date="2026-01-08T08:05:00Z" w16du:dateUtc="2026-01-08T16:05:00Z">
          <w:pPr>
            <w:pStyle w:val="EndNoteBibliography"/>
          </w:pPr>
        </w:pPrChange>
      </w:pPr>
      <w:bookmarkStart w:id="6474" w:name="_Toc220485941"/>
      <w:bookmarkStart w:id="6475" w:name="_Toc220495457"/>
      <w:del w:id="6476" w:author="Song, Xuehang" w:date="2026-01-08T04:09:00Z" w16du:dateUtc="2026-01-08T12:09:00Z">
        <w:r w:rsidRPr="007332DF">
          <w:delText>Harbaugh, A.W., 2005. MODFLOW-2005, the US Geological Survey modular ground-water model: the ground-water flow process. US Department of the Interior, US Geological Survey Reston, VA, USA.</w:delText>
        </w:r>
        <w:bookmarkEnd w:id="6474"/>
        <w:bookmarkEnd w:id="6475"/>
      </w:del>
    </w:p>
    <w:p w14:paraId="4E315FA0" w14:textId="0ACA24A1" w:rsidR="007332DF" w:rsidRPr="007332DF" w:rsidRDefault="007332DF">
      <w:pPr>
        <w:pStyle w:val="Heading1"/>
        <w:rPr>
          <w:del w:id="6477" w:author="Song, Xuehang" w:date="2026-01-08T04:09:00Z" w16du:dateUtc="2026-01-08T12:09:00Z"/>
        </w:rPr>
        <w:pPrChange w:id="6478" w:author="Song, Xuehang" w:date="2026-01-08T08:05:00Z" w16du:dateUtc="2026-01-08T16:05:00Z">
          <w:pPr>
            <w:pStyle w:val="EndNoteBibliography"/>
          </w:pPr>
        </w:pPrChange>
      </w:pPr>
      <w:bookmarkStart w:id="6479" w:name="_Toc220485942"/>
      <w:bookmarkStart w:id="6480" w:name="_Toc220495458"/>
      <w:del w:id="6481" w:author="Song, Xuehang" w:date="2026-01-08T04:09:00Z" w16du:dateUtc="2026-01-08T12:09:00Z">
        <w:r w:rsidRPr="007332DF">
          <w:rPr>
            <w:rFonts w:hint="eastAsia"/>
          </w:rPr>
          <w:delText>Hendricks Franssen, H.-J., Kinzelbach, W., 2008. Real</w:delText>
        </w:r>
        <w:r w:rsidRPr="007332DF">
          <w:rPr>
            <w:rFonts w:ascii="Cambria Math" w:hAnsi="Cambria Math" w:cs="Cambria Math"/>
          </w:rPr>
          <w:delText>‐</w:delText>
        </w:r>
        <w:r w:rsidRPr="007332DF">
          <w:rPr>
            <w:rFonts w:hint="eastAsia"/>
          </w:rPr>
          <w:delText xml:space="preserve">time groundwater flow modeling with the ensemble Kalman filter: Joint estimation of states and parameters and the filter inbreeding problem. Water resources research </w:delText>
        </w:r>
        <w:r w:rsidRPr="007332DF">
          <w:delText>44.</w:delText>
        </w:r>
        <w:bookmarkEnd w:id="6479"/>
        <w:bookmarkEnd w:id="6480"/>
      </w:del>
    </w:p>
    <w:p w14:paraId="28E7A69A" w14:textId="03733AC6" w:rsidR="007332DF" w:rsidRPr="007332DF" w:rsidRDefault="007332DF">
      <w:pPr>
        <w:pStyle w:val="Heading1"/>
        <w:rPr>
          <w:del w:id="6482" w:author="Song, Xuehang" w:date="2026-01-08T04:09:00Z" w16du:dateUtc="2026-01-08T12:09:00Z"/>
        </w:rPr>
        <w:pPrChange w:id="6483" w:author="Song, Xuehang" w:date="2026-01-08T08:05:00Z" w16du:dateUtc="2026-01-08T16:05:00Z">
          <w:pPr>
            <w:pStyle w:val="EndNoteBibliography"/>
          </w:pPr>
        </w:pPrChange>
      </w:pPr>
      <w:bookmarkStart w:id="6484" w:name="_Toc220485943"/>
      <w:bookmarkStart w:id="6485" w:name="_Toc220495459"/>
      <w:del w:id="6486" w:author="Song, Xuehang" w:date="2026-01-08T04:09:00Z" w16du:dateUtc="2026-01-08T12:09:00Z">
        <w:r w:rsidRPr="007332DF">
          <w:delText>Hill, M.C., Tiedeman, C.R., 2007. Effective groundwater model calibration: with analysis of data, sensitivities, predictions, and uncertainty. John Wiley &amp; Sons.</w:delText>
        </w:r>
        <w:bookmarkEnd w:id="6484"/>
        <w:bookmarkEnd w:id="6485"/>
      </w:del>
    </w:p>
    <w:p w14:paraId="04B9F8E2" w14:textId="4F55E66E" w:rsidR="007332DF" w:rsidRPr="007332DF" w:rsidRDefault="007332DF">
      <w:pPr>
        <w:pStyle w:val="Heading1"/>
        <w:rPr>
          <w:del w:id="6487" w:author="Song, Xuehang" w:date="2026-01-08T04:09:00Z" w16du:dateUtc="2026-01-08T12:09:00Z"/>
        </w:rPr>
        <w:pPrChange w:id="6488" w:author="Song, Xuehang" w:date="2026-01-08T08:05:00Z" w16du:dateUtc="2026-01-08T16:05:00Z">
          <w:pPr>
            <w:pStyle w:val="EndNoteBibliography"/>
          </w:pPr>
        </w:pPrChange>
      </w:pPr>
      <w:bookmarkStart w:id="6489" w:name="_Toc220485944"/>
      <w:bookmarkStart w:id="6490" w:name="_Toc220495460"/>
      <w:del w:id="6491" w:author="Song, Xuehang" w:date="2026-01-08T04:09:00Z" w16du:dateUtc="2026-01-08T12:09:00Z">
        <w:r w:rsidRPr="007332DF">
          <w:delText>Jiang, S., Liu, C., Dwivedi, D., 2025. GeoFUSE: An Efficient Surrogate Model for Seawater Intrusion Prediction and Uncertainty Reduction. Water Resources Research 61, e2024WR038898.</w:delText>
        </w:r>
        <w:bookmarkEnd w:id="6489"/>
        <w:bookmarkEnd w:id="6490"/>
      </w:del>
    </w:p>
    <w:p w14:paraId="5F23680E" w14:textId="1E3E0652" w:rsidR="007332DF" w:rsidRPr="007332DF" w:rsidRDefault="007332DF">
      <w:pPr>
        <w:pStyle w:val="Heading1"/>
        <w:rPr>
          <w:del w:id="6492" w:author="Song, Xuehang" w:date="2026-01-08T04:09:00Z" w16du:dateUtc="2026-01-08T12:09:00Z"/>
        </w:rPr>
        <w:pPrChange w:id="6493" w:author="Song, Xuehang" w:date="2026-01-08T08:05:00Z" w16du:dateUtc="2026-01-08T16:05:00Z">
          <w:pPr>
            <w:pStyle w:val="EndNoteBibliography"/>
          </w:pPr>
        </w:pPrChange>
      </w:pPr>
      <w:bookmarkStart w:id="6494" w:name="_Toc220485945"/>
      <w:bookmarkStart w:id="6495" w:name="_Toc220495461"/>
      <w:del w:id="6496" w:author="Song, Xuehang" w:date="2026-01-08T04:09:00Z" w16du:dateUtc="2026-01-08T12:09:00Z">
        <w:r w:rsidRPr="007332DF">
          <w:delText>Jiang, Z., Tahmasebi, P., Mao, Z., 2021. Deep residual U-net convolution neural networks with autoregressive strategy for fluid flow predictions in large-scale geosystems. Advances in Water Resources 150, 103878.</w:delText>
        </w:r>
        <w:bookmarkEnd w:id="6494"/>
        <w:bookmarkEnd w:id="6495"/>
      </w:del>
    </w:p>
    <w:p w14:paraId="16416638" w14:textId="2D7D4E7F" w:rsidR="00F34AEA" w:rsidRPr="00F34AEA" w:rsidDel="00BD4096" w:rsidRDefault="00F34AEA">
      <w:pPr>
        <w:pStyle w:val="Heading1"/>
        <w:rPr>
          <w:del w:id="6497" w:author="Song, Xuehang" w:date="2026-01-08T04:09:00Z" w16du:dateUtc="2026-01-08T12:09:00Z"/>
        </w:rPr>
        <w:pPrChange w:id="6498" w:author="Song, Xuehang" w:date="2026-01-08T04:09:00Z" w16du:dateUtc="2026-01-08T12:09:00Z">
          <w:pPr>
            <w:pStyle w:val="EndNoteBibliography"/>
          </w:pPr>
        </w:pPrChange>
      </w:pPr>
      <w:bookmarkStart w:id="6499" w:name="_Toc220485946"/>
      <w:bookmarkStart w:id="6500" w:name="_Toc220495462"/>
      <w:del w:id="6501" w:author="Song, Xuehang" w:date="2026-01-08T04:09:00Z" w16du:dateUtc="2026-01-08T12:09:00Z">
        <w:r w:rsidRPr="00F34AEA" w:rsidDel="00BD4096">
          <w:delText>Johnson, V.M., Rogers, L.L., 2000. Accuracy of Neural Network Approximators in Simulation-Optimization. Journal of Water Resources Planning and Management 126, 48-56.</w:delText>
        </w:r>
        <w:bookmarkEnd w:id="6499"/>
        <w:bookmarkEnd w:id="6500"/>
      </w:del>
    </w:p>
    <w:p w14:paraId="37A43165" w14:textId="1925F189" w:rsidR="007332DF" w:rsidRPr="007332DF" w:rsidRDefault="007332DF">
      <w:pPr>
        <w:pStyle w:val="Heading1"/>
        <w:rPr>
          <w:del w:id="6502" w:author="Song, Xuehang" w:date="2026-01-08T04:09:00Z" w16du:dateUtc="2026-01-08T12:09:00Z"/>
        </w:rPr>
        <w:pPrChange w:id="6503" w:author="Song, Xuehang" w:date="2026-01-08T08:05:00Z" w16du:dateUtc="2026-01-08T16:05:00Z">
          <w:pPr>
            <w:pStyle w:val="EndNoteBibliography"/>
          </w:pPr>
        </w:pPrChange>
      </w:pPr>
      <w:bookmarkStart w:id="6504" w:name="_Toc220485947"/>
      <w:bookmarkStart w:id="6505" w:name="_Toc220495463"/>
      <w:del w:id="6506" w:author="Song, Xuehang" w:date="2026-01-08T04:09:00Z" w16du:dateUtc="2026-01-08T12:09:00Z">
        <w:r w:rsidRPr="007332DF">
          <w:delText>Ko, N.-Y., Lee, K.-K., Hyun, Y., 2005. Optimal groundwater remediation design of a pump and treat system considering clean-up time. Geosciences Journal 9, 23-31.</w:delText>
        </w:r>
        <w:bookmarkEnd w:id="6504"/>
        <w:bookmarkEnd w:id="6505"/>
      </w:del>
    </w:p>
    <w:p w14:paraId="7B74B0A0" w14:textId="76F51B4C" w:rsidR="00F34AEA" w:rsidRPr="00F34AEA" w:rsidDel="00BD4096" w:rsidRDefault="00F34AEA">
      <w:pPr>
        <w:pStyle w:val="Heading1"/>
        <w:rPr>
          <w:del w:id="6507" w:author="Song, Xuehang" w:date="2026-01-08T04:09:00Z" w16du:dateUtc="2026-01-08T12:09:00Z"/>
        </w:rPr>
        <w:pPrChange w:id="6508" w:author="Song, Xuehang" w:date="2026-01-08T04:09:00Z" w16du:dateUtc="2026-01-08T12:09:00Z">
          <w:pPr>
            <w:pStyle w:val="EndNoteBibliography"/>
          </w:pPr>
        </w:pPrChange>
      </w:pPr>
      <w:bookmarkStart w:id="6509" w:name="_Toc220485948"/>
      <w:bookmarkStart w:id="6510" w:name="_Toc220495464"/>
      <w:del w:id="6511" w:author="Song, Xuehang" w:date="2026-01-08T04:09:00Z" w16du:dateUtc="2026-01-08T12:09:00Z">
        <w:r w:rsidRPr="00F34AEA" w:rsidDel="00BD4096">
          <w:delText>Kontos, Y.N., Kassandros, T., Perifanos, K., Karampasis, M., Katsifarakis, K.L., Karatzas, K., 2022. Machine learning for groundwater pollution source identification and monitoring network optimization. Neural Computing and Applications 34, 19515-19545.</w:delText>
        </w:r>
        <w:bookmarkEnd w:id="6509"/>
        <w:bookmarkEnd w:id="6510"/>
      </w:del>
    </w:p>
    <w:p w14:paraId="17F7E75D" w14:textId="0E2754D6" w:rsidR="00F34AEA" w:rsidRPr="00F34AEA" w:rsidDel="00BD4096" w:rsidRDefault="00F34AEA">
      <w:pPr>
        <w:pStyle w:val="Heading1"/>
        <w:rPr>
          <w:del w:id="6512" w:author="Song, Xuehang" w:date="2026-01-08T04:09:00Z" w16du:dateUtc="2026-01-08T12:09:00Z"/>
        </w:rPr>
        <w:pPrChange w:id="6513" w:author="Song, Xuehang" w:date="2026-01-08T04:09:00Z" w16du:dateUtc="2026-01-08T12:09:00Z">
          <w:pPr>
            <w:pStyle w:val="EndNoteBibliography"/>
          </w:pPr>
        </w:pPrChange>
      </w:pPr>
      <w:bookmarkStart w:id="6514" w:name="_Toc220485949"/>
      <w:bookmarkStart w:id="6515" w:name="_Toc220495465"/>
      <w:del w:id="6516" w:author="Song, Xuehang" w:date="2026-01-08T04:09:00Z" w16du:dateUtc="2026-01-08T12:09:00Z">
        <w:r w:rsidRPr="00F34AEA" w:rsidDel="00BD4096">
          <w:delText>Kovachki, N., Li, Z., Liu, B., Azizzadenesheli, K., Bhattacharya, K., Stuart, A., Anandkumar, A., 2023. Neural operator: Learning maps between function spaces with applications to pdes. Journal of Machine Learning Research 24, 1-97.</w:delText>
        </w:r>
        <w:bookmarkEnd w:id="6514"/>
        <w:bookmarkEnd w:id="6515"/>
      </w:del>
    </w:p>
    <w:p w14:paraId="636FAF74" w14:textId="7161DC2D" w:rsidR="00F34AEA" w:rsidRPr="00F34AEA" w:rsidDel="00BD4096" w:rsidRDefault="00F34AEA">
      <w:pPr>
        <w:pStyle w:val="Heading1"/>
        <w:rPr>
          <w:del w:id="6517" w:author="Song, Xuehang" w:date="2026-01-08T04:09:00Z" w16du:dateUtc="2026-01-08T12:09:00Z"/>
        </w:rPr>
        <w:pPrChange w:id="6518" w:author="Song, Xuehang" w:date="2026-01-08T04:09:00Z" w16du:dateUtc="2026-01-08T12:09:00Z">
          <w:pPr>
            <w:pStyle w:val="EndNoteBibliography"/>
          </w:pPr>
        </w:pPrChange>
      </w:pPr>
      <w:bookmarkStart w:id="6519" w:name="_Toc220485950"/>
      <w:bookmarkStart w:id="6520" w:name="_Toc220495466"/>
      <w:del w:id="6521" w:author="Song, Xuehang" w:date="2026-01-08T04:09:00Z" w16du:dateUtc="2026-01-08T12:09:00Z">
        <w:r w:rsidRPr="00F34AEA" w:rsidDel="00BD4096">
          <w:delText>Laloy, E., Hérault, R., Jacques, D., Linde, N., 2018. Training-Image Based Geostatistical Inversion Using a Spatial Generative Adversarial Neural Network. Water Resources Research 54, 381-406.</w:delText>
        </w:r>
        <w:bookmarkEnd w:id="6519"/>
        <w:bookmarkEnd w:id="6520"/>
      </w:del>
    </w:p>
    <w:p w14:paraId="0C1ACA9B" w14:textId="488197DE" w:rsidR="007332DF" w:rsidRPr="007332DF" w:rsidRDefault="007332DF">
      <w:pPr>
        <w:pStyle w:val="Heading1"/>
        <w:rPr>
          <w:del w:id="6522" w:author="Song, Xuehang" w:date="2026-01-08T04:09:00Z" w16du:dateUtc="2026-01-08T12:09:00Z"/>
        </w:rPr>
        <w:pPrChange w:id="6523" w:author="Song, Xuehang" w:date="2026-01-08T08:05:00Z" w16du:dateUtc="2026-01-08T16:05:00Z">
          <w:pPr>
            <w:pStyle w:val="EndNoteBibliography"/>
          </w:pPr>
        </w:pPrChange>
      </w:pPr>
      <w:bookmarkStart w:id="6524" w:name="_Toc220485951"/>
      <w:bookmarkStart w:id="6525" w:name="_Toc220495467"/>
      <w:del w:id="6526" w:author="Song, Xuehang" w:date="2026-01-08T04:09:00Z" w16du:dateUtc="2026-01-08T12:09:00Z">
        <w:r w:rsidRPr="007332DF">
          <w:delText>Lauzon, D., 2024. A U-Net architecture as a surrogate model combined with a geostatistical spectral algorithm for transient groundwater flow inverse problems. Advances in Water Resources 189, 104726.</w:delText>
        </w:r>
        <w:bookmarkEnd w:id="6524"/>
        <w:bookmarkEnd w:id="6525"/>
      </w:del>
    </w:p>
    <w:p w14:paraId="39790E99" w14:textId="193283B1" w:rsidR="007332DF" w:rsidRPr="007332DF" w:rsidRDefault="007332DF">
      <w:pPr>
        <w:pStyle w:val="Heading1"/>
        <w:rPr>
          <w:del w:id="6527" w:author="Song, Xuehang" w:date="2026-01-08T04:09:00Z" w16du:dateUtc="2026-01-08T12:09:00Z"/>
        </w:rPr>
        <w:pPrChange w:id="6528" w:author="Song, Xuehang" w:date="2026-01-08T08:05:00Z" w16du:dateUtc="2026-01-08T16:05:00Z">
          <w:pPr>
            <w:pStyle w:val="EndNoteBibliography"/>
          </w:pPr>
        </w:pPrChange>
      </w:pPr>
      <w:bookmarkStart w:id="6529" w:name="_Toc220485952"/>
      <w:bookmarkStart w:id="6530" w:name="_Toc220495468"/>
      <w:del w:id="6531" w:author="Song, Xuehang" w:date="2026-01-08T04:09:00Z" w16du:dateUtc="2026-01-08T12:09:00Z">
        <w:r w:rsidRPr="007332DF">
          <w:delText>Li, X., Peng, C., Zhao, Y., Xia, X., 2025. A Hybrid DSCNN-GRU Based Surrogate Model for Transient Groundwater Flow Prediction. Applied Sciences 15, 4576.</w:delText>
        </w:r>
        <w:bookmarkEnd w:id="6529"/>
        <w:bookmarkEnd w:id="6530"/>
      </w:del>
    </w:p>
    <w:p w14:paraId="3D0D0CAA" w14:textId="1F8762B2" w:rsidR="007332DF" w:rsidRPr="007332DF" w:rsidRDefault="007332DF">
      <w:pPr>
        <w:pStyle w:val="Heading1"/>
        <w:rPr>
          <w:del w:id="6532" w:author="Song, Xuehang" w:date="2026-01-08T04:09:00Z" w16du:dateUtc="2026-01-08T12:09:00Z"/>
        </w:rPr>
        <w:pPrChange w:id="6533" w:author="Song, Xuehang" w:date="2026-01-08T08:05:00Z" w16du:dateUtc="2026-01-08T16:05:00Z">
          <w:pPr>
            <w:pStyle w:val="EndNoteBibliography"/>
          </w:pPr>
        </w:pPrChange>
      </w:pPr>
      <w:bookmarkStart w:id="6534" w:name="_Toc220485953"/>
      <w:bookmarkStart w:id="6535" w:name="_Toc220495469"/>
      <w:del w:id="6536" w:author="Song, Xuehang" w:date="2026-01-08T04:09:00Z" w16du:dateUtc="2026-01-08T12:09:00Z">
        <w:r w:rsidRPr="007332DF">
          <w:delText>Li, Z., Kovachki, N., Azizzadenesheli, K., Liu, B., Bhattacharya, K., Stuart, A., Anandkumar, A., 2020. Fourier neural operator for parametric partial differential equations. arXiv preprint arXiv:2010.08895.</w:delText>
        </w:r>
        <w:bookmarkEnd w:id="6534"/>
        <w:bookmarkEnd w:id="6535"/>
      </w:del>
    </w:p>
    <w:p w14:paraId="294B1564" w14:textId="239F24BE" w:rsidR="00F34AEA" w:rsidRPr="00F34AEA" w:rsidDel="00BD4096" w:rsidRDefault="00F34AEA">
      <w:pPr>
        <w:pStyle w:val="Heading1"/>
        <w:rPr>
          <w:del w:id="6537" w:author="Song, Xuehang" w:date="2026-01-08T04:09:00Z" w16du:dateUtc="2026-01-08T12:09:00Z"/>
        </w:rPr>
        <w:pPrChange w:id="6538" w:author="Song, Xuehang" w:date="2026-01-08T04:09:00Z" w16du:dateUtc="2026-01-08T12:09:00Z">
          <w:pPr>
            <w:pStyle w:val="EndNoteBibliography"/>
          </w:pPr>
        </w:pPrChange>
      </w:pPr>
      <w:bookmarkStart w:id="6539" w:name="_Toc220485954"/>
      <w:bookmarkStart w:id="6540" w:name="_Toc220495470"/>
      <w:del w:id="6541" w:author="Song, Xuehang" w:date="2026-01-08T04:09:00Z" w16du:dateUtc="2026-01-08T12:09:00Z">
        <w:r w:rsidRPr="00F34AEA" w:rsidDel="00BD4096">
          <w:delText>Liu, Q., Gui, D., Zhang, L., Niu, J., Dai, H., Wei, G., Hu, B.X., 2022. Simulation of regional groundwater levels in arid regions using interpretable machine learning models. Science of The Total Environment 831, 154902.</w:delText>
        </w:r>
        <w:bookmarkEnd w:id="6539"/>
        <w:bookmarkEnd w:id="6540"/>
      </w:del>
    </w:p>
    <w:p w14:paraId="3E4D0D8A" w14:textId="6AECF496" w:rsidR="00F34AEA" w:rsidRPr="00F34AEA" w:rsidDel="00BD4096" w:rsidRDefault="00F34AEA">
      <w:pPr>
        <w:pStyle w:val="Heading1"/>
        <w:rPr>
          <w:del w:id="6542" w:author="Song, Xuehang" w:date="2026-01-08T04:09:00Z" w16du:dateUtc="2026-01-08T12:09:00Z"/>
        </w:rPr>
        <w:pPrChange w:id="6543" w:author="Song, Xuehang" w:date="2026-01-08T04:09:00Z" w16du:dateUtc="2026-01-08T12:09:00Z">
          <w:pPr>
            <w:pStyle w:val="EndNoteBibliography"/>
          </w:pPr>
        </w:pPrChange>
      </w:pPr>
      <w:bookmarkStart w:id="6544" w:name="_Toc220485955"/>
      <w:bookmarkStart w:id="6545" w:name="_Toc220495471"/>
      <w:del w:id="6546" w:author="Song, Xuehang" w:date="2026-01-08T04:09:00Z" w16du:dateUtc="2026-01-08T12:09:00Z">
        <w:r w:rsidRPr="00F34AEA" w:rsidDel="00BD4096">
          <w:delText>Lu, L., Meng, X., Cai, S., Mao, Z., Goswami, S., Zhang, Z., Karniadakis, G.E., 2022. A comprehensive and fair comparison of two neural operators (with practical extensions) based on FAIR data. Computer Methods in Applied Mechanics and Engineering 393, 114778.</w:delText>
        </w:r>
        <w:bookmarkEnd w:id="6544"/>
        <w:bookmarkEnd w:id="6545"/>
      </w:del>
    </w:p>
    <w:p w14:paraId="6DE4A042" w14:textId="2A1D1295" w:rsidR="00F34AEA" w:rsidRPr="00F34AEA" w:rsidDel="00BD4096" w:rsidRDefault="00F34AEA">
      <w:pPr>
        <w:pStyle w:val="Heading1"/>
        <w:rPr>
          <w:del w:id="6547" w:author="Song, Xuehang" w:date="2026-01-08T04:09:00Z" w16du:dateUtc="2026-01-08T12:09:00Z"/>
        </w:rPr>
        <w:pPrChange w:id="6548" w:author="Song, Xuehang" w:date="2026-01-08T04:09:00Z" w16du:dateUtc="2026-01-08T12:09:00Z">
          <w:pPr>
            <w:pStyle w:val="EndNoteBibliography"/>
          </w:pPr>
        </w:pPrChange>
      </w:pPr>
      <w:bookmarkStart w:id="6549" w:name="_Toc220485956"/>
      <w:bookmarkStart w:id="6550" w:name="_Toc220495472"/>
      <w:del w:id="6551" w:author="Song, Xuehang" w:date="2026-01-08T04:09:00Z" w16du:dateUtc="2026-01-08T12:09:00Z">
        <w:r w:rsidRPr="00F34AEA" w:rsidDel="00BD4096">
          <w:delText>Luo, J., Ji, Y., Lu, W., Wang, H., 2018. Optimal Latin hypercube sampling-based surrogate model in NAPLs contaminated groundwater remediation optimization process. Water Supply 18, 333-346.</w:delText>
        </w:r>
        <w:bookmarkEnd w:id="6549"/>
        <w:bookmarkEnd w:id="6550"/>
      </w:del>
    </w:p>
    <w:p w14:paraId="28868415" w14:textId="251D92C2" w:rsidR="00F34AEA" w:rsidRPr="00F34AEA" w:rsidDel="00BD4096" w:rsidRDefault="00F34AEA">
      <w:pPr>
        <w:pStyle w:val="Heading1"/>
        <w:rPr>
          <w:del w:id="6552" w:author="Song, Xuehang" w:date="2026-01-08T04:09:00Z" w16du:dateUtc="2026-01-08T12:09:00Z"/>
        </w:rPr>
        <w:pPrChange w:id="6553" w:author="Song, Xuehang" w:date="2026-01-08T04:09:00Z" w16du:dateUtc="2026-01-08T12:09:00Z">
          <w:pPr>
            <w:pStyle w:val="EndNoteBibliography"/>
          </w:pPr>
        </w:pPrChange>
      </w:pPr>
      <w:bookmarkStart w:id="6554" w:name="_Toc220485957"/>
      <w:bookmarkStart w:id="6555" w:name="_Toc220495473"/>
      <w:del w:id="6556" w:author="Song, Xuehang" w:date="2026-01-08T04:09:00Z" w16du:dateUtc="2026-01-08T12:09:00Z">
        <w:r w:rsidRPr="00F34AEA" w:rsidDel="00BD4096">
          <w:delText>Luo, J., Lu, W., 2014. A mixed-integer non-linear programming with surrogate model for optimal remediation design of NAPLs contaminated aquifer. International Journal of Environment and Pollution 54, 1-16.</w:delText>
        </w:r>
        <w:bookmarkEnd w:id="6554"/>
        <w:bookmarkEnd w:id="6555"/>
      </w:del>
    </w:p>
    <w:p w14:paraId="329B45F4" w14:textId="176649BC" w:rsidR="007332DF" w:rsidRPr="007332DF" w:rsidRDefault="007332DF">
      <w:pPr>
        <w:pStyle w:val="Heading1"/>
        <w:rPr>
          <w:del w:id="6557" w:author="Song, Xuehang" w:date="2026-01-08T04:09:00Z" w16du:dateUtc="2026-01-08T12:09:00Z"/>
        </w:rPr>
        <w:pPrChange w:id="6558" w:author="Song, Xuehang" w:date="2026-01-08T08:05:00Z" w16du:dateUtc="2026-01-08T16:05:00Z">
          <w:pPr>
            <w:pStyle w:val="EndNoteBibliography"/>
          </w:pPr>
        </w:pPrChange>
      </w:pPr>
      <w:bookmarkStart w:id="6559" w:name="_Toc220485958"/>
      <w:bookmarkStart w:id="6560" w:name="_Toc220495474"/>
      <w:del w:id="6561" w:author="Song, Xuehang" w:date="2026-01-08T04:09:00Z" w16du:dateUtc="2026-01-08T12:09:00Z">
        <w:r w:rsidRPr="007332DF">
          <w:delText>Luo, J., Lu, W., Xin, X., Chu, H., 2013. Surrogate model application to the identification of an optimal surfactant-enhanced aquifer remediation strategy for DNAPL-contaminated sites. Journal of Earth Science 24, 1023-1032.</w:delText>
        </w:r>
        <w:bookmarkEnd w:id="6559"/>
        <w:bookmarkEnd w:id="6560"/>
      </w:del>
    </w:p>
    <w:p w14:paraId="4BF009B0" w14:textId="631B5F91" w:rsidR="007332DF" w:rsidRPr="007332DF" w:rsidRDefault="007332DF">
      <w:pPr>
        <w:pStyle w:val="Heading1"/>
        <w:rPr>
          <w:del w:id="6562" w:author="Song, Xuehang" w:date="2026-01-08T04:09:00Z" w16du:dateUtc="2026-01-08T12:09:00Z"/>
        </w:rPr>
        <w:pPrChange w:id="6563" w:author="Song, Xuehang" w:date="2026-01-08T08:05:00Z" w16du:dateUtc="2026-01-08T16:05:00Z">
          <w:pPr>
            <w:pStyle w:val="EndNoteBibliography"/>
          </w:pPr>
        </w:pPrChange>
      </w:pPr>
      <w:bookmarkStart w:id="6564" w:name="_Toc220485959"/>
      <w:bookmarkStart w:id="6565" w:name="_Toc220495475"/>
      <w:del w:id="6566" w:author="Song, Xuehang" w:date="2026-01-08T04:09:00Z" w16du:dateUtc="2026-01-08T12:09:00Z">
        <w:r w:rsidRPr="007332DF">
          <w:delText>Luo, J., Ma, X., Ji, Y., Li, X., Song, Z., Lu, W., 2023. Review of machine learning-based surrogate models of groundwater contaminant modeling. Environmental Research 238, 117268.</w:delText>
        </w:r>
        <w:bookmarkEnd w:id="6564"/>
        <w:bookmarkEnd w:id="6565"/>
      </w:del>
    </w:p>
    <w:p w14:paraId="0142E056" w14:textId="02AD0D93" w:rsidR="0061459A" w:rsidRPr="004600AB" w:rsidRDefault="0061459A">
      <w:pPr>
        <w:pStyle w:val="Heading1"/>
        <w:rPr>
          <w:del w:id="6567" w:author="Song, Xuehang" w:date="2026-01-08T04:09:00Z" w16du:dateUtc="2026-01-08T12:09:00Z"/>
        </w:rPr>
        <w:pPrChange w:id="6568" w:author="Song, Xuehang" w:date="2026-01-08T08:05:00Z" w16du:dateUtc="2026-01-08T16:05:00Z">
          <w:pPr>
            <w:pStyle w:val="EndNoteBibliography"/>
          </w:pPr>
        </w:pPrChange>
      </w:pPr>
      <w:bookmarkStart w:id="6569" w:name="_Toc220485960"/>
      <w:bookmarkStart w:id="6570" w:name="_Toc220495476"/>
      <w:del w:id="6571" w:author="Song, Xuehang" w:date="2026-01-08T04:09:00Z" w16du:dateUtc="2026-01-08T12:09:00Z">
        <w:r w:rsidRPr="004600AB">
          <w:delText>Majumder, P., Eldho, T.I., 2020. Artificial Neural Network and Grey Wolf Optimizer Based Surrogate Simulation-Optimization Model for Groundwater Remediation. Water Resources Management 34, 763-783.</w:delText>
        </w:r>
        <w:bookmarkEnd w:id="6569"/>
        <w:bookmarkEnd w:id="6570"/>
      </w:del>
    </w:p>
    <w:p w14:paraId="398625F4" w14:textId="2B456E6B" w:rsidR="007332DF" w:rsidRPr="007332DF" w:rsidRDefault="007332DF">
      <w:pPr>
        <w:pStyle w:val="Heading1"/>
        <w:rPr>
          <w:del w:id="6572" w:author="Song, Xuehang" w:date="2026-01-08T04:09:00Z" w16du:dateUtc="2026-01-08T12:09:00Z"/>
        </w:rPr>
        <w:pPrChange w:id="6573" w:author="Song, Xuehang" w:date="2026-01-08T08:05:00Z" w16du:dateUtc="2026-01-08T16:05:00Z">
          <w:pPr>
            <w:pStyle w:val="EndNoteBibliography"/>
          </w:pPr>
        </w:pPrChange>
      </w:pPr>
      <w:bookmarkStart w:id="6574" w:name="_Toc220485961"/>
      <w:bookmarkStart w:id="6575" w:name="_Toc220495477"/>
      <w:del w:id="6576" w:author="Song, Xuehang" w:date="2026-01-08T04:09:00Z" w16du:dateUtc="2026-01-08T12:09:00Z">
        <w:r w:rsidRPr="007332DF">
          <w:delText>Marrel, A., Iooss, B., 2024. Probabilistic surrogate modeling by Gaussian process: A review on recent insights in estimation and validation. Reliability Engineering &amp; System Safety 247, 110094.</w:delText>
        </w:r>
        <w:bookmarkEnd w:id="6574"/>
        <w:bookmarkEnd w:id="6575"/>
      </w:del>
    </w:p>
    <w:p w14:paraId="447AF2F9" w14:textId="091A1041" w:rsidR="007332DF" w:rsidRPr="007332DF" w:rsidRDefault="007332DF">
      <w:pPr>
        <w:pStyle w:val="Heading1"/>
        <w:rPr>
          <w:del w:id="6577" w:author="Song, Xuehang" w:date="2026-01-08T04:09:00Z" w16du:dateUtc="2026-01-08T12:09:00Z"/>
        </w:rPr>
        <w:pPrChange w:id="6578" w:author="Song, Xuehang" w:date="2026-01-08T08:05:00Z" w16du:dateUtc="2026-01-08T16:05:00Z">
          <w:pPr>
            <w:pStyle w:val="EndNoteBibliography"/>
          </w:pPr>
        </w:pPrChange>
      </w:pPr>
      <w:bookmarkStart w:id="6579" w:name="_Toc220485962"/>
      <w:bookmarkStart w:id="6580" w:name="_Toc220495478"/>
      <w:del w:id="6581" w:author="Song, Xuehang" w:date="2026-01-08T04:09:00Z" w16du:dateUtc="2026-01-08T12:09:00Z">
        <w:r w:rsidRPr="007332DF">
          <w:delText>Maxwell, R., Condon, L., Kollet, S., 2015. A high-resolution simulation of groundwater and surface water over most of the continental US with the integrated hydrologic model ParFlow v3. Geoscientific model development 8, 923-937.</w:delText>
        </w:r>
        <w:bookmarkEnd w:id="6579"/>
        <w:bookmarkEnd w:id="6580"/>
      </w:del>
    </w:p>
    <w:p w14:paraId="1B585D2A" w14:textId="19FC0443" w:rsidR="00F34AEA" w:rsidRPr="00F34AEA" w:rsidDel="00BD4096" w:rsidRDefault="00F34AEA">
      <w:pPr>
        <w:pStyle w:val="Heading1"/>
        <w:rPr>
          <w:del w:id="6582" w:author="Song, Xuehang" w:date="2026-01-08T04:09:00Z" w16du:dateUtc="2026-01-08T12:09:00Z"/>
        </w:rPr>
        <w:pPrChange w:id="6583" w:author="Song, Xuehang" w:date="2026-01-08T04:09:00Z" w16du:dateUtc="2026-01-08T12:09:00Z">
          <w:pPr>
            <w:pStyle w:val="EndNoteBibliography"/>
          </w:pPr>
        </w:pPrChange>
      </w:pPr>
      <w:bookmarkStart w:id="6584" w:name="_Toc220485963"/>
      <w:bookmarkStart w:id="6585" w:name="_Toc220495479"/>
      <w:del w:id="6586" w:author="Song, Xuehang" w:date="2026-01-08T04:09:00Z" w16du:dateUtc="2026-01-08T12:09:00Z">
        <w:r w:rsidRPr="00F34AEA" w:rsidDel="00BD4096">
          <w:delText>Meray, A., Wang, L., Kurihana, T., Mastilovic, I., Praveen, S., Xu, Z., Memarzadeh, M., Lavin, A., Wainwright, H., 2024. Physics-informed surrogate modeling for supporting climate resilience at groundwater contamination sites. Computers &amp; Geosciences 183, 105508.</w:delText>
        </w:r>
        <w:bookmarkEnd w:id="6584"/>
        <w:bookmarkEnd w:id="6585"/>
      </w:del>
    </w:p>
    <w:p w14:paraId="33AA1D7D" w14:textId="482FA3FB" w:rsidR="007332DF" w:rsidRPr="007332DF" w:rsidRDefault="007332DF">
      <w:pPr>
        <w:pStyle w:val="Heading1"/>
        <w:rPr>
          <w:del w:id="6587" w:author="Song, Xuehang" w:date="2026-01-08T04:09:00Z" w16du:dateUtc="2026-01-08T12:09:00Z"/>
        </w:rPr>
        <w:pPrChange w:id="6588" w:author="Song, Xuehang" w:date="2026-01-08T08:05:00Z" w16du:dateUtc="2026-01-08T16:05:00Z">
          <w:pPr>
            <w:pStyle w:val="EndNoteBibliography"/>
          </w:pPr>
        </w:pPrChange>
      </w:pPr>
      <w:bookmarkStart w:id="6589" w:name="_Toc220485964"/>
      <w:bookmarkStart w:id="6590" w:name="_Toc220495480"/>
      <w:del w:id="6591" w:author="Song, Xuehang" w:date="2026-01-08T04:09:00Z" w16du:dateUtc="2026-01-08T12:09:00Z">
        <w:r w:rsidRPr="007332DF">
          <w:delText>Miele, R., Linde, N., 2025. Diffusion models for multivariate subsurface generation and efficient probabilistic inversion. Computers &amp; Geosciences 207, 106076.</w:delText>
        </w:r>
        <w:bookmarkEnd w:id="6589"/>
        <w:bookmarkEnd w:id="6590"/>
      </w:del>
    </w:p>
    <w:p w14:paraId="3C1E6214" w14:textId="6F637281" w:rsidR="007332DF" w:rsidRPr="007332DF" w:rsidRDefault="007332DF">
      <w:pPr>
        <w:pStyle w:val="Heading1"/>
        <w:rPr>
          <w:del w:id="6592" w:author="Song, Xuehang" w:date="2026-01-08T04:09:00Z" w16du:dateUtc="2026-01-08T12:09:00Z"/>
        </w:rPr>
        <w:pPrChange w:id="6593" w:author="Song, Xuehang" w:date="2026-01-08T08:05:00Z" w16du:dateUtc="2026-01-08T16:05:00Z">
          <w:pPr>
            <w:pStyle w:val="EndNoteBibliography"/>
          </w:pPr>
        </w:pPrChange>
      </w:pPr>
      <w:bookmarkStart w:id="6594" w:name="_Toc220485965"/>
      <w:bookmarkStart w:id="6595" w:name="_Toc220495481"/>
      <w:del w:id="6596" w:author="Song, Xuehang" w:date="2026-01-08T04:09:00Z" w16du:dateUtc="2026-01-08T12:09:00Z">
        <w:r w:rsidRPr="007332DF">
          <w:delText>Mo, S., Zhu, Y., Zabaras, N., Shi, X., Wu, J., 2019. Deep Convolutional Encoder-Decoder Networks for Uncertainty Quantification of Dynamic Multiphase Flow in Heterogeneous Media. Water Resources Research 55, 703-728.</w:delText>
        </w:r>
        <w:bookmarkEnd w:id="6594"/>
        <w:bookmarkEnd w:id="6595"/>
      </w:del>
    </w:p>
    <w:p w14:paraId="0701C9BB" w14:textId="2FD60A7E" w:rsidR="00F34AEA" w:rsidRPr="00F34AEA" w:rsidDel="00BD4096" w:rsidRDefault="00F34AEA">
      <w:pPr>
        <w:pStyle w:val="Heading1"/>
        <w:rPr>
          <w:del w:id="6597" w:author="Song, Xuehang" w:date="2026-01-08T04:09:00Z" w16du:dateUtc="2026-01-08T12:09:00Z"/>
        </w:rPr>
        <w:pPrChange w:id="6598" w:author="Song, Xuehang" w:date="2026-01-08T04:09:00Z" w16du:dateUtc="2026-01-08T12:09:00Z">
          <w:pPr>
            <w:pStyle w:val="EndNoteBibliography"/>
          </w:pPr>
        </w:pPrChange>
      </w:pPr>
      <w:bookmarkStart w:id="6599" w:name="_Toc220485966"/>
      <w:bookmarkStart w:id="6600" w:name="_Toc220495482"/>
      <w:del w:id="6601" w:author="Song, Xuehang" w:date="2026-01-08T04:09:00Z" w16du:dateUtc="2026-01-08T12:09:00Z">
        <w:r w:rsidRPr="00F34AEA" w:rsidDel="00BD4096">
          <w:delText>Mosser, L., Dubrule, O., Blunt, M.J., 2017. Reconstruction of three-dimensional porous media using generative adversarial neural networks. Physical Review E 96, 043309.</w:delText>
        </w:r>
        <w:bookmarkEnd w:id="6599"/>
        <w:bookmarkEnd w:id="6600"/>
      </w:del>
    </w:p>
    <w:p w14:paraId="4CC21879" w14:textId="368C79D2" w:rsidR="007332DF" w:rsidRPr="007332DF" w:rsidRDefault="007332DF">
      <w:pPr>
        <w:pStyle w:val="Heading1"/>
        <w:rPr>
          <w:del w:id="6602" w:author="Song, Xuehang" w:date="2026-01-08T04:09:00Z" w16du:dateUtc="2026-01-08T12:09:00Z"/>
        </w:rPr>
        <w:pPrChange w:id="6603" w:author="Song, Xuehang" w:date="2026-01-08T08:05:00Z" w16du:dateUtc="2026-01-08T16:05:00Z">
          <w:pPr>
            <w:pStyle w:val="EndNoteBibliography"/>
          </w:pPr>
        </w:pPrChange>
      </w:pPr>
      <w:bookmarkStart w:id="6604" w:name="_Toc220485967"/>
      <w:bookmarkStart w:id="6605" w:name="_Toc220495483"/>
      <w:del w:id="6606" w:author="Song, Xuehang" w:date="2026-01-08T04:09:00Z" w16du:dateUtc="2026-01-08T12:09:00Z">
        <w:r w:rsidRPr="007332DF">
          <w:delText>Neuman, S., Wierenga, P.J., Nicholson, T., 2003. A comprehensive strategy of hydrogeologic modeling and uncertainty analysis for nuclear facilities and sites. Division of Systems Analysis and Regulatory Effectiveness, Office of Nuclear ….</w:delText>
        </w:r>
        <w:bookmarkEnd w:id="6604"/>
        <w:bookmarkEnd w:id="6605"/>
      </w:del>
    </w:p>
    <w:p w14:paraId="6471B822" w14:textId="5BB8D409" w:rsidR="0061459A" w:rsidRPr="004600AB" w:rsidRDefault="0061459A">
      <w:pPr>
        <w:pStyle w:val="Heading1"/>
        <w:rPr>
          <w:del w:id="6607" w:author="Song, Xuehang" w:date="2026-01-08T04:09:00Z" w16du:dateUtc="2026-01-08T12:09:00Z"/>
        </w:rPr>
        <w:pPrChange w:id="6608" w:author="Song, Xuehang" w:date="2026-01-08T08:05:00Z" w16du:dateUtc="2026-01-08T16:05:00Z">
          <w:pPr>
            <w:pStyle w:val="EndNoteBibliography"/>
          </w:pPr>
        </w:pPrChange>
      </w:pPr>
      <w:bookmarkStart w:id="6609" w:name="_Toc220485968"/>
      <w:bookmarkStart w:id="6610" w:name="_Toc220495484"/>
      <w:del w:id="6611" w:author="Song, Xuehang" w:date="2026-01-08T04:09:00Z" w16du:dateUtc="2026-01-08T12:09:00Z">
        <w:r w:rsidRPr="004600AB">
          <w:delText>Nguyen, T.-U., Suk, H., Liang, C.-P., Ho, Y.-C., Chen, J.-S., 2025. Using Machine Learning to Develop a Surrogate Model for Simulating Multispecies Contaminant Transport in Groundwater. Hydrology 12, 185.</w:delText>
        </w:r>
        <w:bookmarkEnd w:id="6609"/>
        <w:bookmarkEnd w:id="6610"/>
      </w:del>
    </w:p>
    <w:p w14:paraId="6781E1DC" w14:textId="2F9EDCA6" w:rsidR="007332DF" w:rsidRPr="007332DF" w:rsidRDefault="007332DF">
      <w:pPr>
        <w:pStyle w:val="Heading1"/>
        <w:rPr>
          <w:del w:id="6612" w:author="Song, Xuehang" w:date="2026-01-08T04:09:00Z" w16du:dateUtc="2026-01-08T12:09:00Z"/>
        </w:rPr>
        <w:pPrChange w:id="6613" w:author="Song, Xuehang" w:date="2026-01-08T08:05:00Z" w16du:dateUtc="2026-01-08T16:05:00Z">
          <w:pPr>
            <w:pStyle w:val="EndNoteBibliography"/>
          </w:pPr>
        </w:pPrChange>
      </w:pPr>
      <w:bookmarkStart w:id="6614" w:name="_Toc220485969"/>
      <w:bookmarkStart w:id="6615" w:name="_Toc220495485"/>
      <w:del w:id="6616" w:author="Song, Xuehang" w:date="2026-01-08T04:09:00Z" w16du:dateUtc="2026-01-08T12:09:00Z">
        <w:r w:rsidRPr="007332DF">
          <w:delText>Pruess, K., Oldenburg, C.M., Moridis, G., 1999. TOUGH2 user's guide version 2.</w:delText>
        </w:r>
        <w:bookmarkEnd w:id="6614"/>
        <w:bookmarkEnd w:id="6615"/>
      </w:del>
    </w:p>
    <w:p w14:paraId="533E4EB8" w14:textId="5CB88298" w:rsidR="00F34AEA" w:rsidRPr="00F34AEA" w:rsidDel="00BD4096" w:rsidRDefault="00F34AEA">
      <w:pPr>
        <w:pStyle w:val="Heading1"/>
        <w:rPr>
          <w:del w:id="6617" w:author="Song, Xuehang" w:date="2026-01-08T04:09:00Z" w16du:dateUtc="2026-01-08T12:09:00Z"/>
        </w:rPr>
        <w:pPrChange w:id="6618" w:author="Song, Xuehang" w:date="2026-01-08T04:09:00Z" w16du:dateUtc="2026-01-08T12:09:00Z">
          <w:pPr>
            <w:pStyle w:val="EndNoteBibliography"/>
          </w:pPr>
        </w:pPrChange>
      </w:pPr>
      <w:bookmarkStart w:id="6619" w:name="_Toc220485970"/>
      <w:bookmarkStart w:id="6620" w:name="_Toc220495486"/>
      <w:del w:id="6621" w:author="Song, Xuehang" w:date="2026-01-08T04:09:00Z" w16du:dateUtc="2026-01-08T12:09:00Z">
        <w:r w:rsidRPr="00F34AEA" w:rsidDel="00BD4096">
          <w:delText>Rogers, L.L., Dowla, F.U., 1994. Optimization of groundwater remediation using artificial neural networks with parallel solute transport modeling. Water Resources Research 30, 457-481.</w:delText>
        </w:r>
        <w:bookmarkEnd w:id="6619"/>
        <w:bookmarkEnd w:id="6620"/>
      </w:del>
    </w:p>
    <w:p w14:paraId="2AA59FDA" w14:textId="442BDB35" w:rsidR="00F34AEA" w:rsidRPr="00F34AEA" w:rsidDel="00BD4096" w:rsidRDefault="00F34AEA">
      <w:pPr>
        <w:pStyle w:val="Heading1"/>
        <w:rPr>
          <w:del w:id="6622" w:author="Song, Xuehang" w:date="2026-01-08T04:09:00Z" w16du:dateUtc="2026-01-08T12:09:00Z"/>
        </w:rPr>
        <w:pPrChange w:id="6623" w:author="Song, Xuehang" w:date="2026-01-08T04:09:00Z" w16du:dateUtc="2026-01-08T12:09:00Z">
          <w:pPr>
            <w:pStyle w:val="EndNoteBibliography"/>
          </w:pPr>
        </w:pPrChange>
      </w:pPr>
      <w:bookmarkStart w:id="6624" w:name="_Toc220485971"/>
      <w:bookmarkStart w:id="6625" w:name="_Toc220495487"/>
      <w:del w:id="6626" w:author="Song, Xuehang" w:date="2026-01-08T04:09:00Z" w16du:dateUtc="2026-01-08T12:09:00Z">
        <w:r w:rsidRPr="00F34AEA" w:rsidDel="00BD4096">
          <w:delText>Rogers, L.L., Dowla, F.U., Johnson, V.M., 1995. Optimal Field-Scale Groundwater Remediation Using Neural Networks and the Genetic Algorithm. Environmental Science &amp; Technology 29, 1145-1155.</w:delText>
        </w:r>
        <w:bookmarkEnd w:id="6624"/>
        <w:bookmarkEnd w:id="6625"/>
      </w:del>
    </w:p>
    <w:p w14:paraId="1EF63C20" w14:textId="53542299" w:rsidR="007332DF" w:rsidRPr="007332DF" w:rsidRDefault="007332DF">
      <w:pPr>
        <w:pStyle w:val="Heading1"/>
        <w:rPr>
          <w:del w:id="6627" w:author="Song, Xuehang" w:date="2026-01-08T04:09:00Z" w16du:dateUtc="2026-01-08T12:09:00Z"/>
        </w:rPr>
        <w:pPrChange w:id="6628" w:author="Song, Xuehang" w:date="2026-01-08T08:05:00Z" w16du:dateUtc="2026-01-08T16:05:00Z">
          <w:pPr>
            <w:pStyle w:val="EndNoteBibliography"/>
          </w:pPr>
        </w:pPrChange>
      </w:pPr>
      <w:bookmarkStart w:id="6629" w:name="_Toc220485972"/>
      <w:bookmarkStart w:id="6630" w:name="_Toc220495488"/>
      <w:del w:id="6631" w:author="Song, Xuehang" w:date="2026-01-08T04:09:00Z" w16du:dateUtc="2026-01-08T12:09:00Z">
        <w:r w:rsidRPr="007332DF">
          <w:delText>Rubin, Y., 2003. Applied stochastic hydrogeology. Oxford University Press.</w:delText>
        </w:r>
        <w:bookmarkEnd w:id="6629"/>
        <w:bookmarkEnd w:id="6630"/>
      </w:del>
    </w:p>
    <w:p w14:paraId="762101D8" w14:textId="2FA3B456" w:rsidR="007332DF" w:rsidRPr="007332DF" w:rsidRDefault="007332DF">
      <w:pPr>
        <w:pStyle w:val="Heading1"/>
        <w:rPr>
          <w:del w:id="6632" w:author="Song, Xuehang" w:date="2026-01-08T04:09:00Z" w16du:dateUtc="2026-01-08T12:09:00Z"/>
        </w:rPr>
        <w:pPrChange w:id="6633" w:author="Song, Xuehang" w:date="2026-01-08T08:05:00Z" w16du:dateUtc="2026-01-08T16:05:00Z">
          <w:pPr>
            <w:pStyle w:val="EndNoteBibliography"/>
          </w:pPr>
        </w:pPrChange>
      </w:pPr>
      <w:bookmarkStart w:id="6634" w:name="_Toc220485973"/>
      <w:bookmarkStart w:id="6635" w:name="_Toc220495489"/>
      <w:del w:id="6636" w:author="Song, Xuehang" w:date="2026-01-08T04:09:00Z" w16du:dateUtc="2026-01-08T12:09:00Z">
        <w:r w:rsidRPr="007332DF">
          <w:delText>Sethi, R., Di Molfetta, A., 2019. Mechanisms of Contaminant Transport in Aquifers, in: Sethi, R., Di Molfetta, A. (Eds.), Groundwater Engineering : A Technical Approach to Hydrogeology, Contaminant Transport and Groundwater Remediation. Springer International Publishing, Cham, pp. 193-217.</w:delText>
        </w:r>
        <w:bookmarkEnd w:id="6634"/>
        <w:bookmarkEnd w:id="6635"/>
      </w:del>
    </w:p>
    <w:p w14:paraId="1C34C78D" w14:textId="551D71B7" w:rsidR="007332DF" w:rsidRPr="007332DF" w:rsidRDefault="007332DF">
      <w:pPr>
        <w:pStyle w:val="Heading1"/>
        <w:rPr>
          <w:del w:id="6637" w:author="Song, Xuehang" w:date="2026-01-08T04:09:00Z" w16du:dateUtc="2026-01-08T12:09:00Z"/>
        </w:rPr>
        <w:pPrChange w:id="6638" w:author="Song, Xuehang" w:date="2026-01-08T08:05:00Z" w16du:dateUtc="2026-01-08T16:05:00Z">
          <w:pPr>
            <w:pStyle w:val="EndNoteBibliography"/>
          </w:pPr>
        </w:pPrChange>
      </w:pPr>
      <w:bookmarkStart w:id="6639" w:name="_Toc220485974"/>
      <w:bookmarkStart w:id="6640" w:name="_Toc220495490"/>
      <w:del w:id="6641" w:author="Song, Xuehang" w:date="2026-01-08T04:09:00Z" w16du:dateUtc="2026-01-08T12:09:00Z">
        <w:r w:rsidRPr="007332DF">
          <w:delText>Shams, R., Alimohammadi, S., Yazdi, J., 2021. Optimizing surfactant-enhanced aquifer remediation based on Gaussian process surrogate model in DNAPL-contaminated sites considering different wells patterns. Groundwater for Sustainable Development 15, 100675.</w:delText>
        </w:r>
        <w:bookmarkEnd w:id="6639"/>
        <w:bookmarkEnd w:id="6640"/>
      </w:del>
    </w:p>
    <w:p w14:paraId="776AD9A9" w14:textId="098B3B94" w:rsidR="007332DF" w:rsidRPr="007332DF" w:rsidRDefault="007332DF">
      <w:pPr>
        <w:pStyle w:val="Heading1"/>
        <w:rPr>
          <w:del w:id="6642" w:author="Song, Xuehang" w:date="2026-01-08T04:09:00Z" w16du:dateUtc="2026-01-08T12:09:00Z"/>
        </w:rPr>
        <w:pPrChange w:id="6643" w:author="Song, Xuehang" w:date="2026-01-08T08:05:00Z" w16du:dateUtc="2026-01-08T16:05:00Z">
          <w:pPr>
            <w:pStyle w:val="EndNoteBibliography"/>
          </w:pPr>
        </w:pPrChange>
      </w:pPr>
      <w:bookmarkStart w:id="6644" w:name="_Toc220485975"/>
      <w:bookmarkStart w:id="6645" w:name="_Toc220495491"/>
      <w:del w:id="6646" w:author="Song, Xuehang" w:date="2026-01-08T04:09:00Z" w16du:dateUtc="2026-01-08T12:09:00Z">
        <w:r w:rsidRPr="007332DF">
          <w:rPr>
            <w:rFonts w:hint="eastAsia"/>
          </w:rPr>
          <w:delText>Siade, A.J., Cui, T., Karelse, R.N., Hampton, C., 2020. Reduced</w:delText>
        </w:r>
        <w:r w:rsidRPr="007332DF">
          <w:rPr>
            <w:rFonts w:ascii="Cambria Math" w:hAnsi="Cambria Math" w:cs="Cambria Math"/>
          </w:rPr>
          <w:delText>‐</w:delText>
        </w:r>
        <w:r w:rsidRPr="007332DF">
          <w:rPr>
            <w:rFonts w:hint="eastAsia"/>
          </w:rPr>
          <w:delText>dimensional Gaussian process machine learning for groundwater allocation planning using swarm theory. Water Resources Research 56, e2019WR026061.</w:delText>
        </w:r>
        <w:bookmarkEnd w:id="6644"/>
        <w:bookmarkEnd w:id="6645"/>
      </w:del>
    </w:p>
    <w:p w14:paraId="590517FF" w14:textId="72F9A154" w:rsidR="007332DF" w:rsidRPr="007332DF" w:rsidRDefault="007332DF">
      <w:pPr>
        <w:pStyle w:val="Heading1"/>
        <w:rPr>
          <w:del w:id="6647" w:author="Song, Xuehang" w:date="2026-01-08T04:09:00Z" w16du:dateUtc="2026-01-08T12:09:00Z"/>
        </w:rPr>
        <w:pPrChange w:id="6648" w:author="Song, Xuehang" w:date="2026-01-08T08:05:00Z" w16du:dateUtc="2026-01-08T16:05:00Z">
          <w:pPr>
            <w:pStyle w:val="EndNoteBibliography"/>
          </w:pPr>
        </w:pPrChange>
      </w:pPr>
      <w:bookmarkStart w:id="6649" w:name="_Toc220485976"/>
      <w:bookmarkStart w:id="6650" w:name="_Toc220495492"/>
      <w:del w:id="6651" w:author="Song, Xuehang" w:date="2026-01-08T04:09:00Z" w16du:dateUtc="2026-01-08T12:09:00Z">
        <w:r w:rsidRPr="007332DF">
          <w:delText>Šimůnek, J., van Genuchten, M.T., 2016. Contaminant transport in the unsaturated zone: Theory and modeling, The handbook of groundwater engineering. CRC Press, pp. 221-254.</w:delText>
        </w:r>
        <w:bookmarkEnd w:id="6649"/>
        <w:bookmarkEnd w:id="6650"/>
      </w:del>
    </w:p>
    <w:p w14:paraId="373B1B42" w14:textId="70608DEA" w:rsidR="007332DF" w:rsidRPr="007332DF" w:rsidRDefault="007332DF">
      <w:pPr>
        <w:pStyle w:val="Heading1"/>
        <w:rPr>
          <w:del w:id="6652" w:author="Song, Xuehang" w:date="2026-01-08T04:09:00Z" w16du:dateUtc="2026-01-08T12:09:00Z"/>
        </w:rPr>
        <w:pPrChange w:id="6653" w:author="Song, Xuehang" w:date="2026-01-08T08:05:00Z" w16du:dateUtc="2026-01-08T16:05:00Z">
          <w:pPr>
            <w:pStyle w:val="EndNoteBibliography"/>
          </w:pPr>
        </w:pPrChange>
      </w:pPr>
      <w:bookmarkStart w:id="6654" w:name="_Toc220485977"/>
      <w:bookmarkStart w:id="6655" w:name="_Toc220495493"/>
      <w:del w:id="6656" w:author="Song, Xuehang" w:date="2026-01-08T04:09:00Z" w16du:dateUtc="2026-01-08T12:09:00Z">
        <w:r w:rsidRPr="007332DF">
          <w:delText>Šimůnek, J., Van Genuchten, M.T., Šejna, M., 2016. Recent developments and applications of the HYDRUS computer software packages. Vadose zone journal 15, vzj2016. 2004.0033.</w:delText>
        </w:r>
        <w:bookmarkEnd w:id="6654"/>
        <w:bookmarkEnd w:id="6655"/>
      </w:del>
    </w:p>
    <w:p w14:paraId="7752A56A" w14:textId="55940461" w:rsidR="007332DF" w:rsidRPr="007332DF" w:rsidRDefault="007332DF">
      <w:pPr>
        <w:pStyle w:val="Heading1"/>
        <w:rPr>
          <w:del w:id="6657" w:author="Song, Xuehang" w:date="2026-01-08T04:09:00Z" w16du:dateUtc="2026-01-08T12:09:00Z"/>
        </w:rPr>
        <w:pPrChange w:id="6658" w:author="Song, Xuehang" w:date="2026-01-08T08:05:00Z" w16du:dateUtc="2026-01-08T16:05:00Z">
          <w:pPr>
            <w:pStyle w:val="EndNoteBibliography"/>
          </w:pPr>
        </w:pPrChange>
      </w:pPr>
      <w:bookmarkStart w:id="6659" w:name="_Toc220485978"/>
      <w:bookmarkStart w:id="6660" w:name="_Toc220495494"/>
      <w:del w:id="6661" w:author="Song, Xuehang" w:date="2026-01-08T04:09:00Z" w16du:dateUtc="2026-01-08T12:09:00Z">
        <w:r w:rsidRPr="007332DF">
          <w:delText>Taccari, M.L., Nuttall, J., Chen, X., Wang, H., Minnema, B., Jimack, P.K., 2022. Attention U-Net as a surrogate model for groundwater prediction. Advances in Water Resources 163, 104169.</w:delText>
        </w:r>
        <w:bookmarkEnd w:id="6659"/>
        <w:bookmarkEnd w:id="6660"/>
      </w:del>
    </w:p>
    <w:p w14:paraId="4673CA7C" w14:textId="7AFF337E" w:rsidR="007332DF" w:rsidRPr="007332DF" w:rsidRDefault="007332DF">
      <w:pPr>
        <w:pStyle w:val="Heading1"/>
        <w:rPr>
          <w:del w:id="6662" w:author="Song, Xuehang" w:date="2026-01-08T04:09:00Z" w16du:dateUtc="2026-01-08T12:09:00Z"/>
        </w:rPr>
        <w:pPrChange w:id="6663" w:author="Song, Xuehang" w:date="2026-01-08T08:05:00Z" w16du:dateUtc="2026-01-08T16:05:00Z">
          <w:pPr>
            <w:pStyle w:val="EndNoteBibliography"/>
          </w:pPr>
        </w:pPrChange>
      </w:pPr>
      <w:bookmarkStart w:id="6664" w:name="_Toc220485979"/>
      <w:bookmarkStart w:id="6665" w:name="_Toc220495495"/>
      <w:del w:id="6666" w:author="Song, Xuehang" w:date="2026-01-08T04:09:00Z" w16du:dateUtc="2026-01-08T12:09:00Z">
        <w:r w:rsidRPr="007332DF">
          <w:delText>Taccari, M.L., Wang, H., Goswami, S., Florio, M.D., Nuttall, J., Chen, X., Jimack, P.K., 2024. Developing a cost-effective emulator for groundwater flow modeling using deep neural operators. Journal of Hydrology 630, 130551.</w:delText>
        </w:r>
        <w:bookmarkEnd w:id="6664"/>
        <w:bookmarkEnd w:id="6665"/>
      </w:del>
    </w:p>
    <w:p w14:paraId="141AEE4A" w14:textId="37644577" w:rsidR="00F34AEA" w:rsidRPr="00F34AEA" w:rsidDel="00BD4096" w:rsidRDefault="00F34AEA">
      <w:pPr>
        <w:pStyle w:val="Heading1"/>
        <w:rPr>
          <w:del w:id="6667" w:author="Song, Xuehang" w:date="2026-01-08T04:09:00Z" w16du:dateUtc="2026-01-08T12:09:00Z"/>
        </w:rPr>
        <w:pPrChange w:id="6668" w:author="Song, Xuehang" w:date="2026-01-08T04:09:00Z" w16du:dateUtc="2026-01-08T12:09:00Z">
          <w:pPr>
            <w:pStyle w:val="EndNoteBibliography"/>
          </w:pPr>
        </w:pPrChange>
      </w:pPr>
      <w:bookmarkStart w:id="6669" w:name="_Toc220485980"/>
      <w:bookmarkStart w:id="6670" w:name="_Toc220495496"/>
      <w:del w:id="6671" w:author="Song, Xuehang" w:date="2026-01-08T04:09:00Z" w16du:dateUtc="2026-01-08T12:09:00Z">
        <w:r w:rsidRPr="00F34AEA" w:rsidDel="00BD4096">
          <w:delText>Tang, M., Liu, Y., Durlofsky, L.J., 2020. A deep-learning-based surrogate model for data assimilation in dynamic subsurface flow problems. Journal of Computational Physics 413, 109456.</w:delText>
        </w:r>
        <w:bookmarkEnd w:id="6669"/>
        <w:bookmarkEnd w:id="6670"/>
      </w:del>
    </w:p>
    <w:p w14:paraId="1C7E5D02" w14:textId="00D1FBA0" w:rsidR="0061459A" w:rsidRPr="004600AB" w:rsidRDefault="0061459A">
      <w:pPr>
        <w:pStyle w:val="Heading1"/>
        <w:rPr>
          <w:del w:id="6672" w:author="Song, Xuehang" w:date="2026-01-08T04:09:00Z" w16du:dateUtc="2026-01-08T12:09:00Z"/>
        </w:rPr>
        <w:pPrChange w:id="6673" w:author="Song, Xuehang" w:date="2026-01-08T08:05:00Z" w16du:dateUtc="2026-01-08T16:05:00Z">
          <w:pPr>
            <w:pStyle w:val="EndNoteBibliography"/>
          </w:pPr>
        </w:pPrChange>
      </w:pPr>
      <w:bookmarkStart w:id="6674" w:name="_Toc220485981"/>
      <w:bookmarkStart w:id="6675" w:name="_Toc220495497"/>
      <w:del w:id="6676" w:author="Song, Xuehang" w:date="2026-01-08T04:09:00Z" w16du:dateUtc="2026-01-08T12:09:00Z">
        <w:r w:rsidRPr="004600AB">
          <w:delText>Vali, M., Zare, M., Razavi, S., 2021. Automatic clustering-based surrogate-assisted genetic algorithm for groundwater remediation system design. Journal of Hydrology 598, 125752.</w:delText>
        </w:r>
        <w:bookmarkEnd w:id="6674"/>
        <w:bookmarkEnd w:id="6675"/>
      </w:del>
    </w:p>
    <w:p w14:paraId="696E6468" w14:textId="58D9211B" w:rsidR="00F34AEA" w:rsidRPr="00F34AEA" w:rsidDel="00BD4096" w:rsidRDefault="007332DF">
      <w:pPr>
        <w:pStyle w:val="Heading1"/>
        <w:rPr>
          <w:del w:id="6677" w:author="Song, Xuehang" w:date="2026-01-08T04:09:00Z" w16du:dateUtc="2026-01-08T12:09:00Z"/>
        </w:rPr>
        <w:pPrChange w:id="6678" w:author="Song, Xuehang" w:date="2026-01-08T04:09:00Z" w16du:dateUtc="2026-01-08T12:09:00Z">
          <w:pPr>
            <w:pStyle w:val="EndNoteBibliography"/>
          </w:pPr>
        </w:pPrChange>
      </w:pPr>
      <w:bookmarkStart w:id="6679" w:name="_Toc220485982"/>
      <w:bookmarkStart w:id="6680" w:name="_Toc220495498"/>
      <w:del w:id="6681" w:author="Song, Xuehang" w:date="2026-01-08T04:09:00Z" w16du:dateUtc="2026-01-08T12:09:00Z">
        <w:r w:rsidRPr="007332DF">
          <w:delText xml:space="preserve">Wang, </w:delText>
        </w:r>
        <w:r w:rsidR="00F34AEA" w:rsidRPr="00F34AEA" w:rsidDel="00BD4096">
          <w:delText>K., Sun, W., 2018. A multiscale multi-permeability poroplasticity model linked by recursive homogenizations and deep learning. Computer Methods in Applied Mechanics and Engineering 334, 337-380.</w:delText>
        </w:r>
        <w:bookmarkEnd w:id="6679"/>
        <w:bookmarkEnd w:id="6680"/>
      </w:del>
    </w:p>
    <w:p w14:paraId="5800AA34" w14:textId="54CC1BFB" w:rsidR="007332DF" w:rsidRPr="007332DF" w:rsidRDefault="00F34AEA">
      <w:pPr>
        <w:pStyle w:val="Heading1"/>
        <w:rPr>
          <w:del w:id="6682" w:author="Song, Xuehang" w:date="2026-01-08T04:09:00Z" w16du:dateUtc="2026-01-08T12:09:00Z"/>
        </w:rPr>
        <w:pPrChange w:id="6683" w:author="Song, Xuehang" w:date="2026-01-08T08:05:00Z" w16du:dateUtc="2026-01-08T16:05:00Z">
          <w:pPr>
            <w:pStyle w:val="EndNoteBibliography"/>
          </w:pPr>
        </w:pPrChange>
      </w:pPr>
      <w:bookmarkStart w:id="6684" w:name="_Toc220485983"/>
      <w:bookmarkStart w:id="6685" w:name="_Toc220495499"/>
      <w:del w:id="6686" w:author="Song, Xuehang" w:date="2026-01-08T04:09:00Z" w16du:dateUtc="2026-01-08T12:09:00Z">
        <w:r w:rsidRPr="00F34AEA" w:rsidDel="00BD4096">
          <w:delText xml:space="preserve">Wang, </w:delText>
        </w:r>
        <w:r w:rsidR="007332DF" w:rsidRPr="007332DF">
          <w:delText>L., Kurihana, T., Meray, A., Mastilovic, I., Praveen, S., Xu, Z., Memarzadeh, M., Lavin, A., Wainwright, H., 2022. Multi-scale Digital Twin: Developing a fast and physics-informed surrogate model for groundwater contamination with uncertain climate models. arXiv preprint arXiv:2211.10884.</w:delText>
        </w:r>
        <w:bookmarkEnd w:id="6684"/>
        <w:bookmarkEnd w:id="6685"/>
      </w:del>
    </w:p>
    <w:p w14:paraId="6EA8DE5C" w14:textId="628AEDDE" w:rsidR="007332DF" w:rsidRPr="007332DF" w:rsidRDefault="007332DF">
      <w:pPr>
        <w:pStyle w:val="Heading1"/>
        <w:rPr>
          <w:del w:id="6687" w:author="Song, Xuehang" w:date="2026-01-08T04:09:00Z" w16du:dateUtc="2026-01-08T12:09:00Z"/>
        </w:rPr>
        <w:pPrChange w:id="6688" w:author="Song, Xuehang" w:date="2026-01-08T08:05:00Z" w16du:dateUtc="2026-01-08T16:05:00Z">
          <w:pPr>
            <w:pStyle w:val="EndNoteBibliography"/>
          </w:pPr>
        </w:pPrChange>
      </w:pPr>
      <w:bookmarkStart w:id="6689" w:name="_Toc220485984"/>
      <w:bookmarkStart w:id="6690" w:name="_Toc220495500"/>
      <w:del w:id="6691" w:author="Song, Xuehang" w:date="2026-01-08T04:09:00Z" w16du:dateUtc="2026-01-08T12:09:00Z">
        <w:r w:rsidRPr="007332DF">
          <w:delText>Wang, N., Chen, Y., Zhang, D., 2025a. A comprehensive review of physics-informed deep learning and its applications in geoenergy development. The Innovation Energy 2, 100087-100081-100087-100015.</w:delText>
        </w:r>
        <w:bookmarkEnd w:id="6689"/>
        <w:bookmarkEnd w:id="6690"/>
      </w:del>
    </w:p>
    <w:p w14:paraId="7BFD66E6" w14:textId="1A1BDD26" w:rsidR="007332DF" w:rsidRPr="007332DF" w:rsidRDefault="007332DF">
      <w:pPr>
        <w:pStyle w:val="Heading1"/>
        <w:rPr>
          <w:del w:id="6692" w:author="Song, Xuehang" w:date="2026-01-08T04:09:00Z" w16du:dateUtc="2026-01-08T12:09:00Z"/>
        </w:rPr>
        <w:pPrChange w:id="6693" w:author="Song, Xuehang" w:date="2026-01-08T08:05:00Z" w16du:dateUtc="2026-01-08T16:05:00Z">
          <w:pPr>
            <w:pStyle w:val="EndNoteBibliography"/>
          </w:pPr>
        </w:pPrChange>
      </w:pPr>
      <w:bookmarkStart w:id="6694" w:name="_Toc220485985"/>
      <w:bookmarkStart w:id="6695" w:name="_Toc220495501"/>
      <w:del w:id="6696" w:author="Song, Xuehang" w:date="2026-01-08T04:09:00Z" w16du:dateUtc="2026-01-08T12:09:00Z">
        <w:r w:rsidRPr="007332DF">
          <w:delText>Wang, Z., Chen, Y., Fu, W., Du, M., Chen, G., Ma, X., Zhang, D., 2025b. Generative inverse modeling for improved geological CO2 storage prediction via conditional diffusion models. Applied Energy 395, 126071.</w:delText>
        </w:r>
        <w:bookmarkEnd w:id="6694"/>
        <w:bookmarkEnd w:id="6695"/>
      </w:del>
    </w:p>
    <w:p w14:paraId="35E3DAAE" w14:textId="527C36BB" w:rsidR="007332DF" w:rsidRPr="007332DF" w:rsidRDefault="007332DF">
      <w:pPr>
        <w:pStyle w:val="Heading1"/>
        <w:rPr>
          <w:del w:id="6697" w:author="Song, Xuehang" w:date="2026-01-08T04:09:00Z" w16du:dateUtc="2026-01-08T12:09:00Z"/>
        </w:rPr>
        <w:pPrChange w:id="6698" w:author="Song, Xuehang" w:date="2026-01-08T08:05:00Z" w16du:dateUtc="2026-01-08T16:05:00Z">
          <w:pPr>
            <w:pStyle w:val="EndNoteBibliography"/>
          </w:pPr>
        </w:pPrChange>
      </w:pPr>
      <w:bookmarkStart w:id="6699" w:name="_Toc220485986"/>
      <w:bookmarkStart w:id="6700" w:name="_Toc220495502"/>
      <w:del w:id="6701" w:author="Song, Xuehang" w:date="2026-01-08T04:09:00Z" w16du:dateUtc="2026-01-08T12:09:00Z">
        <w:r w:rsidRPr="007332DF">
          <w:rPr>
            <w:rFonts w:hint="eastAsia"/>
          </w:rPr>
          <w:delText>Wang, Z., Chen, Y., Wang, N., Chen, G., Zhang, D., 2025c. Generative subsurface flow modeling with pretrained diffusion model and training</w:delText>
        </w:r>
        <w:r w:rsidRPr="007332DF">
          <w:rPr>
            <w:rFonts w:ascii="Cambria Math" w:hAnsi="Cambria Math" w:cs="Cambria Math"/>
          </w:rPr>
          <w:delText>‐</w:delText>
        </w:r>
        <w:r w:rsidRPr="007332DF">
          <w:rPr>
            <w:rFonts w:hint="eastAsia"/>
          </w:rPr>
          <w:delText>free knowledge alignment. Geophysical Resea</w:delText>
        </w:r>
        <w:r w:rsidRPr="007332DF">
          <w:delText>rch Letters 52, e2025GL118000.</w:delText>
        </w:r>
        <w:bookmarkEnd w:id="6699"/>
        <w:bookmarkEnd w:id="6700"/>
      </w:del>
    </w:p>
    <w:p w14:paraId="5F82EB2C" w14:textId="4E4226EB" w:rsidR="007332DF" w:rsidRPr="007332DF" w:rsidRDefault="007332DF">
      <w:pPr>
        <w:pStyle w:val="Heading1"/>
        <w:rPr>
          <w:del w:id="6702" w:author="Song, Xuehang" w:date="2026-01-08T04:09:00Z" w16du:dateUtc="2026-01-08T12:09:00Z"/>
        </w:rPr>
        <w:pPrChange w:id="6703" w:author="Song, Xuehang" w:date="2026-01-08T08:05:00Z" w16du:dateUtc="2026-01-08T16:05:00Z">
          <w:pPr>
            <w:pStyle w:val="EndNoteBibliography"/>
          </w:pPr>
        </w:pPrChange>
      </w:pPr>
      <w:bookmarkStart w:id="6704" w:name="_Toc220485987"/>
      <w:bookmarkStart w:id="6705" w:name="_Toc220495503"/>
      <w:del w:id="6706" w:author="Song, Xuehang" w:date="2026-01-08T04:09:00Z" w16du:dateUtc="2026-01-08T12:09:00Z">
        <w:r w:rsidRPr="007332DF">
          <w:delText>Wen, G., Li, Z., Azizzadenesheli, K., Anandkumar, A., Benson, S.M., 2022. U-FNO—An enhanced Fourier neural operator-based deep-learning model for multiphase flow. Advances in Water Resources 163, 104180.</w:delText>
        </w:r>
        <w:bookmarkEnd w:id="6704"/>
        <w:bookmarkEnd w:id="6705"/>
      </w:del>
    </w:p>
    <w:p w14:paraId="7FC40603" w14:textId="3E293926" w:rsidR="00F34AEA" w:rsidRPr="00F34AEA" w:rsidDel="00BD4096" w:rsidRDefault="00F34AEA">
      <w:pPr>
        <w:pStyle w:val="Heading1"/>
        <w:rPr>
          <w:del w:id="6707" w:author="Song, Xuehang" w:date="2026-01-08T04:09:00Z" w16du:dateUtc="2026-01-08T12:09:00Z"/>
        </w:rPr>
        <w:pPrChange w:id="6708" w:author="Song, Xuehang" w:date="2026-01-08T04:09:00Z" w16du:dateUtc="2026-01-08T12:09:00Z">
          <w:pPr>
            <w:pStyle w:val="EndNoteBibliography"/>
          </w:pPr>
        </w:pPrChange>
      </w:pPr>
      <w:bookmarkStart w:id="6709" w:name="_Toc220485988"/>
      <w:bookmarkStart w:id="6710" w:name="_Toc220495504"/>
      <w:del w:id="6711" w:author="Song, Xuehang" w:date="2026-01-08T04:09:00Z" w16du:dateUtc="2026-01-08T12:09:00Z">
        <w:r w:rsidRPr="00F34AEA" w:rsidDel="00BD4096">
          <w:delText>Wen, G., Li, Z., Long, Q., Azizzadenesheli, K., Anandkumar, A., Benson, S.M., 2023. Real-time high-resolution CO 2 geological storage prediction using nested Fourier neural operators. Energy &amp; Environmental Science 16, 1732-1741.</w:delText>
        </w:r>
        <w:bookmarkEnd w:id="6709"/>
        <w:bookmarkEnd w:id="6710"/>
      </w:del>
    </w:p>
    <w:p w14:paraId="18D518CE" w14:textId="756CD1D1" w:rsidR="007332DF" w:rsidRPr="007332DF" w:rsidRDefault="007332DF">
      <w:pPr>
        <w:pStyle w:val="Heading1"/>
        <w:rPr>
          <w:del w:id="6712" w:author="Song, Xuehang" w:date="2026-01-08T04:09:00Z" w16du:dateUtc="2026-01-08T12:09:00Z"/>
        </w:rPr>
        <w:pPrChange w:id="6713" w:author="Song, Xuehang" w:date="2026-01-08T08:05:00Z" w16du:dateUtc="2026-01-08T16:05:00Z">
          <w:pPr>
            <w:pStyle w:val="EndNoteBibliography"/>
          </w:pPr>
        </w:pPrChange>
      </w:pPr>
      <w:bookmarkStart w:id="6714" w:name="_Toc220485989"/>
      <w:bookmarkStart w:id="6715" w:name="_Toc220495505"/>
      <w:del w:id="6716" w:author="Song, Xuehang" w:date="2026-01-08T04:09:00Z" w16du:dateUtc="2026-01-08T12:09:00Z">
        <w:r w:rsidRPr="007332DF">
          <w:delText>Werner, A.D., Bakker, M., Post, V.E.A., Vandenbohede, A., Lu, C., Ataie-Ashtiani, B., Simmons, C.T., Barry, D.A., 2013. Seawater intrusion processes, investigation and management: Recent advances and future challenges. Advances in Water Resources 51, 3-26.</w:delText>
        </w:r>
        <w:bookmarkEnd w:id="6714"/>
        <w:bookmarkEnd w:id="6715"/>
      </w:del>
    </w:p>
    <w:p w14:paraId="2B16B6F2" w14:textId="06E95D2B" w:rsidR="007332DF" w:rsidRPr="007332DF" w:rsidRDefault="007332DF">
      <w:pPr>
        <w:pStyle w:val="Heading1"/>
        <w:rPr>
          <w:del w:id="6717" w:author="Song, Xuehang" w:date="2026-01-08T04:09:00Z" w16du:dateUtc="2026-01-08T12:09:00Z"/>
        </w:rPr>
        <w:pPrChange w:id="6718" w:author="Song, Xuehang" w:date="2026-01-08T08:05:00Z" w16du:dateUtc="2026-01-08T16:05:00Z">
          <w:pPr>
            <w:pStyle w:val="EndNoteBibliography"/>
          </w:pPr>
        </w:pPrChange>
      </w:pPr>
      <w:bookmarkStart w:id="6719" w:name="_Toc220485990"/>
      <w:bookmarkStart w:id="6720" w:name="_Toc220495506"/>
      <w:del w:id="6721" w:author="Song, Xuehang" w:date="2026-01-08T04:09:00Z" w16du:dateUtc="2026-01-08T12:09:00Z">
        <w:r w:rsidRPr="007332DF">
          <w:delText>White, M.D., Oostrom, M., 2003. STOMP subsurface transport over multiple phases version 3.0 User's guide. Pacific Northwest National Lab., Richland, WA (US).</w:delText>
        </w:r>
        <w:bookmarkEnd w:id="6719"/>
        <w:bookmarkEnd w:id="6720"/>
      </w:del>
    </w:p>
    <w:p w14:paraId="5583C84C" w14:textId="63AAD823" w:rsidR="007332DF" w:rsidRPr="007332DF" w:rsidRDefault="007332DF">
      <w:pPr>
        <w:pStyle w:val="Heading1"/>
        <w:rPr>
          <w:del w:id="6722" w:author="Song, Xuehang" w:date="2026-01-08T04:09:00Z" w16du:dateUtc="2026-01-08T12:09:00Z"/>
        </w:rPr>
        <w:pPrChange w:id="6723" w:author="Song, Xuehang" w:date="2026-01-08T08:05:00Z" w16du:dateUtc="2026-01-08T16:05:00Z">
          <w:pPr>
            <w:pStyle w:val="EndNoteBibliography"/>
          </w:pPr>
        </w:pPrChange>
      </w:pPr>
      <w:bookmarkStart w:id="6724" w:name="_Toc220485991"/>
      <w:bookmarkStart w:id="6725" w:name="_Toc220495507"/>
      <w:del w:id="6726" w:author="Song, Xuehang" w:date="2026-01-08T04:09:00Z" w16du:dateUtc="2026-01-08T12:09:00Z">
        <w:r w:rsidRPr="007332DF">
          <w:delText>Xie, X., Zhang, X., 2024. Development of a deep surrogate model with spatiotemporal characteristics mining capabilities for the prediction of groundwater level in coastal areas. Journal of Environmental Management 370, 122724.</w:delText>
        </w:r>
        <w:bookmarkEnd w:id="6724"/>
        <w:bookmarkEnd w:id="6725"/>
      </w:del>
    </w:p>
    <w:p w14:paraId="2DFD89A9" w14:textId="2FC2D101" w:rsidR="007332DF" w:rsidRPr="007332DF" w:rsidRDefault="007332DF">
      <w:pPr>
        <w:pStyle w:val="Heading1"/>
        <w:rPr>
          <w:del w:id="6727" w:author="Song, Xuehang" w:date="2026-01-08T04:09:00Z" w16du:dateUtc="2026-01-08T12:09:00Z"/>
        </w:rPr>
        <w:pPrChange w:id="6728" w:author="Song, Xuehang" w:date="2026-01-08T08:05:00Z" w16du:dateUtc="2026-01-08T16:05:00Z">
          <w:pPr>
            <w:pStyle w:val="EndNoteBibliography"/>
          </w:pPr>
        </w:pPrChange>
      </w:pPr>
      <w:bookmarkStart w:id="6729" w:name="_Toc220485992"/>
      <w:bookmarkStart w:id="6730" w:name="_Toc220495508"/>
      <w:del w:id="6731" w:author="Song, Xuehang" w:date="2026-01-08T04:09:00Z" w16du:dateUtc="2026-01-08T12:09:00Z">
        <w:r w:rsidRPr="007332DF">
          <w:delText>Xu, R., Zhang, D., 2024. Forward prediction and surrogate modeling for subsurface hydrology: A review of theory-guided machine-learning approaches. Computers &amp; Geosciences 188, 105611.</w:delText>
        </w:r>
        <w:bookmarkEnd w:id="6729"/>
        <w:bookmarkEnd w:id="6730"/>
      </w:del>
    </w:p>
    <w:p w14:paraId="59580581" w14:textId="1BCF4694" w:rsidR="007332DF" w:rsidRPr="007332DF" w:rsidRDefault="007332DF">
      <w:pPr>
        <w:pStyle w:val="Heading1"/>
        <w:rPr>
          <w:del w:id="6732" w:author="Song, Xuehang" w:date="2026-01-08T04:09:00Z" w16du:dateUtc="2026-01-08T12:09:00Z"/>
        </w:rPr>
        <w:pPrChange w:id="6733" w:author="Song, Xuehang" w:date="2026-01-08T08:05:00Z" w16du:dateUtc="2026-01-08T16:05:00Z">
          <w:pPr>
            <w:pStyle w:val="EndNoteBibliography"/>
          </w:pPr>
        </w:pPrChange>
      </w:pPr>
      <w:bookmarkStart w:id="6734" w:name="_Toc220485993"/>
      <w:bookmarkStart w:id="6735" w:name="_Toc220495509"/>
      <w:del w:id="6736" w:author="Song, Xuehang" w:date="2026-01-08T04:09:00Z" w16du:dateUtc="2026-01-08T12:09:00Z">
        <w:r w:rsidRPr="007332DF">
          <w:delText>Xu, Z., Hu, B.X., Xu, Z., Wu, X., 2019. Simulating seawater intrusion in a complex coastal karst aquifer using an improved variable-density flow and solute transport–conduit flow process model. Hydrogeology Journal 27, 1277-1289.</w:delText>
        </w:r>
        <w:bookmarkEnd w:id="6734"/>
        <w:bookmarkEnd w:id="6735"/>
      </w:del>
    </w:p>
    <w:p w14:paraId="19BB8B17" w14:textId="3E9BC0C5" w:rsidR="00F34AEA" w:rsidRPr="00F34AEA" w:rsidDel="00BD4096" w:rsidRDefault="00F34AEA">
      <w:pPr>
        <w:pStyle w:val="Heading1"/>
        <w:rPr>
          <w:del w:id="6737" w:author="Song, Xuehang" w:date="2026-01-08T04:09:00Z" w16du:dateUtc="2026-01-08T12:09:00Z"/>
        </w:rPr>
        <w:pPrChange w:id="6738" w:author="Song, Xuehang" w:date="2026-01-08T04:09:00Z" w16du:dateUtc="2026-01-08T12:09:00Z">
          <w:pPr>
            <w:pStyle w:val="EndNoteBibliography"/>
          </w:pPr>
        </w:pPrChange>
      </w:pPr>
      <w:bookmarkStart w:id="6739" w:name="_Toc220485994"/>
      <w:bookmarkStart w:id="6740" w:name="_Toc220495510"/>
      <w:del w:id="6741" w:author="Song, Xuehang" w:date="2026-01-08T04:09:00Z" w16du:dateUtc="2026-01-08T12:09:00Z">
        <w:r w:rsidRPr="00F34AEA" w:rsidDel="00BD4096">
          <w:delText>Yan, S., Minsker, B., 2006. Optimal groundwater remediation design using an adaptive neural network genetic algorithm. Water Resources Research 42.</w:delText>
        </w:r>
        <w:bookmarkEnd w:id="6739"/>
        <w:bookmarkEnd w:id="6740"/>
      </w:del>
    </w:p>
    <w:p w14:paraId="2180D624" w14:textId="2557907A" w:rsidR="00F34AEA" w:rsidRPr="00F34AEA" w:rsidDel="00BD4096" w:rsidRDefault="00F34AEA">
      <w:pPr>
        <w:pStyle w:val="Heading1"/>
        <w:rPr>
          <w:del w:id="6742" w:author="Song, Xuehang" w:date="2026-01-08T04:09:00Z" w16du:dateUtc="2026-01-08T12:09:00Z"/>
        </w:rPr>
        <w:pPrChange w:id="6743" w:author="Song, Xuehang" w:date="2026-01-08T04:09:00Z" w16du:dateUtc="2026-01-08T12:09:00Z">
          <w:pPr>
            <w:pStyle w:val="EndNoteBibliography"/>
          </w:pPr>
        </w:pPrChange>
      </w:pPr>
      <w:bookmarkStart w:id="6744" w:name="_Toc220485995"/>
      <w:bookmarkStart w:id="6745" w:name="_Toc220495511"/>
      <w:del w:id="6746" w:author="Song, Xuehang" w:date="2026-01-08T04:09:00Z" w16du:dateUtc="2026-01-08T12:09:00Z">
        <w:r w:rsidRPr="00F34AEA" w:rsidDel="00BD4096">
          <w:delText>Yan, S., Minsker, B., 2011. Applying Dynamic Surrogate Models in Noisy Genetic Algorithms to Optimize Groundwater Remediation Designs. Journal of Water Resources Planning and Management 137, 284-292.</w:delText>
        </w:r>
        <w:bookmarkEnd w:id="6744"/>
        <w:bookmarkEnd w:id="6745"/>
      </w:del>
    </w:p>
    <w:p w14:paraId="1FF93C68" w14:textId="7905FD04" w:rsidR="00F34AEA" w:rsidRPr="00F34AEA" w:rsidDel="00BD4096" w:rsidRDefault="00F34AEA">
      <w:pPr>
        <w:pStyle w:val="Heading1"/>
        <w:rPr>
          <w:del w:id="6747" w:author="Song, Xuehang" w:date="2026-01-08T04:09:00Z" w16du:dateUtc="2026-01-08T12:09:00Z"/>
        </w:rPr>
        <w:pPrChange w:id="6748" w:author="Song, Xuehang" w:date="2026-01-08T04:09:00Z" w16du:dateUtc="2026-01-08T12:09:00Z">
          <w:pPr>
            <w:pStyle w:val="EndNoteBibliography"/>
          </w:pPr>
        </w:pPrChange>
      </w:pPr>
      <w:bookmarkStart w:id="6749" w:name="_Toc220485996"/>
      <w:bookmarkStart w:id="6750" w:name="_Toc220495512"/>
      <w:del w:id="6751" w:author="Song, Xuehang" w:date="2026-01-08T04:09:00Z" w16du:dateUtc="2026-01-08T12:09:00Z">
        <w:r w:rsidRPr="00F34AEA" w:rsidDel="00BD4096">
          <w:delText>Yang, L., Wang, X., Mendoza-Sanchez, I., Abriola, L.M., 2018. Modeling the influence of coupled mass transfer processes on mass flux downgradient of heterogeneous DNAPL source zones. Journal of Contaminant Hydrology 211, 1-14.</w:delText>
        </w:r>
        <w:bookmarkEnd w:id="6749"/>
        <w:bookmarkEnd w:id="6750"/>
      </w:del>
    </w:p>
    <w:p w14:paraId="617006CE" w14:textId="261B91DF" w:rsidR="007332DF" w:rsidRPr="007332DF" w:rsidRDefault="007332DF">
      <w:pPr>
        <w:pStyle w:val="Heading1"/>
        <w:rPr>
          <w:del w:id="6752" w:author="Song, Xuehang" w:date="2026-01-08T04:09:00Z" w16du:dateUtc="2026-01-08T12:09:00Z"/>
        </w:rPr>
        <w:pPrChange w:id="6753" w:author="Song, Xuehang" w:date="2026-01-08T08:05:00Z" w16du:dateUtc="2026-01-08T16:05:00Z">
          <w:pPr>
            <w:pStyle w:val="EndNoteBibliography"/>
          </w:pPr>
        </w:pPrChange>
      </w:pPr>
      <w:bookmarkStart w:id="6754" w:name="_Toc220485997"/>
      <w:bookmarkStart w:id="6755" w:name="_Toc220495513"/>
      <w:del w:id="6756" w:author="Song, Xuehang" w:date="2026-01-08T04:09:00Z" w16du:dateUtc="2026-01-08T12:09:00Z">
        <w:r w:rsidRPr="007332DF">
          <w:delText>Yang, M., Annable, M.D., Jawitz, J.W., 2016. Solute source depletion control of forward and back diffusion through low-permeability zones. Journal of Contaminant Hydrology 193, 54-62.</w:delText>
        </w:r>
        <w:bookmarkEnd w:id="6754"/>
        <w:bookmarkEnd w:id="6755"/>
      </w:del>
    </w:p>
    <w:p w14:paraId="288737D4" w14:textId="48178B4E" w:rsidR="007332DF" w:rsidRPr="007332DF" w:rsidRDefault="007332DF">
      <w:pPr>
        <w:pStyle w:val="Heading1"/>
        <w:rPr>
          <w:del w:id="6757" w:author="Song, Xuehang" w:date="2026-01-08T04:09:00Z" w16du:dateUtc="2026-01-08T12:09:00Z"/>
        </w:rPr>
        <w:pPrChange w:id="6758" w:author="Song, Xuehang" w:date="2026-01-08T08:05:00Z" w16du:dateUtc="2026-01-08T16:05:00Z">
          <w:pPr>
            <w:pStyle w:val="EndNoteBibliography"/>
          </w:pPr>
        </w:pPrChange>
      </w:pPr>
      <w:bookmarkStart w:id="6759" w:name="_Toc220485998"/>
      <w:bookmarkStart w:id="6760" w:name="_Toc220495514"/>
      <w:del w:id="6761" w:author="Song, Xuehang" w:date="2026-01-08T04:09:00Z" w16du:dateUtc="2026-01-08T12:09:00Z">
        <w:r w:rsidRPr="007332DF">
          <w:delText>Yang, M., Annable, M.D., Jawitz, J.W., 2017. Forward and back diffusion through argillaceous formations. Water Resources Research 53, 4514-4523.</w:delText>
        </w:r>
        <w:bookmarkEnd w:id="6759"/>
        <w:bookmarkEnd w:id="6760"/>
      </w:del>
    </w:p>
    <w:p w14:paraId="3C17D7FA" w14:textId="4A8EBE42" w:rsidR="00F34AEA" w:rsidRPr="00F34AEA" w:rsidDel="00BD4096" w:rsidRDefault="00F34AEA">
      <w:pPr>
        <w:pStyle w:val="Heading1"/>
        <w:rPr>
          <w:del w:id="6762" w:author="Song, Xuehang" w:date="2026-01-08T04:09:00Z" w16du:dateUtc="2026-01-08T12:09:00Z"/>
        </w:rPr>
        <w:pPrChange w:id="6763" w:author="Song, Xuehang" w:date="2026-01-08T04:09:00Z" w16du:dateUtc="2026-01-08T12:09:00Z">
          <w:pPr>
            <w:pStyle w:val="EndNoteBibliography"/>
          </w:pPr>
        </w:pPrChange>
      </w:pPr>
      <w:bookmarkStart w:id="6764" w:name="_Toc220485999"/>
      <w:bookmarkStart w:id="6765" w:name="_Toc220495515"/>
      <w:del w:id="6766" w:author="Song, Xuehang" w:date="2026-01-08T04:09:00Z" w16du:dateUtc="2026-01-08T12:09:00Z">
        <w:r w:rsidRPr="00F34AEA" w:rsidDel="00BD4096">
          <w:delText>Yazdi, S.H., Robati, M., Samani, S., Hargalani, F.Z., 2025. Prediction of two groundwater sustainability indicators in semi-arid aquifers using machine learning. Environmental Earth Sciences 84, 294.</w:delText>
        </w:r>
        <w:bookmarkEnd w:id="6764"/>
        <w:bookmarkEnd w:id="6765"/>
      </w:del>
    </w:p>
    <w:p w14:paraId="6A53905E" w14:textId="014EB52C" w:rsidR="007332DF" w:rsidRPr="007332DF" w:rsidRDefault="007332DF">
      <w:pPr>
        <w:pStyle w:val="Heading1"/>
        <w:rPr>
          <w:del w:id="6767" w:author="Song, Xuehang" w:date="2026-01-08T04:09:00Z" w16du:dateUtc="2026-01-08T12:09:00Z"/>
        </w:rPr>
        <w:pPrChange w:id="6768" w:author="Song, Xuehang" w:date="2026-01-08T08:05:00Z" w16du:dateUtc="2026-01-08T16:05:00Z">
          <w:pPr>
            <w:pStyle w:val="EndNoteBibliography"/>
          </w:pPr>
        </w:pPrChange>
      </w:pPr>
      <w:bookmarkStart w:id="6769" w:name="_Toc220486000"/>
      <w:bookmarkStart w:id="6770" w:name="_Toc220495516"/>
      <w:del w:id="6771" w:author="Song, Xuehang" w:date="2026-01-08T04:09:00Z" w16du:dateUtc="2026-01-08T12:09:00Z">
        <w:r w:rsidRPr="007332DF">
          <w:delText>Zhang, Y.-F., Thorburn, P.J., 2022. A deep surrogate model with spatio-temporal awareness for water quality sensor measurement. Expert Systems with Applications 200, 116914.</w:delText>
        </w:r>
        <w:bookmarkEnd w:id="6769"/>
        <w:bookmarkEnd w:id="6770"/>
      </w:del>
    </w:p>
    <w:p w14:paraId="1297E51C" w14:textId="78AD7F32" w:rsidR="007332DF" w:rsidRPr="007332DF" w:rsidRDefault="007332DF">
      <w:pPr>
        <w:pStyle w:val="Heading1"/>
        <w:rPr>
          <w:del w:id="6772" w:author="Song, Xuehang" w:date="2026-01-08T04:09:00Z" w16du:dateUtc="2026-01-08T12:09:00Z"/>
        </w:rPr>
        <w:pPrChange w:id="6773" w:author="Song, Xuehang" w:date="2026-01-08T08:05:00Z" w16du:dateUtc="2026-01-08T16:05:00Z">
          <w:pPr>
            <w:pStyle w:val="EndNoteBibliography"/>
          </w:pPr>
        </w:pPrChange>
      </w:pPr>
      <w:bookmarkStart w:id="6774" w:name="_Toc220486001"/>
      <w:bookmarkStart w:id="6775" w:name="_Toc220495517"/>
      <w:del w:id="6776" w:author="Song, Xuehang" w:date="2026-01-08T04:09:00Z" w16du:dateUtc="2026-01-08T12:09:00Z">
        <w:r w:rsidRPr="007332DF">
          <w:delText>Zheng, C., Bennett, G.D., 2002. Applied contaminant transport modeling. Wiley-Interscience New York.</w:delText>
        </w:r>
        <w:bookmarkEnd w:id="6774"/>
        <w:bookmarkEnd w:id="6775"/>
      </w:del>
    </w:p>
    <w:p w14:paraId="14E312F2" w14:textId="14AC7FEE" w:rsidR="007332DF" w:rsidRPr="007332DF" w:rsidRDefault="007332DF">
      <w:pPr>
        <w:pStyle w:val="Heading1"/>
        <w:rPr>
          <w:del w:id="6777" w:author="Song, Xuehang" w:date="2026-01-08T04:09:00Z" w16du:dateUtc="2026-01-08T12:09:00Z"/>
        </w:rPr>
        <w:pPrChange w:id="6778" w:author="Song, Xuehang" w:date="2026-01-08T08:05:00Z" w16du:dateUtc="2026-01-08T16:05:00Z">
          <w:pPr>
            <w:pStyle w:val="EndNoteBibliography"/>
          </w:pPr>
        </w:pPrChange>
      </w:pPr>
      <w:bookmarkStart w:id="6779" w:name="_Toc220486002"/>
      <w:bookmarkStart w:id="6780" w:name="_Toc220495518"/>
      <w:del w:id="6781" w:author="Song, Xuehang" w:date="2026-01-08T04:09:00Z" w16du:dateUtc="2026-01-08T12:09:00Z">
        <w:r w:rsidRPr="007332DF">
          <w:delText>Zheng, C., Wang, P.P., 1999. MT3DMS: a modular three-dimensional multispecies transport model for simulation of advection, dispersion, and chemical reactions of contaminants in groundwater systems; documentation and user's guide.</w:delText>
        </w:r>
        <w:bookmarkEnd w:id="6779"/>
        <w:bookmarkEnd w:id="6780"/>
      </w:del>
    </w:p>
    <w:p w14:paraId="19D29204" w14:textId="00B1DE21" w:rsidR="00F34AEA" w:rsidRPr="00F34AEA" w:rsidDel="00BD4096" w:rsidRDefault="00F34AEA">
      <w:pPr>
        <w:pStyle w:val="Heading1"/>
        <w:rPr>
          <w:del w:id="6782" w:author="Song, Xuehang" w:date="2026-01-08T04:09:00Z" w16du:dateUtc="2026-01-08T12:09:00Z"/>
        </w:rPr>
        <w:pPrChange w:id="6783" w:author="Song, Xuehang" w:date="2026-01-08T04:09:00Z" w16du:dateUtc="2026-01-08T12:09:00Z">
          <w:pPr>
            <w:pStyle w:val="EndNoteBibliography"/>
          </w:pPr>
        </w:pPrChange>
      </w:pPr>
      <w:bookmarkStart w:id="6784" w:name="_Toc220486003"/>
      <w:bookmarkStart w:id="6785" w:name="_Toc220495519"/>
      <w:del w:id="6786" w:author="Song, Xuehang" w:date="2026-01-08T04:09:00Z" w16du:dateUtc="2026-01-08T12:09:00Z">
        <w:r w:rsidRPr="00F34AEA" w:rsidDel="00BD4096">
          <w:delText>Zhu, Y., Zabaras, N., 2018. Bayesian deep convolutional encoder–decoder networks for surrogate modeling and uncertainty quantification. Journal of Computational Physics 366, 415-447.</w:delText>
        </w:r>
        <w:bookmarkEnd w:id="6784"/>
        <w:bookmarkEnd w:id="6785"/>
      </w:del>
    </w:p>
    <w:p w14:paraId="08FC2ED2" w14:textId="0DFD411F" w:rsidR="00F34AEA" w:rsidRPr="00F34AEA" w:rsidDel="00BD4096" w:rsidRDefault="00F34AEA">
      <w:pPr>
        <w:pStyle w:val="Heading1"/>
        <w:rPr>
          <w:del w:id="6787" w:author="Song, Xuehang" w:date="2026-01-08T04:09:00Z" w16du:dateUtc="2026-01-08T12:09:00Z"/>
        </w:rPr>
        <w:pPrChange w:id="6788" w:author="Song, Xuehang" w:date="2026-01-08T04:09:00Z" w16du:dateUtc="2026-01-08T12:09:00Z">
          <w:pPr>
            <w:pStyle w:val="EndNoteBibliography"/>
          </w:pPr>
        </w:pPrChange>
      </w:pPr>
      <w:bookmarkStart w:id="6789" w:name="_Toc220486004"/>
      <w:bookmarkStart w:id="6790" w:name="_Toc220495520"/>
      <w:del w:id="6791" w:author="Song, Xuehang" w:date="2026-01-08T04:09:00Z" w16du:dateUtc="2026-01-08T12:09:00Z">
        <w:r w:rsidRPr="00F34AEA" w:rsidDel="00BD4096">
          <w:delText>Zhu, Y., Zabaras, N., Koutsourelakis, P.-S., Perdikaris, P., 2019. Physics-constrained deep learning for high-dimensional surrogate modeling and uncertainty quantification without labeled data. Journal of Computational Physics 394, 56-81.</w:delText>
        </w:r>
        <w:bookmarkEnd w:id="6789"/>
        <w:bookmarkEnd w:id="6790"/>
      </w:del>
    </w:p>
    <w:p w14:paraId="018C6D71" w14:textId="792710A3" w:rsidR="0061459A" w:rsidRDefault="0061459A">
      <w:pPr>
        <w:pStyle w:val="Heading1"/>
        <w:rPr>
          <w:ins w:id="6792" w:author="Cao, Ross" w:date="2025-10-23T09:19:00Z" w16du:dateUtc="2025-10-23T16:19:00Z"/>
          <w:del w:id="6793" w:author="Song, Xuehang" w:date="2026-01-08T04:09:00Z" w16du:dateUtc="2026-01-08T12:09:00Z"/>
        </w:rPr>
        <w:pPrChange w:id="6794" w:author="Song, Xuehang" w:date="2026-01-08T08:05:00Z" w16du:dateUtc="2026-01-08T16:05:00Z">
          <w:pPr/>
        </w:pPrChange>
      </w:pPr>
      <w:ins w:id="6795" w:author="Cao, Ross" w:date="2025-10-23T09:19:00Z" w16du:dateUtc="2025-10-23T16:19:00Z">
        <w:del w:id="6796" w:author="Song, Xuehang" w:date="2026-01-08T04:09:00Z" w16du:dateUtc="2026-01-08T12:09:00Z">
          <w:r>
            <w:fldChar w:fldCharType="end"/>
          </w:r>
          <w:bookmarkStart w:id="6797" w:name="_Toc220486005"/>
          <w:bookmarkStart w:id="6798" w:name="_Toc220495521"/>
          <w:bookmarkEnd w:id="6797"/>
          <w:bookmarkEnd w:id="6798"/>
        </w:del>
      </w:ins>
    </w:p>
    <w:p w14:paraId="36E614AC" w14:textId="6AB635C6" w:rsidR="0061459A" w:rsidRDefault="0061459A">
      <w:pPr>
        <w:pStyle w:val="Heading1"/>
        <w:rPr>
          <w:ins w:id="6799" w:author="Cao, Ross" w:date="2025-10-23T09:17:00Z" w16du:dateUtc="2025-10-23T16:17:00Z"/>
          <w:del w:id="6800" w:author="Song, Xuehang" w:date="2026-01-08T04:09:00Z" w16du:dateUtc="2026-01-08T12:09:00Z"/>
        </w:rPr>
        <w:pPrChange w:id="6801" w:author="Song, Xuehang" w:date="2026-01-08T08:05:00Z" w16du:dateUtc="2026-01-08T16:05:00Z">
          <w:pPr>
            <w:pStyle w:val="NormalWeb"/>
          </w:pPr>
        </w:pPrChange>
      </w:pPr>
      <w:bookmarkStart w:id="6802" w:name="_Toc220486006"/>
      <w:bookmarkStart w:id="6803" w:name="_Toc220495522"/>
      <w:bookmarkEnd w:id="6802"/>
      <w:bookmarkEnd w:id="6803"/>
    </w:p>
    <w:p w14:paraId="7CF98DC9" w14:textId="4F7212C7" w:rsidR="0061459A" w:rsidRDefault="00A22393">
      <w:pPr>
        <w:pStyle w:val="Heading1"/>
        <w:numPr>
          <w:ilvl w:val="0"/>
          <w:numId w:val="0"/>
        </w:numPr>
      </w:pPr>
      <w:bookmarkStart w:id="6804" w:name="_Toc220495523"/>
      <w:r>
        <w:lastRenderedPageBreak/>
        <w:t xml:space="preserve">Concepts for </w:t>
      </w:r>
      <w:r w:rsidR="000414C3">
        <w:t>High-</w:t>
      </w:r>
      <w:ins w:id="6805" w:author="Song, Xuehang" w:date="2026-02-19T04:53:00Z" w16du:dateUtc="2026-02-19T12:53:00Z">
        <w:r w:rsidR="00D3010C">
          <w:t>Fidelity</w:t>
        </w:r>
      </w:ins>
      <w:r w:rsidR="00D73EBB">
        <w:t xml:space="preserve"> </w:t>
      </w:r>
      <w:r w:rsidR="000F6383">
        <w:t>Modeling</w:t>
      </w:r>
      <w:r w:rsidR="008D0A81">
        <w:t xml:space="preserve"> and Calibration </w:t>
      </w:r>
      <w:r w:rsidR="00F2557E">
        <w:t>User-Facing Software Interface</w:t>
      </w:r>
      <w:bookmarkEnd w:id="6804"/>
    </w:p>
    <w:p w14:paraId="00E01E25" w14:textId="77777777" w:rsidR="00F2557E" w:rsidRDefault="00F2557E" w:rsidP="00F2557E">
      <w:pPr>
        <w:pStyle w:val="BodyText"/>
      </w:pPr>
    </w:p>
    <w:p w14:paraId="0E77B7C5" w14:textId="77777777" w:rsidR="00F2557E" w:rsidRPr="0017083F" w:rsidRDefault="00F2557E" w:rsidP="00F2557E">
      <w:pPr>
        <w:keepNext/>
        <w:jc w:val="center"/>
        <w:rPr>
          <w:rFonts w:ascii="Times New Roman" w:hAnsi="Times New Roman"/>
        </w:rPr>
      </w:pPr>
      <w:r w:rsidRPr="0017083F">
        <w:rPr>
          <w:rFonts w:ascii="Times New Roman" w:hAnsi="Times New Roman"/>
          <w:noProof/>
        </w:rPr>
        <w:drawing>
          <wp:inline distT="0" distB="0" distL="0" distR="0" wp14:anchorId="5555A086" wp14:editId="50FC2166">
            <wp:extent cx="5197350" cy="2854036"/>
            <wp:effectExtent l="0" t="0" r="0" b="0"/>
            <wp:docPr id="432086276" name="Picture 4" descr="Graphical user inte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86276" name="Picture 4" descr="Graphical user interface&#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17553" cy="2865130"/>
                    </a:xfrm>
                    <a:prstGeom prst="rect">
                      <a:avLst/>
                    </a:prstGeom>
                    <a:noFill/>
                    <a:ln>
                      <a:noFill/>
                    </a:ln>
                  </pic:spPr>
                </pic:pic>
              </a:graphicData>
            </a:graphic>
          </wp:inline>
        </w:drawing>
      </w:r>
    </w:p>
    <w:p w14:paraId="21D1C26E" w14:textId="1D4D7D02" w:rsidR="00F2557E" w:rsidRPr="0017083F" w:rsidRDefault="00F2557E" w:rsidP="00F2557E">
      <w:pPr>
        <w:pStyle w:val="Caption"/>
        <w:rPr>
          <w:rFonts w:ascii="Times New Roman" w:hAnsi="Times New Roman"/>
        </w:rPr>
      </w:pPr>
      <w:bookmarkStart w:id="6806" w:name="_Toc219733279"/>
      <w:r w:rsidRPr="0017083F">
        <w:rPr>
          <w:rFonts w:ascii="Times New Roman" w:hAnsi="Times New Roman"/>
        </w:rPr>
        <w:t xml:space="preserve">Figure </w:t>
      </w:r>
      <w:r w:rsidRPr="0017083F">
        <w:rPr>
          <w:rFonts w:ascii="Times New Roman" w:hAnsi="Times New Roman"/>
        </w:rPr>
        <w:fldChar w:fldCharType="begin"/>
      </w:r>
      <w:r w:rsidRPr="0017083F">
        <w:rPr>
          <w:rFonts w:ascii="Times New Roman" w:hAnsi="Times New Roman"/>
        </w:rPr>
        <w:instrText xml:space="preserve"> SEQ Figure \* ARABIC </w:instrText>
      </w:r>
      <w:r w:rsidRPr="0017083F">
        <w:rPr>
          <w:rFonts w:ascii="Times New Roman" w:hAnsi="Times New Roman"/>
        </w:rPr>
        <w:fldChar w:fldCharType="separate"/>
      </w:r>
      <w:r w:rsidR="009E72F4">
        <w:rPr>
          <w:rFonts w:ascii="Times New Roman" w:hAnsi="Times New Roman"/>
          <w:noProof/>
        </w:rPr>
        <w:t>9</w:t>
      </w:r>
      <w:r w:rsidRPr="0017083F">
        <w:rPr>
          <w:rFonts w:ascii="Times New Roman" w:hAnsi="Times New Roman"/>
        </w:rPr>
        <w:fldChar w:fldCharType="end"/>
      </w:r>
      <w:r w:rsidRPr="0017083F">
        <w:rPr>
          <w:rFonts w:ascii="Times New Roman" w:hAnsi="Times New Roman"/>
        </w:rPr>
        <w:t>: Modeling control panel and landing screen. Buttons transition to dashboards and deeper configuration applications.</w:t>
      </w:r>
      <w:bookmarkEnd w:id="6806"/>
    </w:p>
    <w:p w14:paraId="071CC2D7" w14:textId="77777777" w:rsidR="00F2557E" w:rsidRPr="0017083F" w:rsidRDefault="00F2557E" w:rsidP="00F2557E">
      <w:pPr>
        <w:keepNext/>
        <w:jc w:val="center"/>
        <w:rPr>
          <w:rFonts w:ascii="Times New Roman" w:hAnsi="Times New Roman"/>
        </w:rPr>
      </w:pPr>
      <w:r w:rsidRPr="0017083F">
        <w:rPr>
          <w:rFonts w:ascii="Times New Roman" w:hAnsi="Times New Roman"/>
          <w:noProof/>
        </w:rPr>
        <w:drawing>
          <wp:inline distT="0" distB="0" distL="0" distR="0" wp14:anchorId="739A3565" wp14:editId="7DFF60BE">
            <wp:extent cx="5202226" cy="2646219"/>
            <wp:effectExtent l="0" t="0" r="0" b="0"/>
            <wp:docPr id="1710073653" name="Picture 6" descr="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73653" name="Picture 6" descr="Diagram&#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48164" cy="2669587"/>
                    </a:xfrm>
                    <a:prstGeom prst="rect">
                      <a:avLst/>
                    </a:prstGeom>
                    <a:noFill/>
                    <a:ln>
                      <a:noFill/>
                    </a:ln>
                  </pic:spPr>
                </pic:pic>
              </a:graphicData>
            </a:graphic>
          </wp:inline>
        </w:drawing>
      </w:r>
    </w:p>
    <w:p w14:paraId="756B7384" w14:textId="0AD14249" w:rsidR="00F2557E" w:rsidRPr="0017083F" w:rsidRDefault="00F2557E" w:rsidP="00F2557E">
      <w:pPr>
        <w:pStyle w:val="Caption"/>
        <w:rPr>
          <w:rFonts w:ascii="Times New Roman" w:hAnsi="Times New Roman"/>
        </w:rPr>
      </w:pPr>
      <w:bookmarkStart w:id="6807" w:name="_Toc219733280"/>
      <w:r w:rsidRPr="0017083F">
        <w:rPr>
          <w:rFonts w:ascii="Times New Roman" w:hAnsi="Times New Roman"/>
        </w:rPr>
        <w:t xml:space="preserve">Figure </w:t>
      </w:r>
      <w:r w:rsidRPr="0017083F">
        <w:rPr>
          <w:rFonts w:ascii="Times New Roman" w:hAnsi="Times New Roman"/>
        </w:rPr>
        <w:fldChar w:fldCharType="begin"/>
      </w:r>
      <w:r w:rsidRPr="0017083F">
        <w:rPr>
          <w:rFonts w:ascii="Times New Roman" w:hAnsi="Times New Roman"/>
        </w:rPr>
        <w:instrText xml:space="preserve"> SEQ Figure \* ARABIC </w:instrText>
      </w:r>
      <w:r w:rsidRPr="0017083F">
        <w:rPr>
          <w:rFonts w:ascii="Times New Roman" w:hAnsi="Times New Roman"/>
        </w:rPr>
        <w:fldChar w:fldCharType="separate"/>
      </w:r>
      <w:r w:rsidR="009E72F4">
        <w:rPr>
          <w:rFonts w:ascii="Times New Roman" w:hAnsi="Times New Roman"/>
          <w:noProof/>
        </w:rPr>
        <w:t>10</w:t>
      </w:r>
      <w:r w:rsidRPr="0017083F">
        <w:rPr>
          <w:rFonts w:ascii="Times New Roman" w:hAnsi="Times New Roman"/>
        </w:rPr>
        <w:fldChar w:fldCharType="end"/>
      </w:r>
      <w:r w:rsidRPr="0017083F">
        <w:rPr>
          <w:rFonts w:ascii="Times New Roman" w:hAnsi="Times New Roman"/>
        </w:rPr>
        <w:t>: Dashboard for interactive modeling metrics and modeling quality view. Metrics can provide coloring based on their state (good, warning, requires recalibration)</w:t>
      </w:r>
      <w:bookmarkEnd w:id="6807"/>
    </w:p>
    <w:p w14:paraId="363B7EBF" w14:textId="77777777" w:rsidR="00F2557E" w:rsidRPr="0017083F" w:rsidRDefault="00F2557E" w:rsidP="00F2557E">
      <w:pPr>
        <w:keepNext/>
        <w:jc w:val="center"/>
        <w:rPr>
          <w:rFonts w:ascii="Times New Roman" w:hAnsi="Times New Roman"/>
        </w:rPr>
      </w:pPr>
      <w:r w:rsidRPr="0017083F">
        <w:rPr>
          <w:rFonts w:ascii="Times New Roman" w:hAnsi="Times New Roman"/>
          <w:noProof/>
        </w:rPr>
        <w:lastRenderedPageBreak/>
        <w:drawing>
          <wp:inline distT="0" distB="0" distL="0" distR="0" wp14:anchorId="492F5F5F" wp14:editId="396A8D37">
            <wp:extent cx="5201041" cy="2763982"/>
            <wp:effectExtent l="0" t="0" r="0" b="0"/>
            <wp:docPr id="1068494675" name="Picture 8" descr="A picture containing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94675" name="Picture 8" descr="A picture containing chart&#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40338" cy="2784865"/>
                    </a:xfrm>
                    <a:prstGeom prst="rect">
                      <a:avLst/>
                    </a:prstGeom>
                    <a:noFill/>
                    <a:ln>
                      <a:noFill/>
                    </a:ln>
                  </pic:spPr>
                </pic:pic>
              </a:graphicData>
            </a:graphic>
          </wp:inline>
        </w:drawing>
      </w:r>
    </w:p>
    <w:p w14:paraId="237A3F87" w14:textId="682FBAE1" w:rsidR="00F2557E" w:rsidRPr="0017083F" w:rsidRDefault="00F2557E" w:rsidP="00F2557E">
      <w:pPr>
        <w:pStyle w:val="Caption"/>
        <w:rPr>
          <w:rFonts w:ascii="Times New Roman" w:hAnsi="Times New Roman"/>
        </w:rPr>
      </w:pPr>
      <w:bookmarkStart w:id="6808" w:name="_Toc219733281"/>
      <w:r w:rsidRPr="0017083F">
        <w:rPr>
          <w:rFonts w:ascii="Times New Roman" w:hAnsi="Times New Roman"/>
        </w:rPr>
        <w:t xml:space="preserve">Figure </w:t>
      </w:r>
      <w:r w:rsidRPr="0017083F">
        <w:rPr>
          <w:rFonts w:ascii="Times New Roman" w:hAnsi="Times New Roman"/>
        </w:rPr>
        <w:fldChar w:fldCharType="begin"/>
      </w:r>
      <w:r w:rsidRPr="0017083F">
        <w:rPr>
          <w:rFonts w:ascii="Times New Roman" w:hAnsi="Times New Roman"/>
        </w:rPr>
        <w:instrText xml:space="preserve"> SEQ Figure \* ARABIC </w:instrText>
      </w:r>
      <w:r w:rsidRPr="0017083F">
        <w:rPr>
          <w:rFonts w:ascii="Times New Roman" w:hAnsi="Times New Roman"/>
        </w:rPr>
        <w:fldChar w:fldCharType="separate"/>
      </w:r>
      <w:r w:rsidR="009E72F4">
        <w:rPr>
          <w:rFonts w:ascii="Times New Roman" w:hAnsi="Times New Roman"/>
          <w:noProof/>
        </w:rPr>
        <w:t>11</w:t>
      </w:r>
      <w:r w:rsidRPr="0017083F">
        <w:rPr>
          <w:rFonts w:ascii="Times New Roman" w:hAnsi="Times New Roman"/>
        </w:rPr>
        <w:fldChar w:fldCharType="end"/>
      </w:r>
      <w:r w:rsidRPr="0017083F">
        <w:rPr>
          <w:rFonts w:ascii="Times New Roman" w:hAnsi="Times New Roman"/>
        </w:rPr>
        <w:t>: Dashboard for viewing sensor measurement histories.</w:t>
      </w:r>
      <w:bookmarkEnd w:id="6808"/>
    </w:p>
    <w:p w14:paraId="23E3E53A" w14:textId="77777777" w:rsidR="00F2557E" w:rsidRPr="0017083F" w:rsidRDefault="00F2557E" w:rsidP="00F2557E">
      <w:pPr>
        <w:jc w:val="center"/>
        <w:rPr>
          <w:rFonts w:ascii="Times New Roman" w:hAnsi="Times New Roman"/>
        </w:rPr>
      </w:pPr>
    </w:p>
    <w:p w14:paraId="78DDAAF9" w14:textId="77777777" w:rsidR="00F2557E" w:rsidRPr="0017083F" w:rsidRDefault="00F2557E" w:rsidP="00F2557E">
      <w:pPr>
        <w:keepNext/>
        <w:jc w:val="center"/>
        <w:rPr>
          <w:rFonts w:ascii="Times New Roman" w:hAnsi="Times New Roman"/>
        </w:rPr>
      </w:pPr>
      <w:r w:rsidRPr="0017083F">
        <w:rPr>
          <w:rFonts w:ascii="Times New Roman" w:hAnsi="Times New Roman"/>
          <w:b/>
          <w:bCs/>
          <w:noProof/>
        </w:rPr>
        <w:drawing>
          <wp:inline distT="0" distB="0" distL="0" distR="0" wp14:anchorId="47B83851" wp14:editId="01556441">
            <wp:extent cx="5975870" cy="2196664"/>
            <wp:effectExtent l="0" t="0" r="0" b="0"/>
            <wp:docPr id="1984201408" name="Picture 10" descr="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01408" name="Picture 10" descr="Chart&#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23921" cy="2251086"/>
                    </a:xfrm>
                    <a:prstGeom prst="rect">
                      <a:avLst/>
                    </a:prstGeom>
                    <a:noFill/>
                    <a:ln>
                      <a:noFill/>
                    </a:ln>
                  </pic:spPr>
                </pic:pic>
              </a:graphicData>
            </a:graphic>
          </wp:inline>
        </w:drawing>
      </w:r>
    </w:p>
    <w:p w14:paraId="6AF5088B" w14:textId="0991C583" w:rsidR="00F2557E" w:rsidRPr="0017083F" w:rsidRDefault="00F2557E" w:rsidP="00F2557E">
      <w:pPr>
        <w:pStyle w:val="Caption"/>
        <w:rPr>
          <w:rFonts w:ascii="Times New Roman" w:hAnsi="Times New Roman"/>
          <w:b/>
          <w:bCs/>
        </w:rPr>
      </w:pPr>
      <w:bookmarkStart w:id="6809" w:name="_Toc219733282"/>
      <w:r w:rsidRPr="0017083F">
        <w:rPr>
          <w:rFonts w:ascii="Times New Roman" w:hAnsi="Times New Roman"/>
        </w:rPr>
        <w:t xml:space="preserve">Figure </w:t>
      </w:r>
      <w:r w:rsidRPr="0017083F">
        <w:rPr>
          <w:rFonts w:ascii="Times New Roman" w:hAnsi="Times New Roman"/>
        </w:rPr>
        <w:fldChar w:fldCharType="begin"/>
      </w:r>
      <w:r w:rsidRPr="0017083F">
        <w:rPr>
          <w:rFonts w:ascii="Times New Roman" w:hAnsi="Times New Roman"/>
        </w:rPr>
        <w:instrText xml:space="preserve"> SEQ Figure \* ARABIC </w:instrText>
      </w:r>
      <w:r w:rsidRPr="0017083F">
        <w:rPr>
          <w:rFonts w:ascii="Times New Roman" w:hAnsi="Times New Roman"/>
        </w:rPr>
        <w:fldChar w:fldCharType="separate"/>
      </w:r>
      <w:r w:rsidR="009E72F4">
        <w:rPr>
          <w:rFonts w:ascii="Times New Roman" w:hAnsi="Times New Roman"/>
          <w:noProof/>
        </w:rPr>
        <w:t>12</w:t>
      </w:r>
      <w:r w:rsidRPr="0017083F">
        <w:rPr>
          <w:rFonts w:ascii="Times New Roman" w:hAnsi="Times New Roman"/>
        </w:rPr>
        <w:fldChar w:fldCharType="end"/>
      </w:r>
      <w:r w:rsidRPr="0017083F">
        <w:rPr>
          <w:rFonts w:ascii="Times New Roman" w:hAnsi="Times New Roman"/>
        </w:rPr>
        <w:t>: Dashboard for modeling comparisons.</w:t>
      </w:r>
      <w:bookmarkEnd w:id="6809"/>
    </w:p>
    <w:p w14:paraId="5BD942BF" w14:textId="77777777" w:rsidR="0061459A" w:rsidRDefault="0061459A" w:rsidP="004D48A0">
      <w:pPr>
        <w:pStyle w:val="BodyText"/>
      </w:pPr>
    </w:p>
    <w:p w14:paraId="13411399" w14:textId="77777777" w:rsidR="004D48A0" w:rsidRDefault="004D48A0" w:rsidP="004D48A0">
      <w:pPr>
        <w:pStyle w:val="BodyText"/>
      </w:pPr>
    </w:p>
    <w:p w14:paraId="5E2242E3" w14:textId="77777777" w:rsidR="004D48A0" w:rsidRDefault="004D48A0" w:rsidP="004D48A0">
      <w:pPr>
        <w:pStyle w:val="BodyText"/>
      </w:pPr>
    </w:p>
    <w:p w14:paraId="6CFF919E" w14:textId="77777777" w:rsidR="004D48A0" w:rsidRDefault="004D48A0" w:rsidP="004D48A0">
      <w:pPr>
        <w:pStyle w:val="BodyText"/>
      </w:pPr>
    </w:p>
    <w:p w14:paraId="3B412B9B" w14:textId="77777777" w:rsidR="004D48A0" w:rsidRDefault="004D48A0" w:rsidP="004D48A0">
      <w:pPr>
        <w:pStyle w:val="BodyText"/>
      </w:pPr>
    </w:p>
    <w:p w14:paraId="17F43671" w14:textId="77777777" w:rsidR="004D48A0" w:rsidRPr="00D4447C" w:rsidRDefault="004D48A0">
      <w:pPr>
        <w:pStyle w:val="BodyText"/>
        <w:rPr>
          <w:rFonts w:ascii="Times New Roman" w:hAnsi="Times New Roman"/>
          <w:color w:val="000000" w:themeColor="text1"/>
        </w:rPr>
        <w:pPrChange w:id="6810" w:author="Song, Xuehang" w:date="2026-01-08T08:05:00Z" w16du:dateUtc="2026-01-08T16:05:00Z">
          <w:pPr>
            <w:pStyle w:val="Heading1"/>
          </w:pPr>
        </w:pPrChange>
      </w:pPr>
      <w:r w:rsidRPr="001E4962">
        <w:rPr>
          <w:b/>
          <w:bCs/>
          <w:sz w:val="24"/>
          <w:szCs w:val="24"/>
          <w:highlight w:val="yellow"/>
          <w:rPrChange w:id="6811" w:author="Song, Xuehang" w:date="2026-01-08T08:05:00Z" w16du:dateUtc="2026-01-08T16:05:00Z">
            <w:rPr>
              <w:rFonts w:ascii="Times New Roman" w:hAnsi="Times New Roman"/>
              <w:b w:val="0"/>
              <w:bCs/>
              <w:color w:val="000000" w:themeColor="text1"/>
            </w:rPr>
          </w:rPrChange>
        </w:rPr>
        <w:t>Super high</w:t>
      </w:r>
      <w:r>
        <w:rPr>
          <w:rFonts w:ascii="Times New Roman" w:hAnsi="Times New Roman"/>
          <w:b/>
          <w:bCs/>
          <w:color w:val="000000" w:themeColor="text1"/>
        </w:rPr>
        <w:t>-</w:t>
      </w:r>
      <w:r w:rsidRPr="00D4447C">
        <w:rPr>
          <w:rFonts w:ascii="Times New Roman" w:hAnsi="Times New Roman"/>
          <w:b/>
          <w:bCs/>
          <w:color w:val="000000" w:themeColor="text1"/>
        </w:rPr>
        <w:t>level notes</w:t>
      </w:r>
    </w:p>
    <w:p w14:paraId="0ED95715" w14:textId="77777777" w:rsidR="004D48A0" w:rsidRPr="001E4962" w:rsidRDefault="004D48A0" w:rsidP="004D48A0">
      <w:pPr>
        <w:outlineLvl w:val="0"/>
        <w:rPr>
          <w:highlight w:val="yellow"/>
          <w:rPrChange w:id="6812" w:author="Song, Xuehang" w:date="2026-01-08T08:05:00Z" w16du:dateUtc="2026-01-08T16:05:00Z">
            <w:rPr>
              <w:rFonts w:ascii="Times New Roman" w:hAnsi="Times New Roman"/>
            </w:rPr>
          </w:rPrChange>
        </w:rPr>
      </w:pPr>
      <w:r w:rsidRPr="001E4962">
        <w:rPr>
          <w:highlight w:val="yellow"/>
          <w:rPrChange w:id="6813" w:author="Song, Xuehang" w:date="2026-01-08T08:05:00Z" w16du:dateUtc="2026-01-08T16:05:00Z">
            <w:rPr>
              <w:rFonts w:ascii="Times New Roman" w:hAnsi="Times New Roman"/>
            </w:rPr>
          </w:rPrChange>
        </w:rPr>
        <w:t>Motivation:</w:t>
      </w:r>
    </w:p>
    <w:p w14:paraId="42EE85CA" w14:textId="77777777" w:rsidR="004D48A0" w:rsidRPr="001E4962" w:rsidRDefault="004D48A0" w:rsidP="004D48A0">
      <w:pPr>
        <w:pStyle w:val="ListParagraph"/>
        <w:numPr>
          <w:ilvl w:val="0"/>
          <w:numId w:val="2"/>
        </w:numPr>
        <w:rPr>
          <w:highlight w:val="yellow"/>
          <w:rPrChange w:id="6814" w:author="Song, Xuehang" w:date="2026-01-08T08:05:00Z" w16du:dateUtc="2026-01-08T16:05:00Z">
            <w:rPr>
              <w:rFonts w:ascii="Times New Roman" w:hAnsi="Times New Roman"/>
            </w:rPr>
          </w:rPrChange>
        </w:rPr>
      </w:pPr>
      <w:r w:rsidRPr="001E4962">
        <w:rPr>
          <w:highlight w:val="yellow"/>
          <w:rPrChange w:id="6815" w:author="Song, Xuehang" w:date="2026-01-08T08:05:00Z" w16du:dateUtc="2026-01-08T16:05:00Z">
            <w:rPr>
              <w:rFonts w:ascii="Times New Roman" w:hAnsi="Times New Roman"/>
            </w:rPr>
          </w:rPrChange>
        </w:rPr>
        <w:t>Long-term forecasts will inevitably drift and become useless</w:t>
      </w:r>
    </w:p>
    <w:p w14:paraId="538F62F5" w14:textId="77777777" w:rsidR="004D48A0" w:rsidRPr="001E4962" w:rsidRDefault="004D48A0" w:rsidP="004D48A0">
      <w:pPr>
        <w:pStyle w:val="ListParagraph"/>
        <w:rPr>
          <w:highlight w:val="yellow"/>
          <w:rPrChange w:id="6816" w:author="Song, Xuehang" w:date="2026-01-08T08:05:00Z" w16du:dateUtc="2026-01-08T16:05:00Z">
            <w:rPr>
              <w:rFonts w:ascii="Times New Roman" w:hAnsi="Times New Roman"/>
            </w:rPr>
          </w:rPrChange>
        </w:rPr>
      </w:pPr>
      <w:r w:rsidRPr="001E4962">
        <w:rPr>
          <w:highlight w:val="yellow"/>
          <w:rPrChange w:id="6817" w:author="Song, Xuehang" w:date="2026-01-08T08:05:00Z" w16du:dateUtc="2026-01-08T16:05:00Z">
            <w:rPr>
              <w:rFonts w:ascii="Times New Roman" w:hAnsi="Times New Roman"/>
            </w:rPr>
          </w:rPrChange>
        </w:rPr>
        <w:t>Scheduled performance checks and automated recalibration keep error and bias within predefined thresholds, sustaining reliability over multi-year remediation timelines.</w:t>
      </w:r>
    </w:p>
    <w:p w14:paraId="3ED44345" w14:textId="77777777" w:rsidR="004D48A0" w:rsidRPr="001E4962" w:rsidRDefault="004D48A0" w:rsidP="004D48A0">
      <w:pPr>
        <w:pStyle w:val="ListParagraph"/>
        <w:rPr>
          <w:highlight w:val="yellow"/>
          <w:rPrChange w:id="6818" w:author="Song, Xuehang" w:date="2026-01-08T08:05:00Z" w16du:dateUtc="2026-01-08T16:05:00Z">
            <w:rPr>
              <w:rFonts w:ascii="Times New Roman" w:hAnsi="Times New Roman"/>
            </w:rPr>
          </w:rPrChange>
        </w:rPr>
      </w:pPr>
    </w:p>
    <w:p w14:paraId="702587FA" w14:textId="77777777" w:rsidR="004D48A0" w:rsidRPr="001E4962" w:rsidRDefault="004D48A0" w:rsidP="004D48A0">
      <w:pPr>
        <w:outlineLvl w:val="0"/>
        <w:rPr>
          <w:highlight w:val="yellow"/>
          <w:rPrChange w:id="6819" w:author="Song, Xuehang" w:date="2026-01-08T08:05:00Z" w16du:dateUtc="2026-01-08T16:05:00Z">
            <w:rPr>
              <w:rFonts w:ascii="Times New Roman" w:hAnsi="Times New Roman"/>
            </w:rPr>
          </w:rPrChange>
        </w:rPr>
      </w:pPr>
      <w:r w:rsidRPr="001E4962">
        <w:rPr>
          <w:highlight w:val="yellow"/>
          <w:rPrChange w:id="6820" w:author="Song, Xuehang" w:date="2026-01-08T08:05:00Z" w16du:dateUtc="2026-01-08T16:05:00Z">
            <w:rPr>
              <w:rFonts w:ascii="Times New Roman" w:hAnsi="Times New Roman"/>
            </w:rPr>
          </w:rPrChange>
        </w:rPr>
        <w:t>The deliverable:</w:t>
      </w:r>
    </w:p>
    <w:p w14:paraId="6ADE80D2" w14:textId="77777777" w:rsidR="004D48A0" w:rsidRPr="001E4962" w:rsidRDefault="004D48A0" w:rsidP="004D48A0">
      <w:pPr>
        <w:pStyle w:val="ListParagraph"/>
        <w:numPr>
          <w:ilvl w:val="0"/>
          <w:numId w:val="19"/>
        </w:numPr>
        <w:rPr>
          <w:highlight w:val="yellow"/>
          <w:rPrChange w:id="6821" w:author="Song, Xuehang" w:date="2026-01-08T08:05:00Z" w16du:dateUtc="2026-01-08T16:05:00Z">
            <w:rPr>
              <w:rFonts w:ascii="Times New Roman" w:hAnsi="Times New Roman"/>
            </w:rPr>
          </w:rPrChange>
        </w:rPr>
      </w:pPr>
      <w:r w:rsidRPr="001E4962">
        <w:rPr>
          <w:highlight w:val="yellow"/>
          <w:rPrChange w:id="6822" w:author="Song, Xuehang" w:date="2026-01-08T08:05:00Z" w16du:dateUtc="2026-01-08T16:05:00Z">
            <w:rPr>
              <w:rFonts w:ascii="Times New Roman" w:hAnsi="Times New Roman"/>
            </w:rPr>
          </w:rPrChange>
        </w:rPr>
        <w:t>Framework Design Package – an executive-level document that lays out the proposed framework, components, metrics, and implementation roadmap.</w:t>
      </w:r>
    </w:p>
    <w:p w14:paraId="7500F3FE" w14:textId="77777777" w:rsidR="004D48A0" w:rsidRPr="001E4962" w:rsidRDefault="004D48A0" w:rsidP="004D48A0">
      <w:pPr>
        <w:pStyle w:val="ListParagraph"/>
        <w:numPr>
          <w:ilvl w:val="0"/>
          <w:numId w:val="19"/>
        </w:numPr>
        <w:rPr>
          <w:highlight w:val="yellow"/>
          <w:rPrChange w:id="6823" w:author="Song, Xuehang" w:date="2026-01-08T08:05:00Z" w16du:dateUtc="2026-01-08T16:05:00Z">
            <w:rPr>
              <w:rFonts w:ascii="Times New Roman" w:hAnsi="Times New Roman"/>
            </w:rPr>
          </w:rPrChange>
        </w:rPr>
      </w:pPr>
      <w:r w:rsidRPr="001E4962">
        <w:rPr>
          <w:highlight w:val="yellow"/>
          <w:rPrChange w:id="6824" w:author="Song, Xuehang" w:date="2026-01-08T08:05:00Z" w16du:dateUtc="2026-01-08T16:05:00Z">
            <w:rPr>
              <w:rFonts w:ascii="Times New Roman" w:hAnsi="Times New Roman"/>
            </w:rPr>
          </w:rPrChange>
        </w:rPr>
        <w:t>Showing one full recalibration loop (drift detection → targeted physics runs → fine-tuning) and an interactive dashboard that DOE managers can test-drive (optional).</w:t>
      </w:r>
    </w:p>
    <w:p w14:paraId="409D5348" w14:textId="77777777" w:rsidR="004D48A0" w:rsidRPr="001E4962" w:rsidRDefault="004D48A0" w:rsidP="004D48A0">
      <w:pPr>
        <w:pStyle w:val="ListParagraph"/>
        <w:numPr>
          <w:ilvl w:val="0"/>
          <w:numId w:val="19"/>
        </w:numPr>
        <w:rPr>
          <w:highlight w:val="yellow"/>
          <w:rPrChange w:id="6825" w:author="Song, Xuehang" w:date="2026-01-08T08:05:00Z" w16du:dateUtc="2026-01-08T16:05:00Z">
            <w:rPr>
              <w:rFonts w:ascii="Times New Roman" w:hAnsi="Times New Roman"/>
            </w:rPr>
          </w:rPrChange>
        </w:rPr>
      </w:pPr>
      <w:r w:rsidRPr="001E4962">
        <w:rPr>
          <w:highlight w:val="yellow"/>
          <w:rPrChange w:id="6826" w:author="Song, Xuehang" w:date="2026-01-08T08:05:00Z" w16du:dateUtc="2026-01-08T16:05:00Z">
            <w:rPr>
              <w:rFonts w:ascii="Times New Roman" w:hAnsi="Times New Roman"/>
            </w:rPr>
          </w:rPrChange>
        </w:rPr>
        <w:t xml:space="preserve">Also think about monthly/quarterly updates that we can provide. </w:t>
      </w:r>
    </w:p>
    <w:p w14:paraId="6E90BC4F" w14:textId="77777777" w:rsidR="004D48A0" w:rsidRPr="001E4962" w:rsidRDefault="004D48A0" w:rsidP="004D48A0">
      <w:pPr>
        <w:pStyle w:val="ListParagraph"/>
        <w:numPr>
          <w:ilvl w:val="0"/>
          <w:numId w:val="19"/>
        </w:numPr>
        <w:rPr>
          <w:highlight w:val="yellow"/>
          <w:rPrChange w:id="6827" w:author="Song, Xuehang" w:date="2026-01-08T08:05:00Z" w16du:dateUtc="2026-01-08T16:05:00Z">
            <w:rPr>
              <w:rFonts w:ascii="Times New Roman" w:hAnsi="Times New Roman"/>
            </w:rPr>
          </w:rPrChange>
        </w:rPr>
      </w:pPr>
      <w:r w:rsidRPr="001E4962">
        <w:rPr>
          <w:highlight w:val="yellow"/>
          <w:rPrChange w:id="6828" w:author="Song, Xuehang" w:date="2026-01-08T08:05:00Z" w16du:dateUtc="2026-01-08T16:05:00Z">
            <w:rPr>
              <w:rFonts w:ascii="Times New Roman" w:hAnsi="Times New Roman"/>
            </w:rPr>
          </w:rPrChange>
        </w:rPr>
        <w:t>We will have weekly updates (should we keep a confluence page or word documents)</w:t>
      </w:r>
    </w:p>
    <w:p w14:paraId="419503A8" w14:textId="77777777" w:rsidR="004D48A0" w:rsidRPr="001E4962" w:rsidRDefault="004D48A0" w:rsidP="004D48A0">
      <w:pPr>
        <w:rPr>
          <w:highlight w:val="yellow"/>
          <w:rPrChange w:id="6829" w:author="Song, Xuehang" w:date="2026-01-08T08:05:00Z" w16du:dateUtc="2026-01-08T16:05:00Z">
            <w:rPr>
              <w:rFonts w:ascii="Times New Roman" w:hAnsi="Times New Roman"/>
            </w:rPr>
          </w:rPrChange>
        </w:rPr>
      </w:pPr>
    </w:p>
    <w:p w14:paraId="0CBA1FAC" w14:textId="77777777" w:rsidR="004D48A0" w:rsidRPr="001E4962" w:rsidRDefault="004D48A0" w:rsidP="004D48A0">
      <w:pPr>
        <w:outlineLvl w:val="0"/>
        <w:rPr>
          <w:highlight w:val="yellow"/>
          <w:rPrChange w:id="6830" w:author="Song, Xuehang" w:date="2026-01-08T08:05:00Z" w16du:dateUtc="2026-01-08T16:05:00Z">
            <w:rPr>
              <w:rFonts w:ascii="Times New Roman" w:hAnsi="Times New Roman"/>
            </w:rPr>
          </w:rPrChange>
        </w:rPr>
      </w:pPr>
      <w:r w:rsidRPr="001E4962">
        <w:rPr>
          <w:highlight w:val="yellow"/>
          <w:rPrChange w:id="6831" w:author="Song, Xuehang" w:date="2026-01-08T08:05:00Z" w16du:dateUtc="2026-01-08T16:05:00Z">
            <w:rPr>
              <w:rFonts w:ascii="Times New Roman" w:hAnsi="Times New Roman"/>
            </w:rPr>
          </w:rPrChange>
        </w:rPr>
        <w:t>Technical contribution/contents:</w:t>
      </w:r>
    </w:p>
    <w:p w14:paraId="5B5DC294" w14:textId="77777777" w:rsidR="004D48A0" w:rsidRPr="001E4962" w:rsidRDefault="004D48A0" w:rsidP="004D48A0">
      <w:pPr>
        <w:pStyle w:val="ListParagraph"/>
        <w:numPr>
          <w:ilvl w:val="0"/>
          <w:numId w:val="2"/>
        </w:numPr>
        <w:rPr>
          <w:highlight w:val="yellow"/>
          <w:rPrChange w:id="6832" w:author="Song, Xuehang" w:date="2026-01-08T08:05:00Z" w16du:dateUtc="2026-01-08T16:05:00Z">
            <w:rPr>
              <w:rFonts w:ascii="Times New Roman" w:hAnsi="Times New Roman"/>
            </w:rPr>
          </w:rPrChange>
        </w:rPr>
      </w:pPr>
      <w:r w:rsidRPr="001E4962">
        <w:rPr>
          <w:highlight w:val="yellow"/>
          <w:rPrChange w:id="6833" w:author="Song, Xuehang" w:date="2026-01-08T08:05:00Z" w16du:dateUtc="2026-01-08T16:05:00Z">
            <w:rPr>
              <w:rFonts w:ascii="Times New Roman" w:hAnsi="Times New Roman"/>
            </w:rPr>
          </w:rPrChange>
        </w:rPr>
        <w:t>Develop a clear, modular framework: key pillars (Modules) with well-specified subcomponents)</w:t>
      </w:r>
    </w:p>
    <w:p w14:paraId="36FE9157" w14:textId="77777777" w:rsidR="004D48A0" w:rsidRPr="001E4962" w:rsidRDefault="004D48A0" w:rsidP="004D48A0">
      <w:pPr>
        <w:pStyle w:val="ListParagraph"/>
        <w:numPr>
          <w:ilvl w:val="0"/>
          <w:numId w:val="2"/>
        </w:numPr>
        <w:rPr>
          <w:highlight w:val="yellow"/>
          <w:rPrChange w:id="6834" w:author="Song, Xuehang" w:date="2026-01-08T08:05:00Z" w16du:dateUtc="2026-01-08T16:05:00Z">
            <w:rPr>
              <w:rFonts w:ascii="Times New Roman" w:hAnsi="Times New Roman"/>
            </w:rPr>
          </w:rPrChange>
        </w:rPr>
      </w:pPr>
      <w:r w:rsidRPr="001E4962">
        <w:rPr>
          <w:highlight w:val="yellow"/>
          <w:rPrChange w:id="6835" w:author="Song, Xuehang" w:date="2026-01-08T08:05:00Z" w16du:dateUtc="2026-01-08T16:05:00Z">
            <w:rPr>
              <w:rFonts w:ascii="Times New Roman" w:hAnsi="Times New Roman"/>
            </w:rPr>
          </w:rPrChange>
        </w:rPr>
        <w:t>Illustrate workflow: Use diagrams/flowcharts to show how components interact and when recalibration is triggered.</w:t>
      </w:r>
    </w:p>
    <w:p w14:paraId="5F1A8DD2" w14:textId="77777777" w:rsidR="004D48A0" w:rsidRPr="001E4962" w:rsidRDefault="004D48A0" w:rsidP="004D48A0">
      <w:pPr>
        <w:pStyle w:val="ListParagraph"/>
        <w:numPr>
          <w:ilvl w:val="0"/>
          <w:numId w:val="2"/>
        </w:numPr>
        <w:rPr>
          <w:highlight w:val="yellow"/>
          <w:rPrChange w:id="6836" w:author="Song, Xuehang" w:date="2026-01-08T08:05:00Z" w16du:dateUtc="2026-01-08T16:05:00Z">
            <w:rPr>
              <w:rFonts w:ascii="Times New Roman" w:hAnsi="Times New Roman"/>
            </w:rPr>
          </w:rPrChange>
        </w:rPr>
      </w:pPr>
      <w:r w:rsidRPr="001E4962">
        <w:rPr>
          <w:highlight w:val="yellow"/>
          <w:rPrChange w:id="6837" w:author="Song, Xuehang" w:date="2026-01-08T08:05:00Z" w16du:dateUtc="2026-01-08T16:05:00Z">
            <w:rPr>
              <w:rFonts w:ascii="Times New Roman" w:hAnsi="Times New Roman"/>
            </w:rPr>
          </w:rPrChange>
        </w:rPr>
        <w:t>Provide concise method summaries: Survey surrogate types, UQ techniques, active-learning strategies, and continual-learning methods (maybe in a comparative table).</w:t>
      </w:r>
    </w:p>
    <w:p w14:paraId="18BF9B9D" w14:textId="77777777" w:rsidR="004D48A0" w:rsidRPr="001E4962" w:rsidRDefault="004D48A0" w:rsidP="004D48A0">
      <w:pPr>
        <w:pStyle w:val="ListParagraph"/>
        <w:numPr>
          <w:ilvl w:val="0"/>
          <w:numId w:val="2"/>
        </w:numPr>
        <w:rPr>
          <w:highlight w:val="yellow"/>
          <w:rPrChange w:id="6838" w:author="Song, Xuehang" w:date="2026-01-08T08:05:00Z" w16du:dateUtc="2026-01-08T16:05:00Z">
            <w:rPr>
              <w:rFonts w:ascii="Times New Roman" w:hAnsi="Times New Roman"/>
            </w:rPr>
          </w:rPrChange>
        </w:rPr>
      </w:pPr>
      <w:r w:rsidRPr="001E4962">
        <w:rPr>
          <w:highlight w:val="yellow"/>
          <w:rPrChange w:id="6839" w:author="Song, Xuehang" w:date="2026-01-08T08:05:00Z" w16du:dateUtc="2026-01-08T16:05:00Z">
            <w:rPr>
              <w:rFonts w:ascii="Times New Roman" w:hAnsi="Times New Roman"/>
            </w:rPr>
          </w:rPrChange>
        </w:rPr>
        <w:t>What is the best practice</w:t>
      </w:r>
    </w:p>
    <w:p w14:paraId="09C1A636" w14:textId="77777777" w:rsidR="004D48A0" w:rsidRPr="001E4962" w:rsidRDefault="004D48A0" w:rsidP="004D48A0">
      <w:pPr>
        <w:pStyle w:val="ListParagraph"/>
        <w:numPr>
          <w:ilvl w:val="0"/>
          <w:numId w:val="2"/>
        </w:numPr>
        <w:rPr>
          <w:highlight w:val="yellow"/>
          <w:rPrChange w:id="6840" w:author="Song, Xuehang" w:date="2026-01-08T08:05:00Z" w16du:dateUtc="2026-01-08T16:05:00Z">
            <w:rPr>
              <w:rFonts w:ascii="Times New Roman" w:hAnsi="Times New Roman"/>
            </w:rPr>
          </w:rPrChange>
        </w:rPr>
      </w:pPr>
      <w:r w:rsidRPr="001E4962">
        <w:rPr>
          <w:highlight w:val="yellow"/>
          <w:rPrChange w:id="6841" w:author="Song, Xuehang" w:date="2026-01-08T08:05:00Z" w16du:dateUtc="2026-01-08T16:05:00Z">
            <w:rPr>
              <w:rFonts w:ascii="Times New Roman" w:hAnsi="Times New Roman"/>
            </w:rPr>
          </w:rPrChange>
        </w:rPr>
        <w:t>Outline a proof-of-concept demonstration plan</w:t>
      </w:r>
    </w:p>
    <w:p w14:paraId="651226BA" w14:textId="77777777" w:rsidR="004D48A0" w:rsidRPr="001E4962" w:rsidRDefault="004D48A0" w:rsidP="004D48A0">
      <w:pPr>
        <w:pStyle w:val="ListParagraph"/>
        <w:numPr>
          <w:ilvl w:val="0"/>
          <w:numId w:val="2"/>
        </w:numPr>
        <w:rPr>
          <w:highlight w:val="yellow"/>
          <w:rPrChange w:id="6842" w:author="Song, Xuehang" w:date="2026-01-08T08:05:00Z" w16du:dateUtc="2026-01-08T16:05:00Z">
            <w:rPr>
              <w:rFonts w:ascii="Times New Roman" w:hAnsi="Times New Roman"/>
            </w:rPr>
          </w:rPrChange>
        </w:rPr>
      </w:pPr>
      <w:r w:rsidRPr="001E4962">
        <w:rPr>
          <w:highlight w:val="yellow"/>
          <w:rPrChange w:id="6843" w:author="Song, Xuehang" w:date="2026-01-08T08:05:00Z" w16du:dateUtc="2026-01-08T16:05:00Z">
            <w:rPr>
              <w:rFonts w:ascii="Times New Roman" w:hAnsi="Times New Roman"/>
            </w:rPr>
          </w:rPrChange>
        </w:rPr>
        <w:t>Prototype (illustrative and synthetic)</w:t>
      </w:r>
    </w:p>
    <w:p w14:paraId="0464A7DB" w14:textId="77777777" w:rsidR="004D48A0" w:rsidRPr="001E4962" w:rsidRDefault="004D48A0" w:rsidP="004D48A0">
      <w:pPr>
        <w:rPr>
          <w:rPrChange w:id="6844" w:author="Song, Xuehang" w:date="2026-01-08T08:05:00Z" w16du:dateUtc="2026-01-08T16:05:00Z">
            <w:rPr>
              <w:rFonts w:ascii="Times New Roman" w:hAnsi="Times New Roman"/>
            </w:rPr>
          </w:rPrChange>
        </w:rPr>
      </w:pPr>
    </w:p>
    <w:p w14:paraId="248840D2" w14:textId="77777777" w:rsidR="004D48A0" w:rsidRPr="001E4962" w:rsidRDefault="004D48A0" w:rsidP="004D48A0">
      <w:pPr>
        <w:rPr>
          <w:rPrChange w:id="6845" w:author="Song, Xuehang" w:date="2026-01-08T08:05:00Z" w16du:dateUtc="2026-01-08T16:05:00Z">
            <w:rPr>
              <w:rFonts w:ascii="Times New Roman" w:hAnsi="Times New Roman"/>
            </w:rPr>
          </w:rPrChange>
        </w:rPr>
      </w:pPr>
    </w:p>
    <w:p w14:paraId="1A2B7DFA" w14:textId="77777777" w:rsidR="004D48A0" w:rsidRPr="001E4962" w:rsidRDefault="004D48A0" w:rsidP="004D48A0">
      <w:pPr>
        <w:rPr>
          <w:del w:id="6846" w:author="Song, Xuehang" w:date="2026-01-07T11:39:00Z" w16du:dateUtc="2026-01-07T19:39:00Z"/>
          <w:rPrChange w:id="6847" w:author="Song, Xuehang" w:date="2026-01-08T08:05:00Z" w16du:dateUtc="2026-01-08T16:05:00Z">
            <w:rPr>
              <w:del w:id="6848" w:author="Song, Xuehang" w:date="2026-01-07T11:39:00Z" w16du:dateUtc="2026-01-07T19:39:00Z"/>
              <w:rFonts w:ascii="Times New Roman" w:hAnsi="Times New Roman"/>
            </w:rPr>
          </w:rPrChange>
        </w:rPr>
      </w:pPr>
    </w:p>
    <w:p w14:paraId="118C9074" w14:textId="77777777" w:rsidR="004D48A0" w:rsidRPr="001E4962" w:rsidRDefault="004D48A0" w:rsidP="004D48A0">
      <w:pPr>
        <w:rPr>
          <w:del w:id="6849" w:author="Song, Xuehang" w:date="2026-01-07T11:39:00Z" w16du:dateUtc="2026-01-07T19:39:00Z"/>
          <w:rPrChange w:id="6850" w:author="Song, Xuehang" w:date="2026-01-08T08:05:00Z" w16du:dateUtc="2026-01-08T16:05:00Z">
            <w:rPr>
              <w:del w:id="6851" w:author="Song, Xuehang" w:date="2026-01-07T11:39:00Z" w16du:dateUtc="2026-01-07T19:39:00Z"/>
              <w:rFonts w:ascii="Times New Roman" w:hAnsi="Times New Roman"/>
            </w:rPr>
          </w:rPrChange>
        </w:rPr>
      </w:pPr>
    </w:p>
    <w:p w14:paraId="588E6132" w14:textId="77777777" w:rsidR="004D48A0" w:rsidRPr="001E4962" w:rsidRDefault="004D48A0" w:rsidP="004D48A0">
      <w:pPr>
        <w:rPr>
          <w:del w:id="6852" w:author="Song, Xuehang" w:date="2026-01-07T11:39:00Z" w16du:dateUtc="2026-01-07T19:39:00Z"/>
          <w:rPrChange w:id="6853" w:author="Song, Xuehang" w:date="2026-01-08T08:05:00Z" w16du:dateUtc="2026-01-08T16:05:00Z">
            <w:rPr>
              <w:del w:id="6854" w:author="Song, Xuehang" w:date="2026-01-07T11:39:00Z" w16du:dateUtc="2026-01-07T19:39:00Z"/>
              <w:rFonts w:ascii="Times New Roman" w:hAnsi="Times New Roman"/>
            </w:rPr>
          </w:rPrChange>
        </w:rPr>
      </w:pPr>
    </w:p>
    <w:p w14:paraId="693397B3" w14:textId="77777777" w:rsidR="004D48A0" w:rsidRPr="001E4962" w:rsidRDefault="004D48A0" w:rsidP="004D48A0">
      <w:pPr>
        <w:rPr>
          <w:del w:id="6855" w:author="Song, Xuehang" w:date="2026-01-07T11:39:00Z" w16du:dateUtc="2026-01-07T19:39:00Z"/>
          <w:rPrChange w:id="6856" w:author="Song, Xuehang" w:date="2026-01-08T08:05:00Z" w16du:dateUtc="2026-01-08T16:05:00Z">
            <w:rPr>
              <w:del w:id="6857" w:author="Song, Xuehang" w:date="2026-01-07T11:39:00Z" w16du:dateUtc="2026-01-07T19:39:00Z"/>
              <w:rFonts w:ascii="Times New Roman" w:hAnsi="Times New Roman"/>
            </w:rPr>
          </w:rPrChange>
        </w:rPr>
      </w:pPr>
    </w:p>
    <w:p w14:paraId="7B4F9460" w14:textId="77777777" w:rsidR="004D48A0" w:rsidRPr="001E4962" w:rsidRDefault="004D48A0" w:rsidP="004D48A0">
      <w:pPr>
        <w:rPr>
          <w:del w:id="6858" w:author="Song, Xuehang" w:date="2026-01-07T11:39:00Z" w16du:dateUtc="2026-01-07T19:39:00Z"/>
          <w:rPrChange w:id="6859" w:author="Song, Xuehang" w:date="2026-01-08T08:05:00Z" w16du:dateUtc="2026-01-08T16:05:00Z">
            <w:rPr>
              <w:del w:id="6860" w:author="Song, Xuehang" w:date="2026-01-07T11:39:00Z" w16du:dateUtc="2026-01-07T19:39:00Z"/>
              <w:rFonts w:ascii="Times New Roman" w:hAnsi="Times New Roman"/>
            </w:rPr>
          </w:rPrChange>
        </w:rPr>
      </w:pPr>
    </w:p>
    <w:p w14:paraId="36FC2BB9" w14:textId="77777777" w:rsidR="004D48A0" w:rsidRPr="001E4962" w:rsidRDefault="004D48A0" w:rsidP="004D48A0">
      <w:pPr>
        <w:rPr>
          <w:del w:id="6861" w:author="Song, Xuehang" w:date="2026-01-07T11:39:00Z" w16du:dateUtc="2026-01-07T19:39:00Z"/>
          <w:rPrChange w:id="6862" w:author="Song, Xuehang" w:date="2026-01-08T08:05:00Z" w16du:dateUtc="2026-01-08T16:05:00Z">
            <w:rPr>
              <w:del w:id="6863" w:author="Song, Xuehang" w:date="2026-01-07T11:39:00Z" w16du:dateUtc="2026-01-07T19:39:00Z"/>
              <w:rFonts w:ascii="Times New Roman" w:hAnsi="Times New Roman"/>
            </w:rPr>
          </w:rPrChange>
        </w:rPr>
      </w:pPr>
    </w:p>
    <w:p w14:paraId="03263400" w14:textId="77777777" w:rsidR="004D48A0" w:rsidRPr="001E4962" w:rsidRDefault="004D48A0" w:rsidP="004D48A0">
      <w:pPr>
        <w:rPr>
          <w:del w:id="6864" w:author="Song, Xuehang" w:date="2026-01-07T11:39:00Z" w16du:dateUtc="2026-01-07T19:39:00Z"/>
          <w:rPrChange w:id="6865" w:author="Song, Xuehang" w:date="2026-01-08T08:05:00Z" w16du:dateUtc="2026-01-08T16:05:00Z">
            <w:rPr>
              <w:del w:id="6866" w:author="Song, Xuehang" w:date="2026-01-07T11:39:00Z" w16du:dateUtc="2026-01-07T19:39:00Z"/>
              <w:rFonts w:ascii="Times New Roman" w:hAnsi="Times New Roman"/>
            </w:rPr>
          </w:rPrChange>
        </w:rPr>
      </w:pPr>
    </w:p>
    <w:p w14:paraId="6BA584AB" w14:textId="77777777" w:rsidR="004D48A0" w:rsidRPr="001E4962" w:rsidRDefault="004D48A0" w:rsidP="004D48A0">
      <w:pPr>
        <w:rPr>
          <w:rPrChange w:id="6867" w:author="Song, Xuehang" w:date="2026-01-08T08:05:00Z" w16du:dateUtc="2026-01-08T16:05:00Z">
            <w:rPr>
              <w:rFonts w:ascii="Times New Roman" w:hAnsi="Times New Roman"/>
            </w:rPr>
          </w:rPrChange>
        </w:rPr>
      </w:pPr>
    </w:p>
    <w:p w14:paraId="47DF7575" w14:textId="77777777" w:rsidR="004D48A0" w:rsidRPr="001E4962" w:rsidRDefault="004D48A0" w:rsidP="004D48A0">
      <w:pPr>
        <w:outlineLvl w:val="0"/>
        <w:rPr>
          <w:b/>
          <w:bCs/>
          <w:sz w:val="28"/>
          <w:szCs w:val="28"/>
          <w:highlight w:val="yellow"/>
          <w:rPrChange w:id="6868" w:author="Song, Xuehang" w:date="2026-01-08T08:05:00Z" w16du:dateUtc="2026-01-08T16:05:00Z">
            <w:rPr>
              <w:rFonts w:ascii="Times New Roman" w:hAnsi="Times New Roman"/>
              <w:b/>
              <w:bCs/>
              <w:sz w:val="30"/>
              <w:szCs w:val="30"/>
            </w:rPr>
          </w:rPrChange>
        </w:rPr>
      </w:pPr>
      <w:r w:rsidRPr="001E4962">
        <w:rPr>
          <w:b/>
          <w:bCs/>
          <w:sz w:val="28"/>
          <w:szCs w:val="28"/>
          <w:highlight w:val="yellow"/>
          <w:rPrChange w:id="6869" w:author="Song, Xuehang" w:date="2026-01-08T08:05:00Z" w16du:dateUtc="2026-01-08T16:05:00Z">
            <w:rPr>
              <w:rFonts w:ascii="Times New Roman" w:hAnsi="Times New Roman"/>
              <w:b/>
              <w:bCs/>
              <w:sz w:val="30"/>
              <w:szCs w:val="30"/>
            </w:rPr>
          </w:rPrChange>
        </w:rPr>
        <w:t>Plans/scopes/roles</w:t>
      </w:r>
    </w:p>
    <w:tbl>
      <w:tblPr>
        <w:tblStyle w:val="TableGrid"/>
        <w:tblW w:w="9361" w:type="dxa"/>
        <w:tblInd w:w="2" w:type="dxa"/>
        <w:tblLook w:val="04A0" w:firstRow="1" w:lastRow="0" w:firstColumn="1" w:lastColumn="0" w:noHBand="0" w:noVBand="1"/>
      </w:tblPr>
      <w:tblGrid>
        <w:gridCol w:w="2252"/>
        <w:gridCol w:w="2281"/>
        <w:gridCol w:w="2423"/>
        <w:gridCol w:w="2405"/>
      </w:tblGrid>
      <w:tr w:rsidR="004D48A0" w:rsidRPr="00E853E6" w14:paraId="69FDD2D2" w14:textId="77777777" w:rsidTr="00DA60DA">
        <w:trPr>
          <w:trHeight w:val="195"/>
        </w:trPr>
        <w:tc>
          <w:tcPr>
            <w:tcW w:w="2252" w:type="dxa"/>
            <w:hideMark/>
          </w:tcPr>
          <w:p w14:paraId="62A9D21C" w14:textId="77777777" w:rsidR="004D48A0" w:rsidRPr="001E4962" w:rsidRDefault="004D48A0" w:rsidP="00DA60DA">
            <w:pPr>
              <w:rPr>
                <w:color w:val="000000"/>
                <w:highlight w:val="yellow"/>
                <w:rPrChange w:id="6870" w:author="Song, Xuehang" w:date="2026-01-08T08:05:00Z" w16du:dateUtc="2026-01-08T16:05:00Z">
                  <w:rPr>
                    <w:rFonts w:ascii="Times New Roman" w:hAnsi="Times New Roman"/>
                    <w:color w:val="000000"/>
                  </w:rPr>
                </w:rPrChange>
              </w:rPr>
            </w:pPr>
            <w:r w:rsidRPr="001E4962">
              <w:rPr>
                <w:color w:val="000000"/>
                <w:highlight w:val="yellow"/>
                <w:rPrChange w:id="6871" w:author="Song, Xuehang" w:date="2026-01-08T08:05:00Z" w16du:dateUtc="2026-01-08T16:05:00Z">
                  <w:rPr>
                    <w:rFonts w:ascii="Times New Roman" w:hAnsi="Times New Roman"/>
                    <w:color w:val="000000"/>
                  </w:rPr>
                </w:rPrChange>
              </w:rPr>
              <w:t>Framework Pillar / Workstream</w:t>
            </w:r>
          </w:p>
        </w:tc>
        <w:tc>
          <w:tcPr>
            <w:tcW w:w="2281" w:type="dxa"/>
            <w:hideMark/>
          </w:tcPr>
          <w:p w14:paraId="27EE5663" w14:textId="77777777" w:rsidR="004D48A0" w:rsidRPr="001E4962" w:rsidRDefault="004D48A0" w:rsidP="00DA60DA">
            <w:pPr>
              <w:rPr>
                <w:color w:val="000000"/>
                <w:highlight w:val="yellow"/>
                <w:rPrChange w:id="6872" w:author="Song, Xuehang" w:date="2026-01-08T08:05:00Z" w16du:dateUtc="2026-01-08T16:05:00Z">
                  <w:rPr>
                    <w:rFonts w:ascii="Times New Roman" w:hAnsi="Times New Roman"/>
                    <w:color w:val="000000"/>
                  </w:rPr>
                </w:rPrChange>
              </w:rPr>
            </w:pPr>
            <w:r w:rsidRPr="001E4962">
              <w:rPr>
                <w:color w:val="000000"/>
                <w:highlight w:val="yellow"/>
                <w:rPrChange w:id="6873" w:author="Song, Xuehang" w:date="2026-01-08T08:05:00Z" w16du:dateUtc="2026-01-08T16:05:00Z">
                  <w:rPr>
                    <w:rFonts w:ascii="Times New Roman" w:hAnsi="Times New Roman"/>
                    <w:color w:val="000000"/>
                  </w:rPr>
                </w:rPrChange>
              </w:rPr>
              <w:t xml:space="preserve">Lead </w:t>
            </w:r>
          </w:p>
        </w:tc>
        <w:tc>
          <w:tcPr>
            <w:tcW w:w="2423" w:type="dxa"/>
            <w:hideMark/>
          </w:tcPr>
          <w:p w14:paraId="7D74E21D" w14:textId="77777777" w:rsidR="004D48A0" w:rsidRPr="001E4962" w:rsidRDefault="004D48A0" w:rsidP="00DA60DA">
            <w:pPr>
              <w:rPr>
                <w:color w:val="000000"/>
                <w:highlight w:val="yellow"/>
                <w:rPrChange w:id="6874" w:author="Song, Xuehang" w:date="2026-01-08T08:05:00Z" w16du:dateUtc="2026-01-08T16:05:00Z">
                  <w:rPr>
                    <w:rFonts w:ascii="Times New Roman" w:hAnsi="Times New Roman"/>
                    <w:color w:val="000000"/>
                  </w:rPr>
                </w:rPrChange>
              </w:rPr>
            </w:pPr>
            <w:r w:rsidRPr="001E4962">
              <w:rPr>
                <w:color w:val="000000"/>
                <w:highlight w:val="yellow"/>
                <w:rPrChange w:id="6875" w:author="Song, Xuehang" w:date="2026-01-08T08:05:00Z" w16du:dateUtc="2026-01-08T16:05:00Z">
                  <w:rPr>
                    <w:rFonts w:ascii="Times New Roman" w:hAnsi="Times New Roman"/>
                    <w:color w:val="000000"/>
                  </w:rPr>
                </w:rPrChange>
              </w:rPr>
              <w:t>Core Responsibilities</w:t>
            </w:r>
          </w:p>
        </w:tc>
        <w:tc>
          <w:tcPr>
            <w:tcW w:w="2405" w:type="dxa"/>
            <w:hideMark/>
          </w:tcPr>
          <w:p w14:paraId="08135DB0" w14:textId="77777777" w:rsidR="004D48A0" w:rsidRPr="001E4962" w:rsidRDefault="004D48A0" w:rsidP="00DA60DA">
            <w:pPr>
              <w:rPr>
                <w:color w:val="000000"/>
                <w:highlight w:val="yellow"/>
                <w:rPrChange w:id="6876" w:author="Song, Xuehang" w:date="2026-01-08T08:05:00Z" w16du:dateUtc="2026-01-08T16:05:00Z">
                  <w:rPr>
                    <w:rFonts w:ascii="Times New Roman" w:hAnsi="Times New Roman"/>
                    <w:color w:val="000000"/>
                  </w:rPr>
                </w:rPrChange>
              </w:rPr>
            </w:pPr>
            <w:r w:rsidRPr="001E4962">
              <w:rPr>
                <w:color w:val="000000"/>
                <w:highlight w:val="yellow"/>
                <w:rPrChange w:id="6877" w:author="Song, Xuehang" w:date="2026-01-08T08:05:00Z" w16du:dateUtc="2026-01-08T16:05:00Z">
                  <w:rPr>
                    <w:rFonts w:ascii="Times New Roman" w:hAnsi="Times New Roman"/>
                    <w:color w:val="000000"/>
                  </w:rPr>
                </w:rPrChange>
              </w:rPr>
              <w:t>Key Outputs</w:t>
            </w:r>
          </w:p>
        </w:tc>
      </w:tr>
      <w:tr w:rsidR="004D48A0" w:rsidRPr="00E853E6" w14:paraId="09F18206" w14:textId="77777777" w:rsidTr="00DA60DA">
        <w:trPr>
          <w:trHeight w:val="874"/>
        </w:trPr>
        <w:tc>
          <w:tcPr>
            <w:tcW w:w="2252" w:type="dxa"/>
            <w:hideMark/>
          </w:tcPr>
          <w:p w14:paraId="498DB0BC" w14:textId="77777777" w:rsidR="004D48A0" w:rsidRPr="001E4962" w:rsidRDefault="004D48A0" w:rsidP="00DA60DA">
            <w:pPr>
              <w:rPr>
                <w:color w:val="000000"/>
                <w:highlight w:val="yellow"/>
                <w:rPrChange w:id="6878" w:author="Song, Xuehang" w:date="2026-01-08T08:05:00Z" w16du:dateUtc="2026-01-08T16:05:00Z">
                  <w:rPr>
                    <w:rFonts w:ascii="Times New Roman" w:hAnsi="Times New Roman"/>
                    <w:color w:val="000000"/>
                  </w:rPr>
                </w:rPrChange>
              </w:rPr>
            </w:pPr>
            <w:r w:rsidRPr="001E4962">
              <w:rPr>
                <w:color w:val="000000"/>
                <w:highlight w:val="yellow"/>
                <w:rPrChange w:id="6879" w:author="Song, Xuehang" w:date="2026-01-08T08:05:00Z" w16du:dateUtc="2026-01-08T16:05:00Z">
                  <w:rPr>
                    <w:rFonts w:ascii="Times New Roman" w:hAnsi="Times New Roman"/>
                    <w:color w:val="000000"/>
                  </w:rPr>
                </w:rPrChange>
              </w:rPr>
              <w:t>Uncertainty Quantification</w:t>
            </w:r>
          </w:p>
        </w:tc>
        <w:tc>
          <w:tcPr>
            <w:tcW w:w="2281" w:type="dxa"/>
            <w:hideMark/>
          </w:tcPr>
          <w:p w14:paraId="5BC1EC18" w14:textId="77777777" w:rsidR="004D48A0" w:rsidRPr="001E4962" w:rsidRDefault="004D48A0" w:rsidP="00DA60DA">
            <w:pPr>
              <w:rPr>
                <w:color w:val="000000"/>
                <w:highlight w:val="yellow"/>
                <w:rPrChange w:id="6880" w:author="Song, Xuehang" w:date="2026-01-08T08:05:00Z" w16du:dateUtc="2026-01-08T16:05:00Z">
                  <w:rPr>
                    <w:rFonts w:ascii="Times New Roman" w:hAnsi="Times New Roman"/>
                    <w:color w:val="000000"/>
                  </w:rPr>
                </w:rPrChange>
              </w:rPr>
            </w:pPr>
            <w:r w:rsidRPr="001E4962">
              <w:rPr>
                <w:color w:val="000000"/>
                <w:highlight w:val="yellow"/>
                <w:rPrChange w:id="6881" w:author="Song, Xuehang" w:date="2026-01-08T08:05:00Z" w16du:dateUtc="2026-01-08T16:05:00Z">
                  <w:rPr>
                    <w:rFonts w:ascii="Times New Roman" w:hAnsi="Times New Roman"/>
                    <w:color w:val="000000"/>
                  </w:rPr>
                </w:rPrChange>
              </w:rPr>
              <w:t>Jason Hou, TC</w:t>
            </w:r>
          </w:p>
        </w:tc>
        <w:tc>
          <w:tcPr>
            <w:tcW w:w="2423" w:type="dxa"/>
            <w:hideMark/>
          </w:tcPr>
          <w:p w14:paraId="398B3FB8" w14:textId="77777777" w:rsidR="004D48A0" w:rsidRPr="001E4962" w:rsidRDefault="004D48A0" w:rsidP="00DA60DA">
            <w:pPr>
              <w:rPr>
                <w:color w:val="000000"/>
                <w:highlight w:val="yellow"/>
                <w:rPrChange w:id="6882" w:author="Song, Xuehang" w:date="2026-01-08T08:05:00Z" w16du:dateUtc="2026-01-08T16:05:00Z">
                  <w:rPr>
                    <w:rFonts w:ascii="Times New Roman" w:hAnsi="Times New Roman"/>
                    <w:color w:val="000000"/>
                  </w:rPr>
                </w:rPrChange>
              </w:rPr>
            </w:pPr>
            <w:r w:rsidRPr="001E4962">
              <w:rPr>
                <w:color w:val="000000"/>
                <w:highlight w:val="yellow"/>
                <w:rPrChange w:id="6883" w:author="Song, Xuehang" w:date="2026-01-08T08:05:00Z" w16du:dateUtc="2026-01-08T16:05:00Z">
                  <w:rPr>
                    <w:rFonts w:ascii="Times New Roman" w:hAnsi="Times New Roman"/>
                    <w:color w:val="000000"/>
                  </w:rPr>
                </w:rPrChange>
              </w:rPr>
              <w:t>- Predictive UQ (Select &amp; implement MC-Dropout ± Deep Ensembles)</w:t>
            </w:r>
          </w:p>
          <w:p w14:paraId="2E183802" w14:textId="77777777" w:rsidR="004D48A0" w:rsidRPr="001E4962" w:rsidRDefault="004D48A0" w:rsidP="00DA60DA">
            <w:pPr>
              <w:rPr>
                <w:color w:val="000000"/>
                <w:highlight w:val="yellow"/>
                <w:rPrChange w:id="6884" w:author="Song, Xuehang" w:date="2026-01-08T08:05:00Z" w16du:dateUtc="2026-01-08T16:05:00Z">
                  <w:rPr>
                    <w:rFonts w:ascii="Times New Roman" w:hAnsi="Times New Roman"/>
                    <w:color w:val="000000"/>
                  </w:rPr>
                </w:rPrChange>
              </w:rPr>
            </w:pPr>
          </w:p>
          <w:p w14:paraId="7229671C" w14:textId="77777777" w:rsidR="004D48A0" w:rsidRPr="001E4962" w:rsidRDefault="004D48A0" w:rsidP="00DA60DA">
            <w:pPr>
              <w:rPr>
                <w:color w:val="000000"/>
                <w:highlight w:val="yellow"/>
                <w:rPrChange w:id="6885" w:author="Song, Xuehang" w:date="2026-01-08T08:05:00Z" w16du:dateUtc="2026-01-08T16:05:00Z">
                  <w:rPr>
                    <w:rFonts w:ascii="Times New Roman" w:hAnsi="Times New Roman"/>
                    <w:color w:val="000000"/>
                  </w:rPr>
                </w:rPrChange>
              </w:rPr>
            </w:pPr>
            <w:r w:rsidRPr="001E4962">
              <w:rPr>
                <w:color w:val="000000"/>
                <w:highlight w:val="yellow"/>
                <w:rPrChange w:id="6886" w:author="Song, Xuehang" w:date="2026-01-08T08:05:00Z" w16du:dateUtc="2026-01-08T16:05:00Z">
                  <w:rPr>
                    <w:rFonts w:ascii="Times New Roman" w:hAnsi="Times New Roman"/>
                    <w:color w:val="000000"/>
                  </w:rPr>
                </w:rPrChange>
              </w:rPr>
              <w:t>- Trigger policy for recalibration</w:t>
            </w:r>
          </w:p>
        </w:tc>
        <w:tc>
          <w:tcPr>
            <w:tcW w:w="2405" w:type="dxa"/>
            <w:hideMark/>
          </w:tcPr>
          <w:p w14:paraId="39659AD4" w14:textId="77777777" w:rsidR="004D48A0" w:rsidRPr="001E4962" w:rsidRDefault="004D48A0" w:rsidP="00DA60DA">
            <w:pPr>
              <w:rPr>
                <w:color w:val="000000"/>
                <w:highlight w:val="yellow"/>
                <w:rPrChange w:id="6887" w:author="Song, Xuehang" w:date="2026-01-08T08:05:00Z" w16du:dateUtc="2026-01-08T16:05:00Z">
                  <w:rPr>
                    <w:rFonts w:ascii="Times New Roman" w:hAnsi="Times New Roman"/>
                    <w:color w:val="000000"/>
                  </w:rPr>
                </w:rPrChange>
              </w:rPr>
            </w:pPr>
            <w:r w:rsidRPr="001E4962">
              <w:rPr>
                <w:color w:val="000000"/>
                <w:highlight w:val="yellow"/>
                <w:rPrChange w:id="6888" w:author="Song, Xuehang" w:date="2026-01-08T08:05:00Z" w16du:dateUtc="2026-01-08T16:05:00Z">
                  <w:rPr>
                    <w:rFonts w:ascii="Times New Roman" w:hAnsi="Times New Roman"/>
                    <w:color w:val="000000"/>
                  </w:rPr>
                </w:rPrChange>
              </w:rPr>
              <w:t xml:space="preserve">- UQ module </w:t>
            </w:r>
          </w:p>
        </w:tc>
      </w:tr>
      <w:tr w:rsidR="004D48A0" w:rsidRPr="00E853E6" w14:paraId="5715923A" w14:textId="77777777" w:rsidTr="00DA60DA">
        <w:trPr>
          <w:trHeight w:val="874"/>
        </w:trPr>
        <w:tc>
          <w:tcPr>
            <w:tcW w:w="2252" w:type="dxa"/>
          </w:tcPr>
          <w:p w14:paraId="1115CCD7" w14:textId="77777777" w:rsidR="004D48A0" w:rsidRPr="001E4962" w:rsidRDefault="004D48A0" w:rsidP="00DA60DA">
            <w:pPr>
              <w:rPr>
                <w:color w:val="000000"/>
                <w:highlight w:val="yellow"/>
                <w:rPrChange w:id="6889" w:author="Song, Xuehang" w:date="2026-01-08T08:05:00Z" w16du:dateUtc="2026-01-08T16:05:00Z">
                  <w:rPr>
                    <w:rFonts w:ascii="Times New Roman" w:hAnsi="Times New Roman"/>
                    <w:color w:val="000000"/>
                  </w:rPr>
                </w:rPrChange>
              </w:rPr>
            </w:pPr>
            <w:r w:rsidRPr="001E4962">
              <w:rPr>
                <w:color w:val="000000"/>
                <w:highlight w:val="yellow"/>
                <w:rPrChange w:id="6890" w:author="Song, Xuehang" w:date="2026-01-08T08:05:00Z" w16du:dateUtc="2026-01-08T16:05:00Z">
                  <w:rPr>
                    <w:rFonts w:ascii="Times New Roman" w:hAnsi="Times New Roman"/>
                    <w:color w:val="000000"/>
                  </w:rPr>
                </w:rPrChange>
              </w:rPr>
              <w:t>Data Assimilation &amp; Integration</w:t>
            </w:r>
          </w:p>
        </w:tc>
        <w:tc>
          <w:tcPr>
            <w:tcW w:w="2281" w:type="dxa"/>
          </w:tcPr>
          <w:p w14:paraId="0C60117A" w14:textId="77777777" w:rsidR="004D48A0" w:rsidRPr="001E4962" w:rsidRDefault="004D48A0" w:rsidP="00DA60DA">
            <w:pPr>
              <w:rPr>
                <w:color w:val="000000"/>
                <w:highlight w:val="yellow"/>
                <w:rPrChange w:id="6891" w:author="Song, Xuehang" w:date="2026-01-08T08:05:00Z" w16du:dateUtc="2026-01-08T16:05:00Z">
                  <w:rPr>
                    <w:rFonts w:ascii="Times New Roman" w:hAnsi="Times New Roman"/>
                    <w:color w:val="000000"/>
                  </w:rPr>
                </w:rPrChange>
              </w:rPr>
            </w:pPr>
            <w:r w:rsidRPr="001E4962">
              <w:rPr>
                <w:color w:val="000000"/>
                <w:highlight w:val="yellow"/>
                <w:rPrChange w:id="6892" w:author="Song, Xuehang" w:date="2026-01-08T08:05:00Z" w16du:dateUtc="2026-01-08T16:05:00Z">
                  <w:rPr>
                    <w:rFonts w:ascii="Times New Roman" w:hAnsi="Times New Roman"/>
                    <w:color w:val="000000"/>
                  </w:rPr>
                </w:rPrChange>
              </w:rPr>
              <w:t>TC Chen, Greg, Jason</w:t>
            </w:r>
          </w:p>
        </w:tc>
        <w:tc>
          <w:tcPr>
            <w:tcW w:w="2423" w:type="dxa"/>
          </w:tcPr>
          <w:p w14:paraId="5C8B1FBA" w14:textId="77777777" w:rsidR="004D48A0" w:rsidRPr="001E4962" w:rsidRDefault="004D48A0" w:rsidP="00DA60DA">
            <w:pPr>
              <w:rPr>
                <w:color w:val="000000"/>
                <w:highlight w:val="yellow"/>
                <w:rPrChange w:id="6893" w:author="Song, Xuehang" w:date="2026-01-08T08:05:00Z" w16du:dateUtc="2026-01-08T16:05:00Z">
                  <w:rPr>
                    <w:rFonts w:ascii="Times New Roman" w:hAnsi="Times New Roman"/>
                    <w:color w:val="000000"/>
                  </w:rPr>
                </w:rPrChange>
              </w:rPr>
            </w:pPr>
            <w:r w:rsidRPr="001E4962">
              <w:rPr>
                <w:color w:val="000000"/>
                <w:highlight w:val="yellow"/>
                <w:rPrChange w:id="6894" w:author="Song, Xuehang" w:date="2026-01-08T08:05:00Z" w16du:dateUtc="2026-01-08T16:05:00Z">
                  <w:rPr>
                    <w:rFonts w:ascii="Times New Roman" w:hAnsi="Times New Roman"/>
                    <w:color w:val="000000"/>
                  </w:rPr>
                </w:rPrChange>
              </w:rPr>
              <w:t>- Multi-fidelity alignment</w:t>
            </w:r>
          </w:p>
          <w:p w14:paraId="604D1B6E" w14:textId="77777777" w:rsidR="004D48A0" w:rsidRPr="001E4962" w:rsidRDefault="004D48A0" w:rsidP="00DA60DA">
            <w:pPr>
              <w:rPr>
                <w:color w:val="000000"/>
                <w:highlight w:val="yellow"/>
                <w:rPrChange w:id="6895" w:author="Song, Xuehang" w:date="2026-01-08T08:05:00Z" w16du:dateUtc="2026-01-08T16:05:00Z">
                  <w:rPr>
                    <w:rFonts w:ascii="Times New Roman" w:hAnsi="Times New Roman"/>
                    <w:color w:val="000000"/>
                  </w:rPr>
                </w:rPrChange>
              </w:rPr>
            </w:pPr>
          </w:p>
          <w:p w14:paraId="09222447" w14:textId="77777777" w:rsidR="004D48A0" w:rsidRPr="001E4962" w:rsidRDefault="004D48A0" w:rsidP="00DA60DA">
            <w:pPr>
              <w:rPr>
                <w:color w:val="000000"/>
                <w:highlight w:val="yellow"/>
                <w:rPrChange w:id="6896" w:author="Song, Xuehang" w:date="2026-01-08T08:05:00Z" w16du:dateUtc="2026-01-08T16:05:00Z">
                  <w:rPr>
                    <w:rFonts w:ascii="Times New Roman" w:hAnsi="Times New Roman"/>
                    <w:color w:val="000000"/>
                  </w:rPr>
                </w:rPrChange>
              </w:rPr>
            </w:pPr>
            <w:r w:rsidRPr="001E4962">
              <w:rPr>
                <w:color w:val="000000"/>
                <w:highlight w:val="yellow"/>
                <w:rPrChange w:id="6897" w:author="Song, Xuehang" w:date="2026-01-08T08:05:00Z" w16du:dateUtc="2026-01-08T16:05:00Z">
                  <w:rPr>
                    <w:rFonts w:ascii="Times New Roman" w:hAnsi="Times New Roman"/>
                    <w:color w:val="000000"/>
                  </w:rPr>
                </w:rPrChange>
              </w:rPr>
              <w:t>- Feature engineering</w:t>
            </w:r>
          </w:p>
          <w:p w14:paraId="7DD67F0C" w14:textId="77777777" w:rsidR="004D48A0" w:rsidRPr="001E4962" w:rsidRDefault="004D48A0" w:rsidP="00DA60DA">
            <w:pPr>
              <w:rPr>
                <w:color w:val="000000"/>
                <w:highlight w:val="yellow"/>
                <w:rPrChange w:id="6898" w:author="Song, Xuehang" w:date="2026-01-08T08:05:00Z" w16du:dateUtc="2026-01-08T16:05:00Z">
                  <w:rPr>
                    <w:rFonts w:ascii="Times New Roman" w:hAnsi="Times New Roman"/>
                    <w:color w:val="000000"/>
                  </w:rPr>
                </w:rPrChange>
              </w:rPr>
            </w:pPr>
          </w:p>
          <w:p w14:paraId="28D4E599" w14:textId="77777777" w:rsidR="004D48A0" w:rsidRPr="001E4962" w:rsidRDefault="004D48A0" w:rsidP="00DA60DA">
            <w:pPr>
              <w:rPr>
                <w:color w:val="000000"/>
                <w:highlight w:val="yellow"/>
                <w:rPrChange w:id="6899" w:author="Song, Xuehang" w:date="2026-01-08T08:05:00Z" w16du:dateUtc="2026-01-08T16:05:00Z">
                  <w:rPr>
                    <w:rFonts w:ascii="Times New Roman" w:hAnsi="Times New Roman"/>
                    <w:color w:val="000000"/>
                  </w:rPr>
                </w:rPrChange>
              </w:rPr>
            </w:pPr>
            <w:r w:rsidRPr="001E4962">
              <w:rPr>
                <w:color w:val="000000"/>
                <w:highlight w:val="yellow"/>
                <w:rPrChange w:id="6900" w:author="Song, Xuehang" w:date="2026-01-08T08:05:00Z" w16du:dateUtc="2026-01-08T16:05:00Z">
                  <w:rPr>
                    <w:rFonts w:ascii="Times New Roman" w:hAnsi="Times New Roman"/>
                    <w:color w:val="000000"/>
                  </w:rPr>
                </w:rPrChange>
              </w:rPr>
              <w:t>- Ingest physics-model outputs &amp; field data</w:t>
            </w:r>
          </w:p>
        </w:tc>
        <w:tc>
          <w:tcPr>
            <w:tcW w:w="2405" w:type="dxa"/>
          </w:tcPr>
          <w:p w14:paraId="0A78EA57" w14:textId="77777777" w:rsidR="004D48A0" w:rsidRPr="001E4962" w:rsidRDefault="004D48A0" w:rsidP="00DA60DA">
            <w:pPr>
              <w:rPr>
                <w:color w:val="000000"/>
                <w:highlight w:val="yellow"/>
                <w:rPrChange w:id="6901" w:author="Song, Xuehang" w:date="2026-01-08T08:05:00Z" w16du:dateUtc="2026-01-08T16:05:00Z">
                  <w:rPr>
                    <w:rFonts w:ascii="Times New Roman" w:hAnsi="Times New Roman"/>
                    <w:color w:val="000000"/>
                  </w:rPr>
                </w:rPrChange>
              </w:rPr>
            </w:pPr>
            <w:r w:rsidRPr="001E4962">
              <w:rPr>
                <w:color w:val="000000"/>
                <w:highlight w:val="yellow"/>
                <w:rPrChange w:id="6902" w:author="Song, Xuehang" w:date="2026-01-08T08:05:00Z" w16du:dateUtc="2026-01-08T16:05:00Z">
                  <w:rPr>
                    <w:rFonts w:ascii="Times New Roman" w:hAnsi="Times New Roman"/>
                    <w:color w:val="000000"/>
                  </w:rPr>
                </w:rPrChange>
              </w:rPr>
              <w:t>- Data assimilation module</w:t>
            </w:r>
          </w:p>
          <w:p w14:paraId="5BC2B138" w14:textId="77777777" w:rsidR="004D48A0" w:rsidRPr="001E4962" w:rsidRDefault="004D48A0" w:rsidP="00DA60DA">
            <w:pPr>
              <w:rPr>
                <w:color w:val="000000"/>
                <w:highlight w:val="yellow"/>
                <w:rPrChange w:id="6903" w:author="Song, Xuehang" w:date="2026-01-08T08:05:00Z" w16du:dateUtc="2026-01-08T16:05:00Z">
                  <w:rPr>
                    <w:rFonts w:ascii="Times New Roman" w:hAnsi="Times New Roman"/>
                    <w:color w:val="000000"/>
                  </w:rPr>
                </w:rPrChange>
              </w:rPr>
            </w:pPr>
          </w:p>
        </w:tc>
      </w:tr>
      <w:tr w:rsidR="004D48A0" w:rsidRPr="00E853E6" w14:paraId="14EFE0FD" w14:textId="77777777" w:rsidTr="00DA60DA">
        <w:trPr>
          <w:trHeight w:val="884"/>
        </w:trPr>
        <w:tc>
          <w:tcPr>
            <w:tcW w:w="2252" w:type="dxa"/>
            <w:hideMark/>
          </w:tcPr>
          <w:p w14:paraId="71978F96" w14:textId="77777777" w:rsidR="004D48A0" w:rsidRPr="001E4962" w:rsidRDefault="004D48A0" w:rsidP="00DA60DA">
            <w:pPr>
              <w:rPr>
                <w:color w:val="000000"/>
                <w:highlight w:val="yellow"/>
                <w:rPrChange w:id="6904" w:author="Song, Xuehang" w:date="2026-01-08T08:05:00Z" w16du:dateUtc="2026-01-08T16:05:00Z">
                  <w:rPr>
                    <w:rFonts w:ascii="Times New Roman" w:hAnsi="Times New Roman"/>
                    <w:color w:val="000000"/>
                  </w:rPr>
                </w:rPrChange>
              </w:rPr>
            </w:pPr>
            <w:r w:rsidRPr="001E4962">
              <w:rPr>
                <w:color w:val="000000"/>
                <w:highlight w:val="yellow"/>
                <w:rPrChange w:id="6905" w:author="Song, Xuehang" w:date="2026-01-08T08:05:00Z" w16du:dateUtc="2026-01-08T16:05:00Z">
                  <w:rPr>
                    <w:rFonts w:ascii="Times New Roman" w:hAnsi="Times New Roman"/>
                    <w:color w:val="000000"/>
                  </w:rPr>
                </w:rPrChange>
              </w:rPr>
              <w:t>Active / Continual / Transfer Learning</w:t>
            </w:r>
          </w:p>
        </w:tc>
        <w:tc>
          <w:tcPr>
            <w:tcW w:w="2281" w:type="dxa"/>
            <w:hideMark/>
          </w:tcPr>
          <w:p w14:paraId="5E6C697F" w14:textId="77777777" w:rsidR="004D48A0" w:rsidRPr="001E4962" w:rsidRDefault="004D48A0" w:rsidP="00DA60DA">
            <w:pPr>
              <w:rPr>
                <w:color w:val="000000"/>
                <w:highlight w:val="yellow"/>
                <w:rPrChange w:id="6906" w:author="Song, Xuehang" w:date="2026-01-08T08:05:00Z" w16du:dateUtc="2026-01-08T16:05:00Z">
                  <w:rPr>
                    <w:rFonts w:ascii="Times New Roman" w:hAnsi="Times New Roman"/>
                    <w:color w:val="000000"/>
                  </w:rPr>
                </w:rPrChange>
              </w:rPr>
            </w:pPr>
            <w:r w:rsidRPr="001E4962">
              <w:rPr>
                <w:color w:val="000000"/>
                <w:highlight w:val="yellow"/>
                <w:rPrChange w:id="6907" w:author="Song, Xuehang" w:date="2026-01-08T08:05:00Z" w16du:dateUtc="2026-01-08T16:05:00Z">
                  <w:rPr>
                    <w:rFonts w:ascii="Times New Roman" w:hAnsi="Times New Roman"/>
                    <w:color w:val="000000"/>
                  </w:rPr>
                </w:rPrChange>
              </w:rPr>
              <w:t>Xuehang, TC, Jason</w:t>
            </w:r>
          </w:p>
        </w:tc>
        <w:tc>
          <w:tcPr>
            <w:tcW w:w="2423" w:type="dxa"/>
            <w:hideMark/>
          </w:tcPr>
          <w:p w14:paraId="00181EA8" w14:textId="77777777" w:rsidR="004D48A0" w:rsidRPr="001E4962" w:rsidRDefault="004D48A0" w:rsidP="00DA60DA">
            <w:pPr>
              <w:rPr>
                <w:color w:val="000000"/>
                <w:highlight w:val="yellow"/>
                <w:rPrChange w:id="6908" w:author="Song, Xuehang" w:date="2026-01-08T08:05:00Z" w16du:dateUtc="2026-01-08T16:05:00Z">
                  <w:rPr>
                    <w:rFonts w:ascii="Times New Roman" w:hAnsi="Times New Roman"/>
                    <w:color w:val="000000"/>
                  </w:rPr>
                </w:rPrChange>
              </w:rPr>
            </w:pPr>
            <w:r w:rsidRPr="001E4962">
              <w:rPr>
                <w:color w:val="000000"/>
                <w:highlight w:val="yellow"/>
                <w:rPrChange w:id="6909" w:author="Song, Xuehang" w:date="2026-01-08T08:05:00Z" w16du:dateUtc="2026-01-08T16:05:00Z">
                  <w:rPr>
                    <w:rFonts w:ascii="Times New Roman" w:hAnsi="Times New Roman"/>
                    <w:color w:val="000000"/>
                  </w:rPr>
                </w:rPrChange>
              </w:rPr>
              <w:t>- Design drift-detection metrics</w:t>
            </w:r>
          </w:p>
          <w:p w14:paraId="385CCDA0" w14:textId="77777777" w:rsidR="004D48A0" w:rsidRPr="001E4962" w:rsidRDefault="004D48A0" w:rsidP="00DA60DA">
            <w:pPr>
              <w:rPr>
                <w:color w:val="000000"/>
                <w:highlight w:val="yellow"/>
                <w:rPrChange w:id="6910" w:author="Song, Xuehang" w:date="2026-01-08T08:05:00Z" w16du:dateUtc="2026-01-08T16:05:00Z">
                  <w:rPr>
                    <w:rFonts w:ascii="Times New Roman" w:hAnsi="Times New Roman"/>
                    <w:color w:val="000000"/>
                  </w:rPr>
                </w:rPrChange>
              </w:rPr>
            </w:pPr>
          </w:p>
          <w:p w14:paraId="5B494E9D" w14:textId="77777777" w:rsidR="004D48A0" w:rsidRPr="001E4962" w:rsidRDefault="004D48A0" w:rsidP="00DA60DA">
            <w:pPr>
              <w:rPr>
                <w:color w:val="000000"/>
                <w:highlight w:val="yellow"/>
                <w:rPrChange w:id="6911" w:author="Song, Xuehang" w:date="2026-01-08T08:05:00Z" w16du:dateUtc="2026-01-08T16:05:00Z">
                  <w:rPr>
                    <w:rFonts w:ascii="Times New Roman" w:hAnsi="Times New Roman"/>
                    <w:color w:val="000000"/>
                  </w:rPr>
                </w:rPrChange>
              </w:rPr>
            </w:pPr>
            <w:r w:rsidRPr="001E4962">
              <w:rPr>
                <w:color w:val="000000"/>
                <w:highlight w:val="yellow"/>
                <w:rPrChange w:id="6912" w:author="Song, Xuehang" w:date="2026-01-08T08:05:00Z" w16du:dateUtc="2026-01-08T16:05:00Z">
                  <w:rPr>
                    <w:rFonts w:ascii="Times New Roman" w:hAnsi="Times New Roman"/>
                    <w:color w:val="000000"/>
                  </w:rPr>
                </w:rPrChange>
              </w:rPr>
              <w:t>- Implement active-learning sampler &amp; fine-tuning loop</w:t>
            </w:r>
          </w:p>
        </w:tc>
        <w:tc>
          <w:tcPr>
            <w:tcW w:w="2405" w:type="dxa"/>
            <w:hideMark/>
          </w:tcPr>
          <w:p w14:paraId="2659BC32" w14:textId="77777777" w:rsidR="004D48A0" w:rsidRPr="001E4962" w:rsidRDefault="004D48A0" w:rsidP="00DA60DA">
            <w:pPr>
              <w:rPr>
                <w:color w:val="000000"/>
                <w:highlight w:val="yellow"/>
                <w:rPrChange w:id="6913" w:author="Song, Xuehang" w:date="2026-01-08T08:05:00Z" w16du:dateUtc="2026-01-08T16:05:00Z">
                  <w:rPr>
                    <w:rFonts w:ascii="Times New Roman" w:hAnsi="Times New Roman"/>
                    <w:color w:val="000000"/>
                  </w:rPr>
                </w:rPrChange>
              </w:rPr>
            </w:pPr>
            <w:r w:rsidRPr="001E4962">
              <w:rPr>
                <w:color w:val="000000"/>
                <w:highlight w:val="yellow"/>
                <w:rPrChange w:id="6914" w:author="Song, Xuehang" w:date="2026-01-08T08:05:00Z" w16du:dateUtc="2026-01-08T16:05:00Z">
                  <w:rPr>
                    <w:rFonts w:ascii="Times New Roman" w:hAnsi="Times New Roman"/>
                    <w:color w:val="000000"/>
                  </w:rPr>
                </w:rPrChange>
              </w:rPr>
              <w:t>- Finetune module</w:t>
            </w:r>
          </w:p>
          <w:p w14:paraId="5B9597DD" w14:textId="77777777" w:rsidR="004D48A0" w:rsidRPr="001E4962" w:rsidRDefault="004D48A0" w:rsidP="00DA60DA">
            <w:pPr>
              <w:rPr>
                <w:color w:val="000000"/>
                <w:highlight w:val="yellow"/>
                <w:rPrChange w:id="6915" w:author="Song, Xuehang" w:date="2026-01-08T08:05:00Z" w16du:dateUtc="2026-01-08T16:05:00Z">
                  <w:rPr>
                    <w:rFonts w:ascii="Times New Roman" w:hAnsi="Times New Roman"/>
                    <w:color w:val="000000"/>
                  </w:rPr>
                </w:rPrChange>
              </w:rPr>
            </w:pPr>
          </w:p>
        </w:tc>
      </w:tr>
      <w:tr w:rsidR="004D48A0" w:rsidRPr="00E853E6" w14:paraId="34678E8F" w14:textId="77777777" w:rsidTr="00DA60DA">
        <w:trPr>
          <w:trHeight w:val="874"/>
        </w:trPr>
        <w:tc>
          <w:tcPr>
            <w:tcW w:w="2252" w:type="dxa"/>
            <w:hideMark/>
          </w:tcPr>
          <w:p w14:paraId="51970C5F" w14:textId="77777777" w:rsidR="004D48A0" w:rsidRPr="001E4962" w:rsidRDefault="004D48A0" w:rsidP="00DA60DA">
            <w:pPr>
              <w:rPr>
                <w:color w:val="000000"/>
                <w:highlight w:val="yellow"/>
                <w:rPrChange w:id="6916" w:author="Song, Xuehang" w:date="2026-01-08T08:05:00Z" w16du:dateUtc="2026-01-08T16:05:00Z">
                  <w:rPr>
                    <w:rFonts w:ascii="Times New Roman" w:hAnsi="Times New Roman"/>
                    <w:color w:val="000000"/>
                  </w:rPr>
                </w:rPrChange>
              </w:rPr>
            </w:pPr>
            <w:r w:rsidRPr="001E4962">
              <w:rPr>
                <w:color w:val="000000"/>
                <w:highlight w:val="yellow"/>
                <w:rPrChange w:id="6917" w:author="Song, Xuehang" w:date="2026-01-08T08:05:00Z" w16du:dateUtc="2026-01-08T16:05:00Z">
                  <w:rPr>
                    <w:rFonts w:ascii="Times New Roman" w:hAnsi="Times New Roman"/>
                    <w:color w:val="000000"/>
                  </w:rPr>
                </w:rPrChange>
              </w:rPr>
              <w:lastRenderedPageBreak/>
              <w:t>Physics &amp; DL Model Development</w:t>
            </w:r>
          </w:p>
        </w:tc>
        <w:tc>
          <w:tcPr>
            <w:tcW w:w="2281" w:type="dxa"/>
            <w:hideMark/>
          </w:tcPr>
          <w:p w14:paraId="2AC276C6" w14:textId="77777777" w:rsidR="004D48A0" w:rsidRPr="001E4962" w:rsidRDefault="004D48A0" w:rsidP="00DA60DA">
            <w:pPr>
              <w:rPr>
                <w:color w:val="000000"/>
                <w:highlight w:val="yellow"/>
                <w:rPrChange w:id="6918" w:author="Song, Xuehang" w:date="2026-01-08T08:05:00Z" w16du:dateUtc="2026-01-08T16:05:00Z">
                  <w:rPr>
                    <w:rFonts w:ascii="Times New Roman" w:hAnsi="Times New Roman"/>
                    <w:color w:val="000000"/>
                  </w:rPr>
                </w:rPrChange>
              </w:rPr>
            </w:pPr>
            <w:r w:rsidRPr="001E4962">
              <w:rPr>
                <w:color w:val="000000"/>
                <w:highlight w:val="yellow"/>
                <w:rPrChange w:id="6919" w:author="Song, Xuehang" w:date="2026-01-08T08:05:00Z" w16du:dateUtc="2026-01-08T16:05:00Z">
                  <w:rPr>
                    <w:rFonts w:ascii="Times New Roman" w:hAnsi="Times New Roman"/>
                    <w:color w:val="000000"/>
                  </w:rPr>
                </w:rPrChange>
              </w:rPr>
              <w:t>Ross, Yilin, Eusebius Xuehang</w:t>
            </w:r>
          </w:p>
        </w:tc>
        <w:tc>
          <w:tcPr>
            <w:tcW w:w="2423" w:type="dxa"/>
            <w:hideMark/>
          </w:tcPr>
          <w:p w14:paraId="015350BE" w14:textId="77777777" w:rsidR="004D48A0" w:rsidRPr="001E4962" w:rsidRDefault="004D48A0" w:rsidP="00DA60DA">
            <w:pPr>
              <w:rPr>
                <w:color w:val="000000"/>
                <w:highlight w:val="yellow"/>
                <w:rPrChange w:id="6920" w:author="Song, Xuehang" w:date="2026-01-08T08:05:00Z" w16du:dateUtc="2026-01-08T16:05:00Z">
                  <w:rPr>
                    <w:rFonts w:ascii="Times New Roman" w:hAnsi="Times New Roman"/>
                    <w:color w:val="000000"/>
                  </w:rPr>
                </w:rPrChange>
              </w:rPr>
            </w:pPr>
            <w:r w:rsidRPr="001E4962">
              <w:rPr>
                <w:color w:val="000000"/>
                <w:highlight w:val="yellow"/>
                <w:rPrChange w:id="6921" w:author="Song, Xuehang" w:date="2026-01-08T08:05:00Z" w16du:dateUtc="2026-01-08T16:05:00Z">
                  <w:rPr>
                    <w:rFonts w:ascii="Times New Roman" w:hAnsi="Times New Roman"/>
                    <w:color w:val="000000"/>
                  </w:rPr>
                </w:rPrChange>
              </w:rPr>
              <w:t>- Maintain baseline physics simulator</w:t>
            </w:r>
          </w:p>
          <w:p w14:paraId="744D2F16" w14:textId="77777777" w:rsidR="004D48A0" w:rsidRPr="001E4962" w:rsidRDefault="004D48A0" w:rsidP="00DA60DA">
            <w:pPr>
              <w:rPr>
                <w:color w:val="000000"/>
                <w:highlight w:val="yellow"/>
                <w:rPrChange w:id="6922" w:author="Song, Xuehang" w:date="2026-01-08T08:05:00Z" w16du:dateUtc="2026-01-08T16:05:00Z">
                  <w:rPr>
                    <w:rFonts w:ascii="Times New Roman" w:hAnsi="Times New Roman"/>
                    <w:color w:val="000000"/>
                  </w:rPr>
                </w:rPrChange>
              </w:rPr>
            </w:pPr>
            <w:r w:rsidRPr="001E4962">
              <w:rPr>
                <w:color w:val="000000"/>
                <w:highlight w:val="yellow"/>
                <w:rPrChange w:id="6923" w:author="Song, Xuehang" w:date="2026-01-08T08:05:00Z" w16du:dateUtc="2026-01-08T16:05:00Z">
                  <w:rPr>
                    <w:rFonts w:ascii="Times New Roman" w:hAnsi="Times New Roman"/>
                    <w:color w:val="000000"/>
                  </w:rPr>
                </w:rPrChange>
              </w:rPr>
              <w:t>- Train first-gen surrogate (e.g., U-Net)</w:t>
            </w:r>
          </w:p>
        </w:tc>
        <w:tc>
          <w:tcPr>
            <w:tcW w:w="2405" w:type="dxa"/>
            <w:hideMark/>
          </w:tcPr>
          <w:p w14:paraId="50144352" w14:textId="77777777" w:rsidR="004D48A0" w:rsidRPr="001E4962" w:rsidRDefault="004D48A0" w:rsidP="00DA60DA">
            <w:pPr>
              <w:rPr>
                <w:color w:val="000000"/>
                <w:highlight w:val="yellow"/>
                <w:rPrChange w:id="6924" w:author="Song, Xuehang" w:date="2026-01-08T08:05:00Z" w16du:dateUtc="2026-01-08T16:05:00Z">
                  <w:rPr>
                    <w:rFonts w:ascii="Times New Roman" w:hAnsi="Times New Roman"/>
                    <w:color w:val="000000"/>
                  </w:rPr>
                </w:rPrChange>
              </w:rPr>
            </w:pPr>
            <w:r w:rsidRPr="001E4962">
              <w:rPr>
                <w:color w:val="000000"/>
                <w:highlight w:val="yellow"/>
                <w:rPrChange w:id="6925" w:author="Song, Xuehang" w:date="2026-01-08T08:05:00Z" w16du:dateUtc="2026-01-08T16:05:00Z">
                  <w:rPr>
                    <w:rFonts w:ascii="Times New Roman" w:hAnsi="Times New Roman"/>
                    <w:color w:val="000000"/>
                  </w:rPr>
                </w:rPrChange>
              </w:rPr>
              <w:t>- Modeling Engines</w:t>
            </w:r>
          </w:p>
        </w:tc>
      </w:tr>
      <w:tr w:rsidR="004D48A0" w:rsidRPr="00E853E6" w14:paraId="0E8243C0" w14:textId="77777777" w:rsidTr="00DA60DA">
        <w:trPr>
          <w:trHeight w:val="192"/>
        </w:trPr>
        <w:tc>
          <w:tcPr>
            <w:tcW w:w="2252" w:type="dxa"/>
            <w:hideMark/>
          </w:tcPr>
          <w:p w14:paraId="03D4E1C3" w14:textId="77777777" w:rsidR="004D48A0" w:rsidRPr="001E4962" w:rsidRDefault="004D48A0" w:rsidP="00DA60DA">
            <w:pPr>
              <w:rPr>
                <w:color w:val="000000"/>
                <w:highlight w:val="yellow"/>
                <w:rPrChange w:id="6926" w:author="Song, Xuehang" w:date="2026-01-08T08:05:00Z" w16du:dateUtc="2026-01-08T16:05:00Z">
                  <w:rPr>
                    <w:rFonts w:ascii="Times New Roman" w:hAnsi="Times New Roman"/>
                    <w:color w:val="000000"/>
                  </w:rPr>
                </w:rPrChange>
              </w:rPr>
            </w:pPr>
            <w:r w:rsidRPr="001E4962">
              <w:rPr>
                <w:color w:val="000000"/>
                <w:highlight w:val="yellow"/>
                <w:rPrChange w:id="6927" w:author="Song, Xuehang" w:date="2026-01-08T08:05:00Z" w16du:dateUtc="2026-01-08T16:05:00Z">
                  <w:rPr>
                    <w:rFonts w:ascii="Times New Roman" w:hAnsi="Times New Roman"/>
                    <w:color w:val="000000"/>
                  </w:rPr>
                </w:rPrChange>
              </w:rPr>
              <w:t>Software / Code Framework</w:t>
            </w:r>
          </w:p>
        </w:tc>
        <w:tc>
          <w:tcPr>
            <w:tcW w:w="2281" w:type="dxa"/>
            <w:hideMark/>
          </w:tcPr>
          <w:p w14:paraId="18E5B934" w14:textId="77777777" w:rsidR="004D48A0" w:rsidRPr="001E4962" w:rsidRDefault="004D48A0" w:rsidP="00DA60DA">
            <w:pPr>
              <w:rPr>
                <w:color w:val="000000"/>
                <w:highlight w:val="yellow"/>
                <w:rPrChange w:id="6928" w:author="Song, Xuehang" w:date="2026-01-08T08:05:00Z" w16du:dateUtc="2026-01-08T16:05:00Z">
                  <w:rPr>
                    <w:rFonts w:ascii="Times New Roman" w:hAnsi="Times New Roman"/>
                    <w:color w:val="000000"/>
                  </w:rPr>
                </w:rPrChange>
              </w:rPr>
            </w:pPr>
            <w:r w:rsidRPr="001E4962">
              <w:rPr>
                <w:color w:val="000000"/>
                <w:highlight w:val="yellow"/>
                <w:rPrChange w:id="6929" w:author="Song, Xuehang" w:date="2026-01-08T08:05:00Z" w16du:dateUtc="2026-01-08T16:05:00Z">
                  <w:rPr>
                    <w:rFonts w:ascii="Times New Roman" w:hAnsi="Times New Roman"/>
                    <w:color w:val="000000"/>
                  </w:rPr>
                </w:rPrChange>
              </w:rPr>
              <w:t>Greg, Eusebius, Ross</w:t>
            </w:r>
          </w:p>
        </w:tc>
        <w:tc>
          <w:tcPr>
            <w:tcW w:w="2423" w:type="dxa"/>
            <w:hideMark/>
          </w:tcPr>
          <w:p w14:paraId="3FFEBEAE" w14:textId="77777777" w:rsidR="004D48A0" w:rsidRPr="001E4962" w:rsidRDefault="004D48A0" w:rsidP="00DA60DA">
            <w:pPr>
              <w:rPr>
                <w:color w:val="000000"/>
                <w:highlight w:val="yellow"/>
                <w:rPrChange w:id="6930" w:author="Song, Xuehang" w:date="2026-01-08T08:05:00Z" w16du:dateUtc="2026-01-08T16:05:00Z">
                  <w:rPr>
                    <w:rFonts w:ascii="Times New Roman" w:hAnsi="Times New Roman"/>
                    <w:color w:val="000000"/>
                  </w:rPr>
                </w:rPrChange>
              </w:rPr>
            </w:pPr>
            <w:r w:rsidRPr="001E4962">
              <w:rPr>
                <w:color w:val="000000"/>
                <w:highlight w:val="yellow"/>
                <w:rPrChange w:id="6931" w:author="Song, Xuehang" w:date="2026-01-08T08:05:00Z" w16du:dateUtc="2026-01-08T16:05:00Z">
                  <w:rPr>
                    <w:rFonts w:ascii="Times New Roman" w:hAnsi="Times New Roman"/>
                    <w:color w:val="000000"/>
                  </w:rPr>
                </w:rPrChange>
              </w:rPr>
              <w:t>- Codebase management and pipeline</w:t>
            </w:r>
          </w:p>
          <w:p w14:paraId="2AE5FB4B" w14:textId="77777777" w:rsidR="004D48A0" w:rsidRPr="001E4962" w:rsidRDefault="004D48A0" w:rsidP="00DA60DA">
            <w:pPr>
              <w:rPr>
                <w:color w:val="000000"/>
                <w:highlight w:val="yellow"/>
                <w:rPrChange w:id="6932" w:author="Song, Xuehang" w:date="2026-01-08T08:05:00Z" w16du:dateUtc="2026-01-08T16:05:00Z">
                  <w:rPr>
                    <w:rFonts w:ascii="Times New Roman" w:hAnsi="Times New Roman"/>
                    <w:color w:val="000000"/>
                  </w:rPr>
                </w:rPrChange>
              </w:rPr>
            </w:pPr>
          </w:p>
          <w:p w14:paraId="53E63D2B" w14:textId="77777777" w:rsidR="004D48A0" w:rsidRPr="001E4962" w:rsidRDefault="004D48A0" w:rsidP="00DA60DA">
            <w:pPr>
              <w:rPr>
                <w:color w:val="000000"/>
                <w:highlight w:val="yellow"/>
                <w:rPrChange w:id="6933" w:author="Song, Xuehang" w:date="2026-01-08T08:05:00Z" w16du:dateUtc="2026-01-08T16:05:00Z">
                  <w:rPr>
                    <w:rFonts w:ascii="Times New Roman" w:hAnsi="Times New Roman"/>
                    <w:color w:val="000000"/>
                  </w:rPr>
                </w:rPrChange>
              </w:rPr>
            </w:pPr>
            <w:r w:rsidRPr="001E4962">
              <w:rPr>
                <w:color w:val="000000"/>
                <w:highlight w:val="yellow"/>
                <w:rPrChange w:id="6934" w:author="Song, Xuehang" w:date="2026-01-08T08:05:00Z" w16du:dateUtc="2026-01-08T16:05:00Z">
                  <w:rPr>
                    <w:rFonts w:ascii="Times New Roman" w:hAnsi="Times New Roman"/>
                    <w:color w:val="000000"/>
                  </w:rPr>
                </w:rPrChange>
              </w:rPr>
              <w:t>- Web application?</w:t>
            </w:r>
          </w:p>
          <w:p w14:paraId="42C57B0E" w14:textId="77777777" w:rsidR="004D48A0" w:rsidRPr="001E4962" w:rsidRDefault="004D48A0" w:rsidP="00DA60DA">
            <w:pPr>
              <w:rPr>
                <w:color w:val="000000"/>
                <w:highlight w:val="yellow"/>
                <w:rPrChange w:id="6935" w:author="Song, Xuehang" w:date="2026-01-08T08:05:00Z" w16du:dateUtc="2026-01-08T16:05:00Z">
                  <w:rPr>
                    <w:rFonts w:ascii="Times New Roman" w:hAnsi="Times New Roman"/>
                    <w:color w:val="000000"/>
                  </w:rPr>
                </w:rPrChange>
              </w:rPr>
            </w:pPr>
          </w:p>
          <w:p w14:paraId="2D0E9929" w14:textId="77777777" w:rsidR="004D48A0" w:rsidRPr="001E4962" w:rsidRDefault="004D48A0" w:rsidP="00DA60DA">
            <w:pPr>
              <w:rPr>
                <w:color w:val="000000"/>
                <w:highlight w:val="yellow"/>
                <w:rPrChange w:id="6936" w:author="Song, Xuehang" w:date="2026-01-08T08:05:00Z" w16du:dateUtc="2026-01-08T16:05:00Z">
                  <w:rPr>
                    <w:rFonts w:ascii="Times New Roman" w:hAnsi="Times New Roman"/>
                    <w:color w:val="000000"/>
                  </w:rPr>
                </w:rPrChange>
              </w:rPr>
            </w:pPr>
            <w:r w:rsidRPr="001E4962">
              <w:rPr>
                <w:color w:val="000000"/>
                <w:highlight w:val="yellow"/>
                <w:rPrChange w:id="6937" w:author="Song, Xuehang" w:date="2026-01-08T08:05:00Z" w16du:dateUtc="2026-01-08T16:05:00Z">
                  <w:rPr>
                    <w:rFonts w:ascii="Times New Roman" w:hAnsi="Times New Roman"/>
                    <w:color w:val="000000"/>
                  </w:rPr>
                </w:rPrChange>
              </w:rPr>
              <w:t>- Containerize all modules (maybe?)</w:t>
            </w:r>
          </w:p>
        </w:tc>
        <w:tc>
          <w:tcPr>
            <w:tcW w:w="2405" w:type="dxa"/>
            <w:hideMark/>
          </w:tcPr>
          <w:p w14:paraId="241681E7" w14:textId="77777777" w:rsidR="004D48A0" w:rsidRPr="001E4962" w:rsidRDefault="004D48A0" w:rsidP="00DA60DA">
            <w:pPr>
              <w:rPr>
                <w:color w:val="000000"/>
                <w:rPrChange w:id="6938" w:author="Song, Xuehang" w:date="2026-01-08T08:05:00Z" w16du:dateUtc="2026-01-08T16:05:00Z">
                  <w:rPr>
                    <w:rFonts w:ascii="Times New Roman" w:hAnsi="Times New Roman"/>
                    <w:color w:val="000000"/>
                  </w:rPr>
                </w:rPrChange>
              </w:rPr>
            </w:pPr>
            <w:r w:rsidRPr="001E4962">
              <w:rPr>
                <w:color w:val="000000"/>
                <w:highlight w:val="yellow"/>
                <w:rPrChange w:id="6939" w:author="Song, Xuehang" w:date="2026-01-08T08:05:00Z" w16du:dateUtc="2026-01-08T16:05:00Z">
                  <w:rPr>
                    <w:rFonts w:ascii="Times New Roman" w:hAnsi="Times New Roman"/>
                    <w:color w:val="000000"/>
                  </w:rPr>
                </w:rPrChange>
              </w:rPr>
              <w:t>- Software</w:t>
            </w:r>
          </w:p>
        </w:tc>
      </w:tr>
    </w:tbl>
    <w:p w14:paraId="366DE582" w14:textId="77777777" w:rsidR="004D48A0" w:rsidRPr="001E4962" w:rsidRDefault="004D48A0" w:rsidP="004D48A0">
      <w:pPr>
        <w:pStyle w:val="Default"/>
        <w:rPr>
          <w:rFonts w:asciiTheme="minorHAnsi" w:hAnsiTheme="minorHAnsi" w:cs="Times New Roman"/>
          <w:sz w:val="22"/>
          <w:szCs w:val="22"/>
          <w:rPrChange w:id="6940" w:author="Song, Xuehang" w:date="2026-01-08T08:05:00Z" w16du:dateUtc="2026-01-08T16:05:00Z">
            <w:rPr>
              <w:rFonts w:ascii="Times New Roman" w:hAnsi="Times New Roman" w:cs="Times New Roman"/>
              <w:sz w:val="22"/>
              <w:szCs w:val="22"/>
            </w:rPr>
          </w:rPrChange>
        </w:rPr>
      </w:pPr>
    </w:p>
    <w:p w14:paraId="310A6E04" w14:textId="77777777" w:rsidR="004D48A0" w:rsidRPr="001E4962" w:rsidRDefault="004D48A0" w:rsidP="004D48A0">
      <w:pPr>
        <w:rPr>
          <w:rPrChange w:id="6941" w:author="Song, Xuehang" w:date="2026-01-08T08:05:00Z" w16du:dateUtc="2026-01-08T16:05:00Z">
            <w:rPr>
              <w:rFonts w:ascii="Times New Roman" w:hAnsi="Times New Roman"/>
            </w:rPr>
          </w:rPrChange>
        </w:rPr>
      </w:pPr>
    </w:p>
    <w:p w14:paraId="27C5E628" w14:textId="77777777" w:rsidR="004D48A0" w:rsidRPr="00E853E6" w:rsidRDefault="004D48A0">
      <w:pPr>
        <w:pStyle w:val="BodyText"/>
        <w:pPrChange w:id="6942" w:author="Kondyukov, Grigoriy" w:date="2026-01-29T09:29:00Z" w16du:dateUtc="2026-01-29T17:29:00Z">
          <w:pPr>
            <w:pStyle w:val="Heading1"/>
            <w:numPr>
              <w:numId w:val="0"/>
            </w:numPr>
            <w:tabs>
              <w:tab w:val="clear" w:pos="720"/>
            </w:tabs>
            <w:ind w:left="0" w:firstLine="0"/>
          </w:pPr>
        </w:pPrChange>
      </w:pPr>
    </w:p>
    <w:sectPr w:rsidR="004D48A0" w:rsidRPr="00E853E6" w:rsidSect="00A673DD">
      <w:type w:val="nextPage"/>
      <w:pgSz w:w="12240" w:h="15840"/>
      <w:pgMar w:top="1440" w:right="1440" w:bottom="1440" w:left="1440" w:header="720" w:footer="720" w:gutter="0"/>
      <w:cols w:space="720"/>
      <w:docGrid w:linePitch="360"/>
      <w:sectPrChange w:id="6943" w:author="Cao, Ross" w:date="2025-10-23T09:19:00Z" w16du:dateUtc="2025-10-23T16:19:00Z">
        <w:sectPr w:rsidR="004D48A0" w:rsidRPr="00E853E6" w:rsidSect="00A673DD">
          <w:type w:val="evenPage"/>
          <w:pgMar w:top="1440" w:right="1440" w:bottom="1440" w:left="1440" w:header="720" w:footer="720" w:gutter="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1" w:author="Demirkanli, Inci" w:date="2026-01-21T15:17:00Z" w:initials="DI">
    <w:p w14:paraId="2E90666A" w14:textId="77777777" w:rsidR="008E5B76" w:rsidRDefault="008E5B76" w:rsidP="008E5B76">
      <w:r>
        <w:rPr>
          <w:rStyle w:val="CommentReference"/>
        </w:rPr>
        <w:annotationRef/>
      </w:r>
      <w:r>
        <w:rPr>
          <w:sz w:val="20"/>
          <w:szCs w:val="20"/>
        </w:rPr>
        <w:t xml:space="preserve">generalize what? </w:t>
      </w:r>
    </w:p>
  </w:comment>
  <w:comment w:id="30" w:author="Demirkanli, Inci" w:date="2026-01-22T09:33:00Z" w:initials="DI">
    <w:p w14:paraId="1A20D34D" w14:textId="77777777" w:rsidR="00A145E7" w:rsidRDefault="00A145E7" w:rsidP="00A145E7">
      <w:r>
        <w:rPr>
          <w:rStyle w:val="CommentReference"/>
        </w:rPr>
        <w:annotationRef/>
      </w:r>
      <w:r>
        <w:rPr>
          <w:sz w:val="20"/>
          <w:szCs w:val="20"/>
        </w:rPr>
        <w:t xml:space="preserve">Iam not sure I understand what we are trying to say here. We already talk about non-stationary changes in the previous sentence, can we just say "in practice, a surrogate model if not adaptive will experience drift in predictive accuracy". </w:t>
      </w:r>
    </w:p>
  </w:comment>
  <w:comment w:id="52" w:author="Song, Xuehang" w:date="2025-10-23T09:30:00Z" w:initials="XS">
    <w:p w14:paraId="5C5E6D47" w14:textId="2E48A11E" w:rsidR="00390857" w:rsidRDefault="00390857" w:rsidP="00390857">
      <w:pPr>
        <w:pStyle w:val="CommentText"/>
      </w:pPr>
      <w:r>
        <w:rPr>
          <w:rStyle w:val="CommentReference"/>
        </w:rPr>
        <w:annotationRef/>
      </w:r>
      <w:r>
        <w:t xml:space="preserve">This will need to be refined for sure. </w:t>
      </w:r>
    </w:p>
  </w:comment>
  <w:comment w:id="71" w:author="Song, Xuehang" w:date="2026-01-08T09:26:00Z" w:initials="XS">
    <w:p w14:paraId="53B557FC" w14:textId="77777777" w:rsidR="0022468E" w:rsidRDefault="0022468E" w:rsidP="0022468E">
      <w:pPr>
        <w:pStyle w:val="CommentText"/>
      </w:pPr>
      <w:r>
        <w:rPr>
          <w:rStyle w:val="CommentReference"/>
        </w:rPr>
        <w:annotationRef/>
      </w:r>
      <w:r>
        <w:t>Here we may link to section 3.3.2 Trigger logic</w:t>
      </w:r>
    </w:p>
  </w:comment>
  <w:comment w:id="87" w:author="Song, Xuehang" w:date="2025-12-04T07:38:00Z" w:initials="XS">
    <w:p w14:paraId="20FB98EB" w14:textId="597D1E91" w:rsidR="00E12749" w:rsidRDefault="00E12749" w:rsidP="00E12749">
      <w:pPr>
        <w:pStyle w:val="CommentText"/>
      </w:pPr>
      <w:r>
        <w:rPr>
          <w:rStyle w:val="CommentReference"/>
        </w:rPr>
        <w:annotationRef/>
      </w:r>
      <w:r>
        <w:fldChar w:fldCharType="begin"/>
      </w:r>
      <w:r>
        <w:instrText>HYPERLINK "mailto:ross.cao@pnnl.gov"</w:instrText>
      </w:r>
      <w:bookmarkStart w:id="88" w:name="_@_8B578191CA19491DB859F9B843FA6215Z"/>
      <w:r>
        <w:fldChar w:fldCharType="separate"/>
      </w:r>
      <w:bookmarkEnd w:id="88"/>
      <w:r w:rsidRPr="00E12749">
        <w:rPr>
          <w:rStyle w:val="Mention"/>
          <w:noProof/>
        </w:rPr>
        <w:t>@Cao, Ross</w:t>
      </w:r>
      <w:r>
        <w:fldChar w:fldCharType="end"/>
      </w:r>
      <w:r>
        <w:t xml:space="preserve">  This is excellent work — I really enjoyed reading it. I have a few additional pieces of literature that I can incorporate as we continue to refine the document. Also, I’d like to make sure we are aligned on the reference manager you’re using so I can integrate sources smoothly.</w:t>
      </w:r>
    </w:p>
    <w:p w14:paraId="026E6E04" w14:textId="77777777" w:rsidR="00E12749" w:rsidRDefault="00E12749" w:rsidP="00E12749">
      <w:pPr>
        <w:pStyle w:val="CommentText"/>
      </w:pPr>
      <w:r>
        <w:t>We may also consider inviting Jason to provide additional input as the document develops.</w:t>
      </w:r>
    </w:p>
  </w:comment>
  <w:comment w:id="92" w:author="Song, Xuehang" w:date="2026-01-08T03:55:00Z" w:initials="XS">
    <w:p w14:paraId="4886F7F4" w14:textId="04A777D5" w:rsidR="00A961A2" w:rsidRDefault="00A961A2" w:rsidP="00A961A2">
      <w:pPr>
        <w:pStyle w:val="CommentText"/>
      </w:pPr>
      <w:r>
        <w:rPr>
          <w:rStyle w:val="CommentReference"/>
        </w:rPr>
        <w:annotationRef/>
      </w:r>
      <w:r>
        <w:fldChar w:fldCharType="begin"/>
      </w:r>
      <w:r>
        <w:instrText>HYPERLINK "mailto:ross.cao@pnnl.gov"</w:instrText>
      </w:r>
      <w:bookmarkStart w:id="98" w:name="_@_84F6C4E5910640F3A640960FE6136364Z"/>
      <w:r>
        <w:fldChar w:fldCharType="separate"/>
      </w:r>
      <w:bookmarkEnd w:id="98"/>
      <w:r w:rsidRPr="00A961A2">
        <w:rPr>
          <w:rStyle w:val="Mention"/>
          <w:noProof/>
        </w:rPr>
        <w:t>@Cao, Ross</w:t>
      </w:r>
      <w:r>
        <w:fldChar w:fldCharType="end"/>
      </w:r>
      <w:r>
        <w:t xml:space="preserve">  I split your first section into two parts: one providing a general description of the site challenges, and the other focusing on the numerical model. </w:t>
      </w:r>
    </w:p>
  </w:comment>
  <w:comment w:id="102" w:author="Song, Xuehang" w:date="2025-12-04T09:32:00Z" w:initials="XS">
    <w:p w14:paraId="64BD6107" w14:textId="5F40E0D5" w:rsidR="00E52913" w:rsidRDefault="00E52913" w:rsidP="00E52913">
      <w:pPr>
        <w:pStyle w:val="CommentText"/>
      </w:pPr>
      <w:r>
        <w:rPr>
          <w:rStyle w:val="CommentReference"/>
        </w:rPr>
        <w:annotationRef/>
      </w:r>
      <w:r>
        <w:t>We may consider breakdown this long section with subsections.</w:t>
      </w:r>
    </w:p>
  </w:comment>
  <w:comment w:id="103" w:author="Cao, Ross" w:date="2025-12-04T11:57:00Z" w:initials="RC">
    <w:p w14:paraId="3C811927" w14:textId="77777777" w:rsidR="0045106E" w:rsidRDefault="0045106E" w:rsidP="0045106E">
      <w:pPr>
        <w:pStyle w:val="CommentText"/>
      </w:pPr>
      <w:r>
        <w:rPr>
          <w:rStyle w:val="CommentReference"/>
        </w:rPr>
        <w:annotationRef/>
      </w:r>
      <w:r>
        <w:t xml:space="preserve">Broken into 3 subsection, let me know if you think a diff breakdown would work better. </w:t>
      </w:r>
    </w:p>
  </w:comment>
  <w:comment w:id="242" w:author="Song, Xuehang" w:date="2026-01-07T13:18:00Z" w:initials="XS">
    <w:p w14:paraId="1F5B090B" w14:textId="77777777" w:rsidR="00232B24" w:rsidRDefault="00232B24" w:rsidP="00232B24">
      <w:pPr>
        <w:pStyle w:val="CommentText"/>
      </w:pPr>
      <w:r>
        <w:rPr>
          <w:rStyle w:val="CommentReference"/>
        </w:rPr>
        <w:annotationRef/>
      </w:r>
      <w:r>
        <w:t xml:space="preserve">Not only seawater intrusion, but also DNAPL or LNAPL contamination, which is more common at EM waste sites. </w:t>
      </w:r>
    </w:p>
  </w:comment>
  <w:comment w:id="243" w:author="Song, Xuehang" w:date="2026-01-07T13:20:00Z" w:initials="XS">
    <w:p w14:paraId="72C585C0" w14:textId="77777777" w:rsidR="00541720" w:rsidRDefault="001A6AEF" w:rsidP="00541720">
      <w:pPr>
        <w:pStyle w:val="CommentText"/>
      </w:pPr>
      <w:r>
        <w:rPr>
          <w:rStyle w:val="CommentReference"/>
        </w:rPr>
        <w:annotationRef/>
      </w:r>
      <w:hyperlink r:id="rId1" w:history="1">
        <w:r w:rsidR="00541720" w:rsidRPr="00953532">
          <w:rPr>
            <w:rStyle w:val="Hyperlink"/>
          </w:rPr>
          <w:t>https://www.epa.gov/sites/default/files/2015-06/documents/napl.pdf</w:t>
        </w:r>
      </w:hyperlink>
      <w:r w:rsidR="00541720">
        <w:t>?</w:t>
      </w:r>
    </w:p>
    <w:p w14:paraId="1EA90FE9" w14:textId="77777777" w:rsidR="00541720" w:rsidRDefault="00541720" w:rsidP="00541720">
      <w:pPr>
        <w:pStyle w:val="CommentText"/>
      </w:pPr>
    </w:p>
    <w:p w14:paraId="56D42C8B" w14:textId="77777777" w:rsidR="00541720" w:rsidRDefault="00541720" w:rsidP="00541720">
      <w:pPr>
        <w:pStyle w:val="CommentText"/>
      </w:pPr>
      <w:hyperlink r:id="rId2" w:history="1">
        <w:r w:rsidRPr="00953532">
          <w:rPr>
            <w:rStyle w:val="Hyperlink"/>
          </w:rPr>
          <w:t>https://www.epa.gov/sites/default/files/2015-06/documents/lnapl.pdf</w:t>
        </w:r>
      </w:hyperlink>
    </w:p>
    <w:p w14:paraId="24BDB49A" w14:textId="77777777" w:rsidR="00541720" w:rsidRDefault="00541720" w:rsidP="00541720">
      <w:pPr>
        <w:pStyle w:val="CommentText"/>
      </w:pPr>
    </w:p>
    <w:p w14:paraId="4AFB1193" w14:textId="77777777" w:rsidR="00541720" w:rsidRDefault="00541720" w:rsidP="00541720">
      <w:pPr>
        <w:pStyle w:val="CommentText"/>
      </w:pPr>
      <w:hyperlink r:id="rId3" w:history="1">
        <w:r w:rsidRPr="00953532">
          <w:rPr>
            <w:rStyle w:val="Hyperlink"/>
          </w:rPr>
          <w:t>https://www.epa.gov/sites/default/files/2015-06/documents/dnapl_issue_paper.pdf</w:t>
        </w:r>
      </w:hyperlink>
      <w:r>
        <w:t>?</w:t>
      </w:r>
    </w:p>
  </w:comment>
  <w:comment w:id="244" w:author="Song, Xuehang" w:date="2026-01-07T13:21:00Z" w:initials="XS">
    <w:p w14:paraId="05BD7E68" w14:textId="77777777" w:rsidR="006F4568" w:rsidRDefault="006F4568" w:rsidP="006F4568">
      <w:pPr>
        <w:pStyle w:val="CommentText"/>
      </w:pPr>
      <w:r>
        <w:rPr>
          <w:rStyle w:val="CommentReference"/>
        </w:rPr>
        <w:annotationRef/>
      </w:r>
      <w:r>
        <w:t>Even for our current site</w:t>
      </w:r>
      <w:r>
        <w:br/>
      </w:r>
      <w:r>
        <w:br/>
      </w:r>
      <w:hyperlink r:id="rId4" w:history="1">
        <w:r w:rsidRPr="007E3130">
          <w:rPr>
            <w:rStyle w:val="Hyperlink"/>
          </w:rPr>
          <w:t>https://rmcs-1.itrcweb.org/6-15-hanford-200-area-zp-1-ou-washington/</w:t>
        </w:r>
      </w:hyperlink>
      <w:r>
        <w:t>?</w:t>
      </w:r>
    </w:p>
  </w:comment>
  <w:comment w:id="245" w:author="Song, Xuehang" w:date="2026-01-07T13:18:00Z" w:initials="XS">
    <w:p w14:paraId="21C65996" w14:textId="77777777" w:rsidR="00A823A7" w:rsidRDefault="00A823A7" w:rsidP="00A823A7">
      <w:pPr>
        <w:pStyle w:val="CommentText"/>
      </w:pPr>
      <w:r>
        <w:rPr>
          <w:rStyle w:val="CommentReference"/>
        </w:rPr>
        <w:annotationRef/>
      </w:r>
      <w:r>
        <w:fldChar w:fldCharType="begin"/>
      </w:r>
      <w:r>
        <w:instrText>HYPERLINK "mailto:ross.cao@pnnl.gov"</w:instrText>
      </w:r>
      <w:bookmarkStart w:id="253" w:name="_@_BF9186808F224B418AB5C3A934F4AA37Z"/>
      <w:r>
        <w:fldChar w:fldCharType="separate"/>
      </w:r>
      <w:bookmarkEnd w:id="253"/>
      <w:r w:rsidRPr="0075248B">
        <w:rPr>
          <w:rStyle w:val="Mention"/>
          <w:noProof/>
        </w:rPr>
        <w:t>@Cao, Ross</w:t>
      </w:r>
      <w:r>
        <w:fldChar w:fldCharType="end"/>
      </w:r>
      <w:r>
        <w:t xml:space="preserve">  Not only seawater intrusion, but also DNAPL or LNAPL contamination, which is more common at EM waste sites. </w:t>
      </w:r>
    </w:p>
  </w:comment>
  <w:comment w:id="254" w:author="Song, Xuehang" w:date="2026-01-07T13:20:00Z" w:initials="XS">
    <w:p w14:paraId="51679D7E" w14:textId="77777777" w:rsidR="00A823A7" w:rsidRDefault="00A823A7" w:rsidP="00A823A7">
      <w:pPr>
        <w:pStyle w:val="CommentText"/>
      </w:pPr>
      <w:r>
        <w:rPr>
          <w:rStyle w:val="CommentReference"/>
        </w:rPr>
        <w:annotationRef/>
      </w:r>
      <w:hyperlink r:id="rId5" w:history="1">
        <w:r w:rsidRPr="00953532">
          <w:rPr>
            <w:rStyle w:val="Hyperlink"/>
          </w:rPr>
          <w:t>https://www.epa.gov/sites/default/files/2015-06/documents/napl.pdf</w:t>
        </w:r>
      </w:hyperlink>
      <w:r>
        <w:t>?</w:t>
      </w:r>
    </w:p>
    <w:p w14:paraId="0F11C7FD" w14:textId="77777777" w:rsidR="00A823A7" w:rsidRDefault="00A823A7" w:rsidP="00A823A7">
      <w:pPr>
        <w:pStyle w:val="CommentText"/>
      </w:pPr>
    </w:p>
    <w:p w14:paraId="3831E6E3" w14:textId="77777777" w:rsidR="00A823A7" w:rsidRDefault="00A823A7" w:rsidP="00A823A7">
      <w:pPr>
        <w:pStyle w:val="CommentText"/>
      </w:pPr>
      <w:hyperlink r:id="rId6" w:history="1">
        <w:r w:rsidRPr="00953532">
          <w:rPr>
            <w:rStyle w:val="Hyperlink"/>
          </w:rPr>
          <w:t>https://www.epa.gov/sites/default/files/2015-06/documents/lnapl.pdf</w:t>
        </w:r>
      </w:hyperlink>
    </w:p>
    <w:p w14:paraId="6D737239" w14:textId="77777777" w:rsidR="00A823A7" w:rsidRDefault="00A823A7" w:rsidP="00A823A7">
      <w:pPr>
        <w:pStyle w:val="CommentText"/>
      </w:pPr>
    </w:p>
    <w:p w14:paraId="00F1D3CC" w14:textId="77777777" w:rsidR="00A823A7" w:rsidRDefault="00A823A7" w:rsidP="00A823A7">
      <w:pPr>
        <w:pStyle w:val="CommentText"/>
      </w:pPr>
      <w:hyperlink r:id="rId7" w:history="1">
        <w:r w:rsidRPr="00953532">
          <w:rPr>
            <w:rStyle w:val="Hyperlink"/>
          </w:rPr>
          <w:t>https://www.epa.gov/sites/default/files/2015-06/documents/dnapl_issue_paper.pdf</w:t>
        </w:r>
      </w:hyperlink>
      <w:r>
        <w:t>?</w:t>
      </w:r>
    </w:p>
  </w:comment>
  <w:comment w:id="256" w:author="Song, Xuehang" w:date="2026-01-07T13:21:00Z" w:initials="XS">
    <w:p w14:paraId="5856D98D" w14:textId="77777777" w:rsidR="00A823A7" w:rsidRDefault="00A823A7" w:rsidP="00A823A7">
      <w:pPr>
        <w:pStyle w:val="CommentText"/>
      </w:pPr>
      <w:r>
        <w:rPr>
          <w:rStyle w:val="CommentReference"/>
        </w:rPr>
        <w:annotationRef/>
      </w:r>
      <w:r>
        <w:t>Even for our current site</w:t>
      </w:r>
      <w:r>
        <w:br/>
      </w:r>
      <w:r>
        <w:br/>
      </w:r>
      <w:hyperlink r:id="rId8" w:history="1">
        <w:r w:rsidRPr="007E3130">
          <w:rPr>
            <w:rStyle w:val="Hyperlink"/>
          </w:rPr>
          <w:t>https://rmcs-1.itrcweb.org/6-15-hanford-200-area-zp-1-ou-washington/</w:t>
        </w:r>
      </w:hyperlink>
      <w:r>
        <w:t>?</w:t>
      </w:r>
    </w:p>
  </w:comment>
  <w:comment w:id="257" w:author="Cao, Ross" w:date="2026-01-09T11:03:00Z" w:initials="RC">
    <w:p w14:paraId="44349E97" w14:textId="77777777" w:rsidR="00DB410A" w:rsidRDefault="00DB410A" w:rsidP="00DB410A">
      <w:pPr>
        <w:pStyle w:val="CommentText"/>
      </w:pPr>
      <w:r>
        <w:rPr>
          <w:rStyle w:val="CommentReference"/>
        </w:rPr>
        <w:annotationRef/>
      </w:r>
      <w:r>
        <w:t xml:space="preserve">Thanks for catching that! Agreed, I updated the paragraph to include both NAPLs and seawater in density-driven cases. </w:t>
      </w:r>
    </w:p>
  </w:comment>
  <w:comment w:id="286" w:author="Song, Xuehang" w:date="2026-01-07T13:19:00Z" w:initials="XS">
    <w:p w14:paraId="2B71B6B0" w14:textId="56E2B072" w:rsidR="00C94300" w:rsidRDefault="00C94300" w:rsidP="00C94300">
      <w:pPr>
        <w:pStyle w:val="CommentText"/>
      </w:pPr>
      <w:r>
        <w:rPr>
          <w:rStyle w:val="CommentReference"/>
        </w:rPr>
        <w:annotationRef/>
      </w:r>
      <w:r>
        <w:t>There are also reactive barriers</w:t>
      </w:r>
    </w:p>
  </w:comment>
  <w:comment w:id="287" w:author="Cao, Ross" w:date="2026-01-09T11:15:00Z" w:initials="RC">
    <w:p w14:paraId="6525DC03" w14:textId="77777777" w:rsidR="00133ACA" w:rsidRDefault="00133ACA" w:rsidP="00133ACA">
      <w:pPr>
        <w:pStyle w:val="CommentSubject"/>
      </w:pPr>
      <w:r>
        <w:rPr>
          <w:rStyle w:val="CommentTextChar"/>
        </w:rPr>
        <w:annotationRef/>
      </w:r>
      <w:r>
        <w:t>Added.</w:t>
      </w:r>
    </w:p>
  </w:comment>
  <w:comment w:id="488" w:author="Song, Xuehang" w:date="2025-12-04T07:39:00Z" w:initials="XS">
    <w:p w14:paraId="544D2D0A" w14:textId="200A60AC" w:rsidR="00156C30" w:rsidRDefault="005A55BE" w:rsidP="00156C30">
      <w:pPr>
        <w:pStyle w:val="CommentText"/>
      </w:pPr>
      <w:r>
        <w:rPr>
          <w:rStyle w:val="CommentReference"/>
        </w:rPr>
        <w:annotationRef/>
      </w:r>
      <w:r w:rsidR="00156C30">
        <w:t>I’m considering adding two high-level highlight sections, as I think our  sponsor may appreciate broader context and framing:</w:t>
      </w:r>
    </w:p>
    <w:p w14:paraId="2FC5C701" w14:textId="77777777" w:rsidR="00156C30" w:rsidRDefault="00156C30" w:rsidP="00156C30">
      <w:pPr>
        <w:pStyle w:val="CommentText"/>
        <w:numPr>
          <w:ilvl w:val="0"/>
          <w:numId w:val="50"/>
        </w:numPr>
      </w:pPr>
      <w:r>
        <w:t>A citation-trend overview that illustrates how surrogate modeling approaches have evolved and where they are increasingly being applied.</w:t>
      </w:r>
    </w:p>
    <w:p w14:paraId="23CE4F8F" w14:textId="77777777" w:rsidR="00156C30" w:rsidRDefault="00156C30" w:rsidP="00156C30">
      <w:pPr>
        <w:pStyle w:val="CommentText"/>
        <w:numPr>
          <w:ilvl w:val="0"/>
          <w:numId w:val="50"/>
        </w:numPr>
      </w:pPr>
      <w:r>
        <w:t>A “mind-map” style visualization that clusters and organizes the different methods to show conceptual relationships. The current subsection under 3.2.2 provides a good  foundation to build this structure from.</w:t>
      </w:r>
    </w:p>
  </w:comment>
  <w:comment w:id="489" w:author="Song, Xuehang" w:date="2026-01-08T02:22:00Z" w:initials="XS">
    <w:p w14:paraId="33BA14F8" w14:textId="0FB359FE" w:rsidR="00C6687B" w:rsidRDefault="00C6687B" w:rsidP="00C6687B">
      <w:pPr>
        <w:pStyle w:val="CommentSubject"/>
      </w:pPr>
      <w:r>
        <w:rPr>
          <w:rStyle w:val="CommentTextChar"/>
        </w:rPr>
        <w:annotationRef/>
      </w:r>
      <w:r>
        <w:fldChar w:fldCharType="begin"/>
      </w:r>
      <w:r>
        <w:instrText>HYPERLINK "mailto:ross.cao@pnnl.gov"</w:instrText>
      </w:r>
      <w:bookmarkStart w:id="496" w:name="_@_87F69C4DEE7E4228B2694E629C169163Z"/>
      <w:r>
        <w:fldChar w:fldCharType="separate"/>
      </w:r>
      <w:bookmarkEnd w:id="496"/>
      <w:r w:rsidRPr="00C6687B">
        <w:rPr>
          <w:rStyle w:val="Mention"/>
          <w:noProof/>
        </w:rPr>
        <w:t>@Cao, Ross</w:t>
      </w:r>
      <w:r>
        <w:fldChar w:fldCharType="end"/>
      </w:r>
      <w:r>
        <w:t xml:space="preserve"> Great summary! I should follow yours style in the recalibration part!</w:t>
      </w:r>
    </w:p>
  </w:comment>
  <w:comment w:id="490" w:author="Song, Xuehang" w:date="2026-01-08T04:26:00Z" w:initials="XS">
    <w:p w14:paraId="2734AC69" w14:textId="0FFB43AD" w:rsidR="00F37F1E" w:rsidRDefault="00F37F1E" w:rsidP="00F37F1E">
      <w:pPr>
        <w:pStyle w:val="CommentSubject"/>
      </w:pPr>
      <w:r>
        <w:rPr>
          <w:rStyle w:val="CommentTextChar"/>
        </w:rPr>
        <w:annotationRef/>
      </w:r>
      <w:r>
        <w:fldChar w:fldCharType="begin"/>
      </w:r>
      <w:r>
        <w:instrText>HYPERLINK "mailto:Zhangshuan.Hou@pnnl.gov"</w:instrText>
      </w:r>
      <w:bookmarkStart w:id="498" w:name="_@_7ED9378A8E5044508EF4212F79B45776Z"/>
      <w:r>
        <w:fldChar w:fldCharType="separate"/>
      </w:r>
      <w:bookmarkEnd w:id="498"/>
      <w:r w:rsidRPr="00F37F1E">
        <w:rPr>
          <w:rStyle w:val="Mention"/>
          <w:noProof/>
        </w:rPr>
        <w:t>@Hou, Jason</w:t>
      </w:r>
      <w:r>
        <w:fldChar w:fldCharType="end"/>
      </w:r>
      <w:r>
        <w:t xml:space="preserve">  — could you please give a second review on Section 3.2.3? I think Ross separated the categories based on my earlier suggestion, but we may not have fully captured all of the different methods.</w:t>
      </w:r>
      <w:r>
        <w:br/>
      </w:r>
      <w:r>
        <w:fldChar w:fldCharType="begin"/>
      </w:r>
      <w:r>
        <w:instrText>HYPERLINK "mailto:ross.cao@pnnl.gov"</w:instrText>
      </w:r>
      <w:bookmarkStart w:id="499" w:name="_@_D6D7FE2924444B85BD5AA6904981B203Z"/>
      <w:r>
        <w:fldChar w:fldCharType="separate"/>
      </w:r>
      <w:bookmarkEnd w:id="499"/>
      <w:r w:rsidRPr="00F37F1E">
        <w:rPr>
          <w:rStyle w:val="Mention"/>
          <w:noProof/>
        </w:rPr>
        <w:t>@Cao, Ross</w:t>
      </w:r>
      <w:r>
        <w:fldChar w:fldCharType="end"/>
      </w:r>
      <w:r>
        <w:t xml:space="preserve">  — we could also consider citing some method cluster maps from peer-reviewed papers. </w:t>
      </w:r>
    </w:p>
  </w:comment>
  <w:comment w:id="491" w:author="Hou, Jason" w:date="2026-01-08T09:33:00Z" w:initials="JH">
    <w:p w14:paraId="60106B4B" w14:textId="77777777" w:rsidR="00DA4537" w:rsidRDefault="0098304B" w:rsidP="00DA4537">
      <w:pPr>
        <w:pStyle w:val="CommentSubject"/>
      </w:pPr>
      <w:r>
        <w:rPr>
          <w:rStyle w:val="CommentTextChar"/>
        </w:rPr>
        <w:annotationRef/>
      </w:r>
      <w:r w:rsidR="00DA4537">
        <w:t>There could be a 6</w:t>
      </w:r>
      <w:r w:rsidR="00DA4537">
        <w:rPr>
          <w:vertAlign w:val="superscript"/>
        </w:rPr>
        <w:t>th</w:t>
      </w:r>
      <w:r w:rsidR="00DA4537">
        <w:t xml:space="preserve"> category, for DMD/KoopmanOperator/GNN, “Structured domain surrogates”. I added a paragraph after the five bullet points.</w:t>
      </w:r>
    </w:p>
  </w:comment>
  <w:comment w:id="492" w:author="Cao, Ross" w:date="2026-01-09T13:16:00Z" w:initials="RC">
    <w:p w14:paraId="4B73EDF6" w14:textId="77777777" w:rsidR="00F24D64" w:rsidRDefault="00F24D64" w:rsidP="00F24D64">
      <w:pPr>
        <w:pStyle w:val="CommentSubject"/>
      </w:pPr>
      <w:r>
        <w:rPr>
          <w:rStyle w:val="CommentTextChar"/>
        </w:rPr>
        <w:annotationRef/>
      </w:r>
      <w:r>
        <w:t xml:space="preserve">I added a sixth “structured-domain” surrogate class based on Jason’s input. I am framing this category as “complementary” (because they seem to be less popular in the groundwater applications), so that the five-family counts in Fig 2 and 4 remain unchanged. I am happy to look into this category more and replot fig 2 and 4 to include it if needed. </w:t>
      </w:r>
      <w:r>
        <w:br/>
        <w:t xml:space="preserve">And I grounded our mind map (fig 4) with a review paper that has similar surveys by adding the reference in the caption. </w:t>
      </w:r>
    </w:p>
  </w:comment>
  <w:comment w:id="609" w:author="Song, Xuehang" w:date="2026-01-08T03:59:00Z" w:initials="XS">
    <w:p w14:paraId="0DB13C81" w14:textId="0CA7485E" w:rsidR="00F36BC8" w:rsidRDefault="00F36BC8" w:rsidP="00F36BC8">
      <w:pPr>
        <w:pStyle w:val="CommentSubject"/>
      </w:pPr>
      <w:r>
        <w:rPr>
          <w:rStyle w:val="CommentTextChar"/>
        </w:rPr>
        <w:annotationRef/>
      </w:r>
      <w:r>
        <w:t>Non-review??</w:t>
      </w:r>
    </w:p>
  </w:comment>
  <w:comment w:id="610" w:author="Cao, Ross" w:date="2026-01-09T11:32:00Z" w:initials="RC">
    <w:p w14:paraId="0CAE08BD" w14:textId="77777777" w:rsidR="00F968DD" w:rsidRDefault="00F968DD" w:rsidP="00F968DD">
      <w:pPr>
        <w:pStyle w:val="CommentSubject"/>
      </w:pPr>
      <w:r>
        <w:rPr>
          <w:rStyle w:val="CommentTextChar"/>
        </w:rPr>
        <w:annotationRef/>
      </w:r>
      <w:r>
        <w:t xml:space="preserve">I excluded review articles because I tried to assign one major method family per paper in the corpus. Reviews would often double count the same underlying studies. </w:t>
      </w:r>
    </w:p>
  </w:comment>
  <w:comment w:id="606" w:author="Song, Xuehang" w:date="2026-01-15T09:22:00Z" w:initials="XS">
    <w:p w14:paraId="4DEE2FB4" w14:textId="77777777" w:rsidR="00A85F8E" w:rsidRDefault="00A85F8E" w:rsidP="00A85F8E">
      <w:pPr>
        <w:pStyle w:val="CommentSubject"/>
      </w:pPr>
      <w:r>
        <w:rPr>
          <w:rStyle w:val="CommentTextChar"/>
        </w:rPr>
        <w:annotationRef/>
      </w:r>
      <w:r>
        <w:t>Got it. I thought it was non peer-reviewed.. Thanks!</w:t>
      </w:r>
    </w:p>
  </w:comment>
  <w:comment w:id="607" w:author="Cao, Ross" w:date="2026-01-15T09:32:00Z" w:initials="RC">
    <w:p w14:paraId="4AD41E28" w14:textId="77777777" w:rsidR="00462BF8" w:rsidRDefault="00462BF8" w:rsidP="00462BF8">
      <w:pPr>
        <w:pStyle w:val="CommentSubject"/>
      </w:pPr>
      <w:r>
        <w:rPr>
          <w:rStyle w:val="CommentTextChar"/>
        </w:rPr>
        <w:annotationRef/>
      </w:r>
      <w:r>
        <w:t xml:space="preserve">I see, I will update it to be more clear. </w:t>
      </w:r>
    </w:p>
  </w:comment>
  <w:comment w:id="762" w:author="Hou, Jason" w:date="2026-01-08T09:35:00Z" w:initials="JH">
    <w:p w14:paraId="7B1A1113" w14:textId="7541D0CF" w:rsidR="00645C93" w:rsidRDefault="00645C93" w:rsidP="00645C93">
      <w:pPr>
        <w:pStyle w:val="CommentText"/>
      </w:pPr>
      <w:r>
        <w:rPr>
          <w:rStyle w:val="CommentReference"/>
        </w:rPr>
        <w:annotationRef/>
      </w:r>
      <w:r>
        <w:t>Keep using regression/classical instead of GP/shallowANN?</w:t>
      </w:r>
    </w:p>
  </w:comment>
  <w:comment w:id="763" w:author="Cao, Ross" w:date="2026-01-09T12:45:00Z" w:initials="RC">
    <w:p w14:paraId="0559E4FD" w14:textId="77777777" w:rsidR="00E9637E" w:rsidRDefault="00E9637E" w:rsidP="00E9637E">
      <w:pPr>
        <w:pStyle w:val="CommentText"/>
      </w:pPr>
      <w:r>
        <w:rPr>
          <w:rStyle w:val="CommentReference"/>
        </w:rPr>
        <w:annotationRef/>
      </w:r>
      <w:r>
        <w:t xml:space="preserve">Thanks for catching that, updated. </w:t>
      </w:r>
    </w:p>
  </w:comment>
  <w:comment w:id="801" w:author="Cao, Ross" w:date="2025-12-24T13:33:00Z" w:initials="RC">
    <w:p w14:paraId="1321CFA1" w14:textId="32FB05AF" w:rsidR="00D25217" w:rsidRDefault="00D25217" w:rsidP="00D25217">
      <w:pPr>
        <w:pStyle w:val="CommentText"/>
      </w:pPr>
      <w:r>
        <w:rPr>
          <w:rStyle w:val="CommentReference"/>
        </w:rPr>
        <w:annotationRef/>
      </w:r>
      <w:r>
        <w:t xml:space="preserve">Optional text-heavy figure. </w:t>
      </w:r>
    </w:p>
  </w:comment>
  <w:comment w:id="802" w:author="Song, Xuehang" w:date="2026-01-08T02:21:00Z" w:initials="XS">
    <w:p w14:paraId="00646D15" w14:textId="77777777" w:rsidR="000811AC" w:rsidRDefault="000811AC" w:rsidP="000811AC">
      <w:pPr>
        <w:pStyle w:val="CommentSubject"/>
      </w:pPr>
      <w:r>
        <w:rPr>
          <w:rStyle w:val="CommentTextChar"/>
        </w:rPr>
        <w:annotationRef/>
      </w:r>
      <w:r>
        <w:t>I feel the first one is better</w:t>
      </w:r>
    </w:p>
  </w:comment>
  <w:comment w:id="1678" w:author="Chen, Tse-Chun" w:date="2025-12-11T16:52:00Z" w:initials="TC">
    <w:p w14:paraId="497CB977" w14:textId="1F8D41D0" w:rsidR="0042236B" w:rsidRDefault="0042236B" w:rsidP="0042236B">
      <w:r>
        <w:rPr>
          <w:rStyle w:val="CommentReference"/>
        </w:rPr>
        <w:annotationRef/>
      </w:r>
      <w:r>
        <w:rPr>
          <w:sz w:val="20"/>
          <w:szCs w:val="20"/>
        </w:rPr>
        <w:t xml:space="preserve">§  Monitoring signals of drift can be borrowed from the field of tipping point detection. </w:t>
      </w:r>
    </w:p>
    <w:p w14:paraId="50E3E412" w14:textId="77777777" w:rsidR="0042236B" w:rsidRDefault="0042236B" w:rsidP="0042236B">
      <w:r>
        <w:rPr>
          <w:sz w:val="20"/>
          <w:szCs w:val="20"/>
        </w:rPr>
        <w:t xml:space="preserve">§  Borrowing concepts from tipping point science can substantially enhance scientific regime drift monitoring. Both fields (Tipping point science and regime drift monitoring) </w:t>
      </w:r>
      <w:r>
        <w:rPr>
          <w:color w:val="467885"/>
          <w:sz w:val="20"/>
          <w:szCs w:val="20"/>
          <w:u w:val="single"/>
        </w:rPr>
        <w:t>[XS1]</w:t>
      </w:r>
      <w:r>
        <w:rPr>
          <w:sz w:val="20"/>
          <w:szCs w:val="20"/>
        </w:rPr>
        <w:t> share a fundamental goal: detecting when a system transitions from one stable regime to another, often in subtle or nonlinear ways. In tipping point science, the focus is on identifying abrupt state changes in complex systems driven by internal feedbacks. In regime drift monitoring, the goal is to recognize gradual shifts in a model’s underlying behavior or assumptions that alter its reliability or predictive power. In both cases, early detection depends on identifying a loss of system resilience and growing sensitivity to perturbations. Several methods from tipping point research translate naturally into tools for monitoring regime drift. One of the most widely used indicators is critical slowing down, where a system’s recovery from small perturbations becomes progressively slower as it approaches a transition. This behavior can be tracked through increases in autocorrelation or variance in the residuals of a model. Another useful concept is flickering, in which a system begins to alternate between two distinct states before committing to a new regime. Detecting such bimodality or switching patterns in model outputs can signal that a drift is underway. Tipping point science also provides a set of early warning indicators based on statistical moments such as variance, skewness, and kurtosis. These can be combined into a composite index to monitor system stability. Network-based indicators offer another promising approach: by representing interdependencies among variables as a graph, one can track structural changes in correlations or information flow to detect evolving model behavior. In addition, potential landscape reconstruction, a technique that estimates a system’s effective potential from time series data, can reveal a flattening landscape as stability weakens. The analogy between the two domains is direct. Critical slowing down corresponds to rising residual autocorrelation in models, flickering parallels intermittent divergence between simulations and observations, and loss of resilience mirrors the gradual degradation of model skill. A flattening potential landscape reflects a decline in parameter or dynamical stability. In machine learning–based Earth system models, these tipping point diagnostics can also be applied to latent representations such as diffusion model embeddings or U-Net bottleneck features. Tracking early warning signals in latent space offers a powerful way to identify when a model begins to operate outside the domain of its original training regime, thus providing an interpretable bridge between physical stability concepts and data-driven drift detection.</w:t>
      </w:r>
    </w:p>
    <w:p w14:paraId="51B15836" w14:textId="77777777" w:rsidR="0042236B" w:rsidRDefault="0042236B" w:rsidP="0042236B">
      <w:r>
        <w:rPr>
          <w:sz w:val="20"/>
          <w:szCs w:val="20"/>
        </w:rPr>
        <w:t xml:space="preserve">§  The paper, </w:t>
      </w:r>
      <w:hyperlink r:id="rId9" w:history="1">
        <w:r w:rsidRPr="000666CE">
          <w:rPr>
            <w:rStyle w:val="Hyperlink"/>
            <w:sz w:val="20"/>
            <w:szCs w:val="20"/>
          </w:rPr>
          <w:t>Tipping point detection and early warnings in climate, ecological, and human systems</w:t>
        </w:r>
      </w:hyperlink>
      <w:r>
        <w:rPr>
          <w:sz w:val="20"/>
          <w:szCs w:val="20"/>
        </w:rPr>
        <w:t>, reviews two decades of empirical literature on the application of early warning signals (EWS) for anticipating critical transitions, or "tipping points," which are abrupt and often irreversible shifts in a system's state. Tipping points occur when a system's stability is lost in response to a gradual change in environmental conditions. EWS are a family of indicators, primarily rooted in the concept of "critical slowing down" (CSD), where a system's recovery from small disturbances becomes sluggish as it approaches a tipping point. The review highlights that the topic has gained immense interest, with the development of numerous EWS tools made possible by theoretical advances and an unprecedented amount of available data from remote sensing, field surveys, and computational modeling, leading to their application across diverse fields. The authors document the spread of these indicators from ecology and climate into health, social sciences, and physical sciences. Of the 229 empirical studies reviewed, the performance of EWS was reported as positive in the majority of cases (67.8%), though the authors acknowledge this highly positive result may be influenced by publication bias or hindsight analysis in already documented transitions. Variance and autocorrelation emerged as the most widely used EWS metrics across all domains. The review also thoroughly discusses major challenges, such as the difficulty in applying EWS in the presence of fast forcing or limited data, the non-specificity of generic EWS (which can detect both abrupt and smooth transitions), and complications in multivariate systems. Ultimately, the paper concludes that while EWS excel at signaling that "something" important is about to happen, they often do not precisely specify what the shift will be or when it will occur.</w:t>
      </w:r>
    </w:p>
    <w:p w14:paraId="1B91E902" w14:textId="77777777" w:rsidR="0042236B" w:rsidRDefault="0042236B" w:rsidP="0042236B">
      <w:r>
        <w:rPr>
          <w:sz w:val="20"/>
          <w:szCs w:val="20"/>
        </w:rPr>
        <w:t xml:space="preserve">§  a critical perspective is offered by the paper </w:t>
      </w:r>
      <w:hyperlink r:id="rId10" w:history="1">
        <w:r w:rsidRPr="000666CE">
          <w:rPr>
            <w:rStyle w:val="Hyperlink"/>
            <w:sz w:val="20"/>
            <w:szCs w:val="20"/>
          </w:rPr>
          <w:t>Ambiguity of early warning signals for climate tipping points</w:t>
        </w:r>
      </w:hyperlink>
      <w:r>
        <w:rPr>
          <w:sz w:val="20"/>
          <w:szCs w:val="20"/>
        </w:rPr>
        <w:t>, which focuses on the challenges in applying EWS to climate systems. The authors underscore the inherent non-specificity of CSD indicators, noting they can occur before smooth, non-catastrophic shifts as well as abrupt tipping points. They also detail statistical pitfalls, such as spurious EWS trends arising from complex noise, changing data quality over time, and the logical error of the transposed conditional (the "prosecutor's fallacy," which confuses the probability of observing EWS if a tipping point is near with the actual probability that a tipping point is near given the EWS observation). To move beyond ambiguous detection, the paper advocates for a rigorous Bayesian framework that formally incorporates both the likelihood of EWS and alternative explanations, along with prior knowledge, to achieve a more robust and probabilistic risk assessment.</w:t>
      </w:r>
    </w:p>
    <w:p w14:paraId="47A4BFF4" w14:textId="77777777" w:rsidR="0042236B" w:rsidRDefault="0042236B" w:rsidP="0042236B">
      <w:r>
        <w:rPr>
          <w:sz w:val="20"/>
          <w:szCs w:val="20"/>
        </w:rPr>
        <w:t xml:space="preserve">§  </w:t>
      </w:r>
      <w:hyperlink r:id="rId11" w:history="1">
        <w:r w:rsidRPr="000666CE">
          <w:rPr>
            <w:rStyle w:val="Hyperlink"/>
            <w:sz w:val="20"/>
            <w:szCs w:val="20"/>
          </w:rPr>
          <w:t>Deep learning for early warning signals of tipping points</w:t>
        </w:r>
      </w:hyperlink>
      <w:r>
        <w:rPr>
          <w:sz w:val="20"/>
          <w:szCs w:val="20"/>
        </w:rPr>
        <w:t xml:space="preserve"> introduces a deep learning (DL) algorithm trained on simulated mathematical normal forms of bifurcations. This approach leverages the universality of dynamics near a tipping point to generalize across different systems, achieving greater sensitivity and specificity than traditional generic EWS. Crucially, the DL algorithm is capable of not only detecting the impending transition but also predicting the type of bifurcation (e.g., fold vs. Hopf), thereby providing qualitative information about the nature of the new state that lies beyond the tipping point.</w:t>
      </w:r>
    </w:p>
    <w:p w14:paraId="1664BF65" w14:textId="77777777" w:rsidR="0042236B" w:rsidRDefault="0042236B" w:rsidP="0042236B">
      <w:r>
        <w:rPr>
          <w:sz w:val="20"/>
          <w:szCs w:val="20"/>
        </w:rPr>
        <w:t>This framework offers a means to benchmark the performance of existing EWS and derivatives across a suite of simulated scenarios that capture diverse regime shift mechanisms.</w:t>
      </w:r>
    </w:p>
    <w:p w14:paraId="320F51AB" w14:textId="77777777" w:rsidR="0042236B" w:rsidRDefault="0042236B" w:rsidP="0042236B"/>
    <w:p w14:paraId="10BCEE02" w14:textId="77777777" w:rsidR="0042236B" w:rsidRDefault="0042236B" w:rsidP="0042236B">
      <w:r>
        <w:rPr>
          <w:sz w:val="20"/>
          <w:szCs w:val="20"/>
        </w:rPr>
        <w:t> </w:t>
      </w:r>
      <w:r>
        <w:rPr>
          <w:color w:val="467885"/>
          <w:sz w:val="20"/>
          <w:szCs w:val="20"/>
          <w:u w:val="single"/>
        </w:rPr>
        <w:t>[XS1]</w:t>
      </w:r>
      <w:r>
        <w:rPr>
          <w:sz w:val="20"/>
          <w:szCs w:val="20"/>
        </w:rPr>
        <w:t>What two fields do you mean here?</w:t>
      </w:r>
      <w:r>
        <w:rPr>
          <w:sz w:val="20"/>
          <w:szCs w:val="20"/>
        </w:rPr>
        <w:br/>
        <w:t>Tipping point science vs  regime drift monitoring?</w:t>
      </w:r>
    </w:p>
    <w:p w14:paraId="3B0370E2" w14:textId="77777777" w:rsidR="0042236B" w:rsidRDefault="0042236B" w:rsidP="0042236B">
      <w:r>
        <w:rPr>
          <w:sz w:val="20"/>
          <w:szCs w:val="20"/>
        </w:rPr>
        <w:t> </w:t>
      </w:r>
    </w:p>
    <w:p w14:paraId="0E0E63BF" w14:textId="77777777" w:rsidR="0042236B" w:rsidRDefault="0042236B" w:rsidP="0042236B">
      <w:r>
        <w:rPr>
          <w:sz w:val="20"/>
          <w:szCs w:val="20"/>
        </w:rPr>
        <w:t>Or Tipping point science and the groundwater/remediation field?</w:t>
      </w:r>
    </w:p>
    <w:p w14:paraId="1B417A2C" w14:textId="77777777" w:rsidR="0042236B" w:rsidRDefault="0042236B" w:rsidP="0042236B"/>
  </w:comment>
  <w:comment w:id="1671" w:author="Song, Xuehang" w:date="2025-12-04T07:40:00Z" w:initials="XS">
    <w:p w14:paraId="6AB6AACB" w14:textId="2448EC39" w:rsidR="006D5B29" w:rsidRDefault="006D5B29" w:rsidP="006D5B29">
      <w:pPr>
        <w:pStyle w:val="CommentText"/>
      </w:pPr>
      <w:r>
        <w:rPr>
          <w:rStyle w:val="CommentReference"/>
        </w:rPr>
        <w:annotationRef/>
      </w:r>
      <w:r>
        <w:t xml:space="preserve">I would suggest refining this section to make it more method-oriented. At the moment, it still reads primarily as a review of individual papers. </w:t>
      </w:r>
    </w:p>
  </w:comment>
  <w:comment w:id="1687" w:author="Fang, Yilin" w:date="2025-10-23T11:15:00Z" w:initials="FY">
    <w:p w14:paraId="4CFF79F6" w14:textId="77777777" w:rsidR="00776F3F" w:rsidRDefault="00776F3F" w:rsidP="00776F3F">
      <w:pPr>
        <w:pStyle w:val="CommentText"/>
      </w:pPr>
      <w:r>
        <w:rPr>
          <w:rStyle w:val="CommentReference"/>
        </w:rPr>
        <w:annotationRef/>
      </w:r>
      <w:hyperlink r:id="rId12">
        <w:r w:rsidRPr="6A3EFE63">
          <w:rPr>
            <w:rStyle w:val="Hyperlink"/>
          </w:rPr>
          <w:t>https://agupubs.onlinelibrary.wiley.com/doi/full/10.1029/2019EF001456</w:t>
        </w:r>
      </w:hyperlink>
    </w:p>
    <w:p w14:paraId="7FF6BBDA" w14:textId="77777777" w:rsidR="00776F3F" w:rsidRDefault="00776F3F" w:rsidP="00776F3F">
      <w:pPr>
        <w:pStyle w:val="CommentText"/>
      </w:pPr>
      <w:r w:rsidRPr="13EBD090">
        <w:t>https://www.nature.com/articles/s41893-022-00962-0</w:t>
      </w:r>
    </w:p>
    <w:p w14:paraId="3791A7E3" w14:textId="77777777" w:rsidR="00776F3F" w:rsidRDefault="00776F3F" w:rsidP="00776F3F">
      <w:pPr>
        <w:pStyle w:val="CommentText"/>
      </w:pPr>
      <w:hyperlink r:id="rId13">
        <w:r w:rsidRPr="666C98E1">
          <w:rPr>
            <w:rStyle w:val="Hyperlink"/>
          </w:rPr>
          <w:t>https://www.nature.com/articles/s41586-022-04959-9</w:t>
        </w:r>
      </w:hyperlink>
    </w:p>
  </w:comment>
  <w:comment w:id="1954" w:author="Song, Xuehang" w:date="2025-10-23T05:16:00Z" w:initials="XS">
    <w:p w14:paraId="05DE3E7D" w14:textId="77777777" w:rsidR="00ED706D" w:rsidRDefault="00ED706D" w:rsidP="00ED706D">
      <w:pPr>
        <w:pStyle w:val="CommentText"/>
      </w:pPr>
      <w:r>
        <w:rPr>
          <w:rStyle w:val="CommentReference"/>
        </w:rPr>
        <w:annotationRef/>
      </w:r>
      <w:r>
        <w:t>What two fields do you mean here?</w:t>
      </w:r>
      <w:r>
        <w:br/>
        <w:t>Tipping point science vs  regime drift monitoring?</w:t>
      </w:r>
    </w:p>
    <w:p w14:paraId="3A0FE381" w14:textId="77777777" w:rsidR="00ED706D" w:rsidRDefault="00ED706D" w:rsidP="00ED706D">
      <w:pPr>
        <w:pStyle w:val="CommentText"/>
      </w:pPr>
    </w:p>
    <w:p w14:paraId="0E979825" w14:textId="77777777" w:rsidR="00ED706D" w:rsidRDefault="00ED706D" w:rsidP="00ED706D">
      <w:pPr>
        <w:pStyle w:val="CommentText"/>
      </w:pPr>
      <w:r>
        <w:t>Or Tipping point science and the groundwater/remediation field?</w:t>
      </w:r>
    </w:p>
  </w:comment>
  <w:comment w:id="2255" w:author="Song, Xuehang" w:date="2026-01-08T03:27:00Z" w:initials="XS">
    <w:p w14:paraId="0C64D2ED" w14:textId="77777777" w:rsidR="009A02CE" w:rsidRDefault="009A02CE" w:rsidP="009A02CE">
      <w:pPr>
        <w:pStyle w:val="CommentSubject"/>
      </w:pPr>
      <w:r>
        <w:rPr>
          <w:rStyle w:val="CommentTextChar"/>
        </w:rPr>
        <w:annotationRef/>
      </w:r>
      <w:r>
        <w:t>Here I merged Jason’s initial inputs</w:t>
      </w:r>
    </w:p>
  </w:comment>
  <w:comment w:id="2546" w:author="Song, Xuehang" w:date="2026-01-08T04:36:00Z" w:initials="XS">
    <w:p w14:paraId="449643C2" w14:textId="3857A163" w:rsidR="00BF4161" w:rsidRDefault="00BF4161" w:rsidP="00BF4161">
      <w:pPr>
        <w:pStyle w:val="CommentSubject"/>
      </w:pPr>
      <w:r>
        <w:rPr>
          <w:rStyle w:val="CommentTextChar"/>
        </w:rPr>
        <w:annotationRef/>
      </w:r>
      <w:r>
        <w:fldChar w:fldCharType="begin"/>
      </w:r>
      <w:r>
        <w:instrText>HYPERLINK "mailto:grigoriy.kondyukov@pnnl.gov"</w:instrText>
      </w:r>
      <w:bookmarkStart w:id="2548" w:name="_@_93CFA54D57AD4EA5B58E3911E2DD5C9BZ"/>
      <w:r>
        <w:fldChar w:fldCharType="separate"/>
      </w:r>
      <w:bookmarkEnd w:id="2548"/>
      <w:r w:rsidRPr="00BF4161">
        <w:rPr>
          <w:rStyle w:val="Mention"/>
          <w:noProof/>
        </w:rPr>
        <w:t>@Kondyukov, Grigoriy</w:t>
      </w:r>
      <w:r>
        <w:fldChar w:fldCharType="end"/>
      </w:r>
      <w:r>
        <w:t xml:space="preserve">  let’s talk this offline. I may start to mess up your headings... My sense is that we don’t need a high-fidelity implementation in the operational package, but rather a set of design requirements or guidance.</w:t>
      </w:r>
    </w:p>
  </w:comment>
  <w:comment w:id="2561" w:author="Kondyukov, Grigoriy" w:date="2026-01-28T10:35:00Z" w:initials="GK">
    <w:p w14:paraId="0A7DCD99" w14:textId="77777777" w:rsidR="00C014C1" w:rsidRDefault="00C014C1" w:rsidP="00C014C1">
      <w:pPr>
        <w:pStyle w:val="CommentText"/>
      </w:pPr>
      <w:r>
        <w:rPr>
          <w:rStyle w:val="CommentReference"/>
        </w:rPr>
        <w:annotationRef/>
      </w:r>
      <w:r>
        <w:t>Do I need Citations for this?</w:t>
      </w:r>
    </w:p>
  </w:comment>
  <w:comment w:id="2563" w:author="Kondyukov, Grigoriy" w:date="2026-01-28T10:35:00Z" w:initials="GK">
    <w:p w14:paraId="58EAB62F" w14:textId="20E2B7DD" w:rsidR="00C014C1" w:rsidRDefault="00C014C1" w:rsidP="00C014C1">
      <w:pPr>
        <w:pStyle w:val="CommentText"/>
      </w:pPr>
      <w:r>
        <w:rPr>
          <w:rStyle w:val="CommentReference"/>
        </w:rPr>
        <w:annotationRef/>
      </w:r>
      <w:r>
        <w:t xml:space="preserve">I need to understand the actual dependency structure of the monitoring and recalibration components. This is a placeholder to identify the python packages we are able to provide. </w:t>
      </w:r>
    </w:p>
  </w:comment>
  <w:comment w:id="2865" w:author="Song, Xuehang" w:date="2026-01-08T04:37:00Z" w:initials="XS">
    <w:p w14:paraId="5201B0D4" w14:textId="04C8E578" w:rsidR="00486068" w:rsidRDefault="00486068" w:rsidP="00486068">
      <w:pPr>
        <w:pStyle w:val="CommentText"/>
      </w:pPr>
      <w:r>
        <w:rPr>
          <w:rStyle w:val="CommentReference"/>
        </w:rPr>
        <w:annotationRef/>
      </w:r>
      <w:r>
        <w:fldChar w:fldCharType="begin"/>
      </w:r>
      <w:r>
        <w:instrText>HYPERLINK "mailto:ross.cao@pnnl.gov"</w:instrText>
      </w:r>
      <w:bookmarkStart w:id="2876" w:name="_@_89188CA695DB44E7B10B7BBA9811E07DZ"/>
      <w:r>
        <w:fldChar w:fldCharType="separate"/>
      </w:r>
      <w:bookmarkEnd w:id="2876"/>
      <w:r w:rsidRPr="00486068">
        <w:rPr>
          <w:rStyle w:val="Mention"/>
          <w:noProof/>
        </w:rPr>
        <w:t>@Cao, Ross</w:t>
      </w:r>
      <w:r>
        <w:fldChar w:fldCharType="end"/>
      </w:r>
      <w:r>
        <w:t xml:space="preserve">  I believe you can start to work with me and Yilin to document our prototype surrogate architecture. </w:t>
      </w:r>
    </w:p>
  </w:comment>
  <w:comment w:id="2920" w:author="Cao, Ross" w:date="2026-01-19T17:00:00Z" w:initials="RC">
    <w:p w14:paraId="192FFF62" w14:textId="77777777" w:rsidR="00E47603" w:rsidRDefault="00E47603" w:rsidP="00E47603">
      <w:pPr>
        <w:pStyle w:val="CommentText"/>
      </w:pPr>
      <w:r>
        <w:rPr>
          <w:rStyle w:val="CommentReference"/>
        </w:rPr>
        <w:annotationRef/>
      </w:r>
      <w:r>
        <w:t xml:space="preserve">Figure placeholder: PFLOTRAN 2D cross‑section configuration for the prototype (e.g., domain, boundaries, and an example initial contaminant plume) </w:t>
      </w:r>
    </w:p>
  </w:comment>
  <w:comment w:id="2929" w:author="Cao, Ross" w:date="2026-01-19T17:13:00Z" w:initials="RC">
    <w:p w14:paraId="7E66850F" w14:textId="77777777" w:rsidR="00AC70DF" w:rsidRDefault="00AC70DF" w:rsidP="00AC70DF">
      <w:pPr>
        <w:pStyle w:val="CommentText"/>
      </w:pPr>
      <w:r>
        <w:rPr>
          <w:rStyle w:val="CommentReference"/>
        </w:rPr>
        <w:annotationRef/>
      </w:r>
      <w:r>
        <w:t xml:space="preserve">Figure placeholder: Schematic of the U‑FNO surrogate architecture (Fourier layers + U‑Net augmented U‑Fourier layers) </w:t>
      </w:r>
    </w:p>
  </w:comment>
  <w:comment w:id="2930" w:author="Cao, Ross" w:date="2026-01-19T17:27:00Z" w:initials="RC">
    <w:p w14:paraId="2CE0837B" w14:textId="77777777" w:rsidR="00EB5DAE" w:rsidRDefault="00EB5DAE" w:rsidP="00EB5DAE">
      <w:pPr>
        <w:pStyle w:val="CommentText"/>
      </w:pPr>
      <w:r>
        <w:rPr>
          <w:rStyle w:val="CommentReference"/>
        </w:rPr>
        <w:annotationRef/>
      </w:r>
      <w:r>
        <w:t xml:space="preserve">Figure placeholder: Side‑by‑side PFLOTRAN vs U‑FNO predicted concentration fields </w:t>
      </w:r>
    </w:p>
  </w:comment>
  <w:comment w:id="2931" w:author="Cao, Ross" w:date="2026-01-19T17:28:00Z" w:initials="RC">
    <w:p w14:paraId="6987E1F3" w14:textId="77777777" w:rsidR="00197A75" w:rsidRDefault="00197A75" w:rsidP="00197A75">
      <w:pPr>
        <w:pStyle w:val="CommentText"/>
      </w:pPr>
      <w:r>
        <w:rPr>
          <w:rStyle w:val="CommentReference"/>
        </w:rPr>
        <w:annotationRef/>
      </w:r>
      <w:r>
        <w:t xml:space="preserve">Figure placeholder: Summary accuracy plot </w:t>
      </w:r>
    </w:p>
  </w:comment>
  <w:comment w:id="2935" w:author="Cao, Ross" w:date="2026-01-19T12:33:00Z" w:initials="RC">
    <w:p w14:paraId="2E6E655A" w14:textId="0D862F6B" w:rsidR="00DD368C" w:rsidRDefault="00DD368C" w:rsidP="00DD368C">
      <w:pPr>
        <w:pStyle w:val="CommentText"/>
      </w:pPr>
      <w:r>
        <w:rPr>
          <w:rStyle w:val="CommentReference"/>
        </w:rPr>
        <w:annotationRef/>
      </w:r>
      <w:r>
        <w:t>Figure placeholder: overview diagram of the U‑Net surrogate workflow for PaT.</w:t>
      </w:r>
    </w:p>
  </w:comment>
  <w:comment w:id="2939" w:author="Cao, Ross" w:date="2026-01-19T12:55:00Z" w:initials="RC">
    <w:p w14:paraId="09F62758" w14:textId="77777777" w:rsidR="00424406" w:rsidRDefault="00424406" w:rsidP="00424406">
      <w:pPr>
        <w:pStyle w:val="CommentText"/>
      </w:pPr>
      <w:r>
        <w:rPr>
          <w:rStyle w:val="CommentReference"/>
        </w:rPr>
        <w:annotationRef/>
      </w:r>
      <w:r>
        <w:t xml:space="preserve">Figure place holder: 2D synthetic PaT case layout, can include domain, initial plume, randomized well config etc. </w:t>
      </w:r>
    </w:p>
  </w:comment>
  <w:comment w:id="2961" w:author="Song, Xuehang" w:date="2026-01-08T04:13:00Z" w:initials="XS">
    <w:p w14:paraId="42FB4E00" w14:textId="2C8C5E10" w:rsidR="000B7B33" w:rsidRDefault="000B7B33" w:rsidP="000B7B33">
      <w:pPr>
        <w:pStyle w:val="CommentSubject"/>
      </w:pPr>
      <w:r>
        <w:rPr>
          <w:rStyle w:val="CommentTextChar"/>
        </w:rPr>
        <w:annotationRef/>
      </w:r>
      <w:r>
        <w:t>These are good summaries, while it does not reads like a appendix section in a report,</w:t>
      </w:r>
    </w:p>
  </w:comment>
  <w:comment w:id="3007" w:author="Fang, Yilin" w:date="2025-10-27T09:52:00Z" w:initials="FY">
    <w:p w14:paraId="51551309" w14:textId="4BA4146F" w:rsidR="00A43A63" w:rsidRDefault="00A43A63">
      <w:pPr>
        <w:pStyle w:val="CommentText"/>
      </w:pPr>
      <w:r>
        <w:rPr>
          <w:rStyle w:val="CommentReference"/>
        </w:rPr>
        <w:annotationRef/>
      </w:r>
      <w:r w:rsidRPr="4A375F0A">
        <w:t>Here is a review paper summarizing surrogate models for gw contaminant modeling https://www.sciencedirect.com/science/article/pii/S0013935123020728</w:t>
      </w:r>
    </w:p>
  </w:comment>
  <w:comment w:id="3008" w:author="Fang, Yilin" w:date="2025-10-27T10:04:00Z" w:initials="FY">
    <w:p w14:paraId="45BE7178" w14:textId="537BCC00" w:rsidR="00800DD8" w:rsidRDefault="00800DD8">
      <w:pPr>
        <w:pStyle w:val="CommentText"/>
      </w:pPr>
      <w:r>
        <w:rPr>
          <w:rStyle w:val="CommentReference"/>
        </w:rPr>
        <w:annotationRef/>
      </w:r>
      <w:r w:rsidRPr="21AC4B6F">
        <w:t xml:space="preserve">physics informed surrogate model </w:t>
      </w:r>
      <w:hyperlink r:id="rId14">
        <w:r w:rsidRPr="6984681D">
          <w:rPr>
            <w:rStyle w:val="Hyperlink"/>
          </w:rPr>
          <w:t>https://www.sciencedirect.com/science/article/pii/S0098300423002121</w:t>
        </w:r>
      </w:hyperlink>
      <w:r w:rsidRPr="710B3564">
        <w:t xml:space="preserve"> (code included)</w:t>
      </w:r>
    </w:p>
  </w:comment>
  <w:comment w:id="3009" w:author="Fang, Yilin" w:date="2025-10-27T10:34:00Z" w:initials="FY">
    <w:p w14:paraId="11C52DA8" w14:textId="54BDE459" w:rsidR="006A7424" w:rsidRDefault="006A7424">
      <w:pPr>
        <w:pStyle w:val="CommentText"/>
      </w:pPr>
      <w:r>
        <w:rPr>
          <w:rStyle w:val="CommentReference"/>
        </w:rPr>
        <w:annotationRef/>
      </w:r>
      <w:hyperlink r:id="rId15">
        <w:r w:rsidRPr="769C6EF1">
          <w:rPr>
            <w:rStyle w:val="Hyperlink"/>
          </w:rPr>
          <w:t>https://www.sciencedirect.com/science/article/pii/S0098300424000943</w:t>
        </w:r>
      </w:hyperlink>
      <w:r w:rsidRPr="1F3D2CBD">
        <w:t xml:space="preserve"> review of theory guided ML</w:t>
      </w:r>
    </w:p>
  </w:comment>
  <w:comment w:id="3010" w:author="Fang, Yilin" w:date="2025-10-27T10:49:00Z" w:initials="FY">
    <w:p w14:paraId="42A5FECC" w14:textId="363026F7" w:rsidR="006A7424" w:rsidRDefault="006A7424">
      <w:pPr>
        <w:pStyle w:val="CommentText"/>
      </w:pPr>
      <w:r>
        <w:rPr>
          <w:rStyle w:val="CommentReference"/>
        </w:rPr>
        <w:annotationRef/>
      </w:r>
      <w:r w:rsidRPr="07C37796">
        <w:t>https://www.the-innovation.org/data/article/energy/preview/pdf/XINNENERGY-2024-0097.pdf</w:t>
      </w:r>
    </w:p>
  </w:comment>
  <w:comment w:id="5424" w:author="Song, Xuehang" w:date="2026-01-08T04:23:00Z" w:initials="XS">
    <w:p w14:paraId="61D07CB7" w14:textId="22885FD0" w:rsidR="000322EF" w:rsidRDefault="000322EF" w:rsidP="000322EF">
      <w:pPr>
        <w:pStyle w:val="CommentText"/>
      </w:pPr>
      <w:r>
        <w:rPr>
          <w:rStyle w:val="CommentReference"/>
        </w:rPr>
        <w:annotationRef/>
      </w:r>
      <w:r>
        <w:fldChar w:fldCharType="begin"/>
      </w:r>
      <w:r>
        <w:instrText>HYPERLINK "mailto:ross.cao@pnnl.gov"</w:instrText>
      </w:r>
      <w:bookmarkStart w:id="5430" w:name="_@_2FAF7351F16A4B62BB0C49B9E490A0A0Z"/>
      <w:r>
        <w:fldChar w:fldCharType="separate"/>
      </w:r>
      <w:bookmarkEnd w:id="5430"/>
      <w:r w:rsidRPr="000322EF">
        <w:rPr>
          <w:rStyle w:val="Mention"/>
          <w:noProof/>
        </w:rPr>
        <w:t>@Cao, Ross</w:t>
      </w:r>
      <w:r>
        <w:fldChar w:fldCharType="end"/>
      </w:r>
      <w:r>
        <w:t xml:space="preserve"> I guess the third table is the full reference list? Should we merge the three tables? </w:t>
      </w:r>
    </w:p>
  </w:comment>
  <w:comment w:id="5425" w:author="Cao, Ross" w:date="2026-01-09T13:24:00Z" w:initials="RC">
    <w:p w14:paraId="779ABC45" w14:textId="77777777" w:rsidR="00115DAB" w:rsidRDefault="00115DAB" w:rsidP="00115DAB">
      <w:pPr>
        <w:pStyle w:val="CommentText"/>
      </w:pPr>
      <w:r>
        <w:rPr>
          <w:rStyle w:val="CommentReference"/>
        </w:rPr>
        <w:annotationRef/>
      </w:r>
      <w:r>
        <w:t xml:space="preserve">Thanks for flagging this, not sure how the third table got here… This was a draft table with unnecessary columns. I was using earlier and probably forgot to remove after adding Table A2. Removed now. The first table was from our earlier discussion, not sure if we should keep it or not.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E90666A" w15:done="0"/>
  <w15:commentEx w15:paraId="1A20D34D" w15:done="0"/>
  <w15:commentEx w15:paraId="5C5E6D47" w15:done="0"/>
  <w15:commentEx w15:paraId="53B557FC" w15:done="0"/>
  <w15:commentEx w15:paraId="026E6E04" w15:done="0"/>
  <w15:commentEx w15:paraId="4886F7F4" w15:done="0"/>
  <w15:commentEx w15:paraId="64BD6107" w15:done="0"/>
  <w15:commentEx w15:paraId="3C811927" w15:paraIdParent="64BD6107" w15:done="0"/>
  <w15:commentEx w15:paraId="1F5B090B" w15:done="0"/>
  <w15:commentEx w15:paraId="4AFB1193" w15:paraIdParent="1F5B090B" w15:done="0"/>
  <w15:commentEx w15:paraId="05BD7E68" w15:paraIdParent="1F5B090B" w15:done="0"/>
  <w15:commentEx w15:paraId="21C65996" w15:done="0"/>
  <w15:commentEx w15:paraId="00F1D3CC" w15:paraIdParent="21C65996" w15:done="0"/>
  <w15:commentEx w15:paraId="5856D98D" w15:paraIdParent="21C65996" w15:done="0"/>
  <w15:commentEx w15:paraId="44349E97" w15:paraIdParent="21C65996" w15:done="0"/>
  <w15:commentEx w15:paraId="2B71B6B0" w15:done="0"/>
  <w15:commentEx w15:paraId="6525DC03" w15:paraIdParent="2B71B6B0" w15:done="0"/>
  <w15:commentEx w15:paraId="23CE4F8F" w15:done="0"/>
  <w15:commentEx w15:paraId="33BA14F8" w15:paraIdParent="23CE4F8F" w15:done="0"/>
  <w15:commentEx w15:paraId="2734AC69" w15:done="0"/>
  <w15:commentEx w15:paraId="60106B4B" w15:paraIdParent="2734AC69" w15:done="0"/>
  <w15:commentEx w15:paraId="4B73EDF6" w15:paraIdParent="2734AC69" w15:done="0"/>
  <w15:commentEx w15:paraId="0DB13C81" w15:done="0"/>
  <w15:commentEx w15:paraId="0CAE08BD" w15:paraIdParent="0DB13C81" w15:done="0"/>
  <w15:commentEx w15:paraId="4DEE2FB4" w15:paraIdParent="0DB13C81" w15:done="0"/>
  <w15:commentEx w15:paraId="4AD41E28" w15:paraIdParent="0DB13C81" w15:done="0"/>
  <w15:commentEx w15:paraId="7B1A1113" w15:done="0"/>
  <w15:commentEx w15:paraId="0559E4FD" w15:paraIdParent="7B1A1113" w15:done="0"/>
  <w15:commentEx w15:paraId="1321CFA1" w15:done="0"/>
  <w15:commentEx w15:paraId="00646D15" w15:paraIdParent="1321CFA1" w15:done="0"/>
  <w15:commentEx w15:paraId="1B417A2C" w15:done="0"/>
  <w15:commentEx w15:paraId="6AB6AACB" w15:done="0"/>
  <w15:commentEx w15:paraId="3791A7E3" w15:done="0"/>
  <w15:commentEx w15:paraId="0E979825" w15:done="1"/>
  <w15:commentEx w15:paraId="0C64D2ED" w15:done="0"/>
  <w15:commentEx w15:paraId="449643C2" w15:done="1"/>
  <w15:commentEx w15:paraId="0A7DCD99" w15:done="0"/>
  <w15:commentEx w15:paraId="58EAB62F" w15:done="0"/>
  <w15:commentEx w15:paraId="5201B0D4" w15:done="0"/>
  <w15:commentEx w15:paraId="192FFF62" w15:done="0"/>
  <w15:commentEx w15:paraId="7E66850F" w15:done="0"/>
  <w15:commentEx w15:paraId="2CE0837B" w15:done="0"/>
  <w15:commentEx w15:paraId="6987E1F3" w15:done="0"/>
  <w15:commentEx w15:paraId="2E6E655A" w15:done="0"/>
  <w15:commentEx w15:paraId="09F62758" w15:done="0"/>
  <w15:commentEx w15:paraId="42FB4E00" w15:done="0"/>
  <w15:commentEx w15:paraId="51551309" w15:done="0"/>
  <w15:commentEx w15:paraId="45BE7178" w15:paraIdParent="51551309" w15:done="0"/>
  <w15:commentEx w15:paraId="11C52DA8" w15:paraIdParent="51551309" w15:done="0"/>
  <w15:commentEx w15:paraId="42A5FECC" w15:paraIdParent="51551309" w15:done="0"/>
  <w15:commentEx w15:paraId="61D07CB7" w15:done="0"/>
  <w15:commentEx w15:paraId="779ABC45" w15:paraIdParent="61D07CB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AC3FCBF" w16cex:dateUtc="2026-01-21T23:17:00Z"/>
  <w16cex:commentExtensible w16cex:durableId="775F1138" w16cex:dateUtc="2026-01-22T17:33:00Z"/>
  <w16cex:commentExtensible w16cex:durableId="1CC01CE2" w16cex:dateUtc="2025-10-23T16:30:00Z"/>
  <w16cex:commentExtensible w16cex:durableId="1D652426" w16cex:dateUtc="2026-01-08T17:26:00Z"/>
  <w16cex:commentExtensible w16cex:durableId="0FB17453" w16cex:dateUtc="2025-12-04T15:38:00Z"/>
  <w16cex:commentExtensible w16cex:durableId="000C519A" w16cex:dateUtc="2026-01-08T11:55:00Z">
    <w16cex:extLst>
      <w16:ext w16:uri="{CE6994B0-6A32-4C9F-8C6B-6E91EDA988CE}">
        <cr:reactions xmlns:cr="http://schemas.microsoft.com/office/comments/2020/reactions">
          <cr:reaction reactionType="1">
            <cr:reactionInfo dateUtc="2026-01-09T21:18:14Z">
              <cr:user userId="S::ross.cao@pnnl.gov::2f9e3b41-c657-4ed5-8504-3c4d073feb26" userProvider="AD" userName="Cao, Ross"/>
            </cr:reactionInfo>
          </cr:reaction>
        </cr:reactions>
      </w16:ext>
    </w16cex:extLst>
  </w16cex:commentExtensible>
  <w16cex:commentExtensible w16cex:durableId="0A143CA6" w16cex:dateUtc="2025-12-04T17:32:00Z"/>
  <w16cex:commentExtensible w16cex:durableId="471C3998" w16cex:dateUtc="2025-12-04T19:57:00Z"/>
  <w16cex:commentExtensible w16cex:durableId="2211D83A" w16cex:dateUtc="2026-01-07T21:18:00Z"/>
  <w16cex:commentExtensible w16cex:durableId="5CD82BCA" w16cex:dateUtc="2026-01-07T21:20:00Z"/>
  <w16cex:commentExtensible w16cex:durableId="024AFACC" w16cex:dateUtc="2026-01-07T21:21:00Z"/>
  <w16cex:commentExtensible w16cex:durableId="339EDAD3" w16cex:dateUtc="2026-01-07T21:18:00Z"/>
  <w16cex:commentExtensible w16cex:durableId="744DD2BF" w16cex:dateUtc="2026-01-07T21:20:00Z"/>
  <w16cex:commentExtensible w16cex:durableId="4F1D4F26" w16cex:dateUtc="2026-01-07T21:21:00Z"/>
  <w16cex:commentExtensible w16cex:durableId="051FAB4E" w16cex:dateUtc="2026-01-09T19:03:00Z"/>
  <w16cex:commentExtensible w16cex:durableId="3F7DA25F" w16cex:dateUtc="2026-01-07T21:19:00Z"/>
  <w16cex:commentExtensible w16cex:durableId="52E1B6BA" w16cex:dateUtc="2026-01-09T19:15:00Z"/>
  <w16cex:commentExtensible w16cex:durableId="57D9B8D6" w16cex:dateUtc="2025-12-04T15:39:00Z"/>
  <w16cex:commentExtensible w16cex:durableId="08A68D13" w16cex:dateUtc="2026-01-08T10:22:00Z">
    <w16cex:extLst>
      <w16:ext w16:uri="{CE6994B0-6A32-4C9F-8C6B-6E91EDA988CE}">
        <cr:reactions xmlns:cr="http://schemas.microsoft.com/office/comments/2020/reactions">
          <cr:reaction reactionType="1">
            <cr:reactionInfo dateUtc="2026-01-09T21:16:33Z">
              <cr:user userId="S::ross.cao@pnnl.gov::2f9e3b41-c657-4ed5-8504-3c4d073feb26" userProvider="AD" userName="Cao, Ross"/>
            </cr:reactionInfo>
          </cr:reaction>
        </cr:reactions>
      </w16:ext>
    </w16cex:extLst>
  </w16cex:commentExtensible>
  <w16cex:commentExtensible w16cex:durableId="5307A991" w16cex:dateUtc="2026-01-08T12:26:00Z"/>
  <w16cex:commentExtensible w16cex:durableId="69A768E0" w16cex:dateUtc="2026-01-08T17:33:00Z"/>
  <w16cex:commentExtensible w16cex:durableId="7FD963CC" w16cex:dateUtc="2026-01-09T21:16:00Z">
    <w16cex:extLst>
      <w16:ext w16:uri="{CE6994B0-6A32-4C9F-8C6B-6E91EDA988CE}">
        <cr:reactions xmlns:cr="http://schemas.microsoft.com/office/comments/2020/reactions">
          <cr:reaction reactionType="1">
            <cr:reactionInfo dateUtc="2026-01-09T21:43:28Z">
              <cr:user userId="S::Zhangshuan.Hou@pnnl.gov::9ad4a057-9e94-47de-84c2-f50628910bd4" userProvider="AD" userName="Hou, Jason"/>
            </cr:reactionInfo>
          </cr:reaction>
        </cr:reactions>
      </w16:ext>
    </w16cex:extLst>
  </w16cex:commentExtensible>
  <w16cex:commentExtensible w16cex:durableId="42445D19" w16cex:dateUtc="2026-01-08T11:59:00Z"/>
  <w16cex:commentExtensible w16cex:durableId="556422B9" w16cex:dateUtc="2026-01-09T19:32:00Z"/>
  <w16cex:commentExtensible w16cex:durableId="477FF689" w16cex:dateUtc="2026-01-15T17:22:00Z"/>
  <w16cex:commentExtensible w16cex:durableId="253A21E5" w16cex:dateUtc="2026-01-15T17:32:00Z"/>
  <w16cex:commentExtensible w16cex:durableId="2ECB44E3" w16cex:dateUtc="2026-01-08T17:35:00Z"/>
  <w16cex:commentExtensible w16cex:durableId="7711600A" w16cex:dateUtc="2026-01-09T20:45:00Z"/>
  <w16cex:commentExtensible w16cex:durableId="4938DEA1" w16cex:dateUtc="2025-12-24T21:33:00Z"/>
  <w16cex:commentExtensible w16cex:durableId="7DA632EB" w16cex:dateUtc="2026-01-08T10:21:00Z"/>
  <w16cex:commentExtensible w16cex:durableId="267DCB7B" w16cex:dateUtc="2025-12-12T00:52:00Z"/>
  <w16cex:commentExtensible w16cex:durableId="6ECAB1F7" w16cex:dateUtc="2025-12-04T15:40:00Z"/>
  <w16cex:commentExtensible w16cex:durableId="491A3264" w16cex:dateUtc="2025-10-23T18:15:00Z"/>
  <w16cex:commentExtensible w16cex:durableId="58FC6A7A" w16cex:dateUtc="2025-10-23T12:16:00Z"/>
  <w16cex:commentExtensible w16cex:durableId="0CA39A9D" w16cex:dateUtc="2026-01-08T11:27:00Z"/>
  <w16cex:commentExtensible w16cex:durableId="5B16F910" w16cex:dateUtc="2026-01-08T12:36:00Z"/>
  <w16cex:commentExtensible w16cex:durableId="621EEAAB" w16cex:dateUtc="2026-01-28T18:35:00Z"/>
  <w16cex:commentExtensible w16cex:durableId="48833744" w16cex:dateUtc="2026-01-28T18:35:00Z"/>
  <w16cex:commentExtensible w16cex:durableId="5C81659C" w16cex:dateUtc="2026-01-08T12:37:00Z"/>
  <w16cex:commentExtensible w16cex:durableId="4D441A9E" w16cex:dateUtc="2026-01-20T01:00:00Z"/>
  <w16cex:commentExtensible w16cex:durableId="60124C4A" w16cex:dateUtc="2026-01-20T01:13:00Z"/>
  <w16cex:commentExtensible w16cex:durableId="19CFC012" w16cex:dateUtc="2026-01-20T01:27:00Z"/>
  <w16cex:commentExtensible w16cex:durableId="50714FD6" w16cex:dateUtc="2026-01-20T01:28:00Z"/>
  <w16cex:commentExtensible w16cex:durableId="44F2B8D3" w16cex:dateUtc="2026-01-19T20:33:00Z"/>
  <w16cex:commentExtensible w16cex:durableId="527090FF" w16cex:dateUtc="2026-01-19T20:55:00Z"/>
  <w16cex:commentExtensible w16cex:durableId="76F7FBFE" w16cex:dateUtc="2026-01-08T12:13:00Z"/>
  <w16cex:commentExtensible w16cex:durableId="1F938DA1" w16cex:dateUtc="2025-10-27T16:52:00Z"/>
  <w16cex:commentExtensible w16cex:durableId="53766A30" w16cex:dateUtc="2025-10-27T17:04:00Z"/>
  <w16cex:commentExtensible w16cex:durableId="1FA88D22" w16cex:dateUtc="2025-10-27T17:34:00Z"/>
  <w16cex:commentExtensible w16cex:durableId="0F930D34" w16cex:dateUtc="2025-10-27T17:49:00Z"/>
  <w16cex:commentExtensible w16cex:durableId="7F43C944" w16cex:dateUtc="2026-01-08T12:23:00Z"/>
  <w16cex:commentExtensible w16cex:durableId="1E2E6A02" w16cex:dateUtc="2026-01-09T21: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E90666A" w16cid:durableId="7AC3FCBF"/>
  <w16cid:commentId w16cid:paraId="1A20D34D" w16cid:durableId="775F1138"/>
  <w16cid:commentId w16cid:paraId="5C5E6D47" w16cid:durableId="1CC01CE2"/>
  <w16cid:commentId w16cid:paraId="53B557FC" w16cid:durableId="1D652426"/>
  <w16cid:commentId w16cid:paraId="026E6E04" w16cid:durableId="0FB17453"/>
  <w16cid:commentId w16cid:paraId="4886F7F4" w16cid:durableId="000C519A"/>
  <w16cid:commentId w16cid:paraId="64BD6107" w16cid:durableId="0A143CA6"/>
  <w16cid:commentId w16cid:paraId="3C811927" w16cid:durableId="471C3998"/>
  <w16cid:commentId w16cid:paraId="1F5B090B" w16cid:durableId="2211D83A"/>
  <w16cid:commentId w16cid:paraId="4AFB1193" w16cid:durableId="5CD82BCA"/>
  <w16cid:commentId w16cid:paraId="05BD7E68" w16cid:durableId="024AFACC"/>
  <w16cid:commentId w16cid:paraId="21C65996" w16cid:durableId="339EDAD3"/>
  <w16cid:commentId w16cid:paraId="00F1D3CC" w16cid:durableId="744DD2BF"/>
  <w16cid:commentId w16cid:paraId="5856D98D" w16cid:durableId="4F1D4F26"/>
  <w16cid:commentId w16cid:paraId="44349E97" w16cid:durableId="051FAB4E"/>
  <w16cid:commentId w16cid:paraId="2B71B6B0" w16cid:durableId="3F7DA25F"/>
  <w16cid:commentId w16cid:paraId="6525DC03" w16cid:durableId="52E1B6BA"/>
  <w16cid:commentId w16cid:paraId="23CE4F8F" w16cid:durableId="57D9B8D6"/>
  <w16cid:commentId w16cid:paraId="33BA14F8" w16cid:durableId="08A68D13"/>
  <w16cid:commentId w16cid:paraId="2734AC69" w16cid:durableId="5307A991"/>
  <w16cid:commentId w16cid:paraId="60106B4B" w16cid:durableId="69A768E0"/>
  <w16cid:commentId w16cid:paraId="4B73EDF6" w16cid:durableId="7FD963CC"/>
  <w16cid:commentId w16cid:paraId="0DB13C81" w16cid:durableId="42445D19"/>
  <w16cid:commentId w16cid:paraId="0CAE08BD" w16cid:durableId="556422B9"/>
  <w16cid:commentId w16cid:paraId="4DEE2FB4" w16cid:durableId="477FF689"/>
  <w16cid:commentId w16cid:paraId="4AD41E28" w16cid:durableId="253A21E5"/>
  <w16cid:commentId w16cid:paraId="7B1A1113" w16cid:durableId="2ECB44E3"/>
  <w16cid:commentId w16cid:paraId="0559E4FD" w16cid:durableId="7711600A"/>
  <w16cid:commentId w16cid:paraId="1321CFA1" w16cid:durableId="4938DEA1"/>
  <w16cid:commentId w16cid:paraId="00646D15" w16cid:durableId="7DA632EB"/>
  <w16cid:commentId w16cid:paraId="1B417A2C" w16cid:durableId="267DCB7B"/>
  <w16cid:commentId w16cid:paraId="6AB6AACB" w16cid:durableId="6ECAB1F7"/>
  <w16cid:commentId w16cid:paraId="3791A7E3" w16cid:durableId="491A3264"/>
  <w16cid:commentId w16cid:paraId="0E979825" w16cid:durableId="58FC6A7A"/>
  <w16cid:commentId w16cid:paraId="0C64D2ED" w16cid:durableId="0CA39A9D"/>
  <w16cid:commentId w16cid:paraId="449643C2" w16cid:durableId="5B16F910"/>
  <w16cid:commentId w16cid:paraId="0A7DCD99" w16cid:durableId="621EEAAB"/>
  <w16cid:commentId w16cid:paraId="58EAB62F" w16cid:durableId="48833744"/>
  <w16cid:commentId w16cid:paraId="5201B0D4" w16cid:durableId="5C81659C"/>
  <w16cid:commentId w16cid:paraId="192FFF62" w16cid:durableId="4D441A9E"/>
  <w16cid:commentId w16cid:paraId="7E66850F" w16cid:durableId="60124C4A"/>
  <w16cid:commentId w16cid:paraId="2CE0837B" w16cid:durableId="19CFC012"/>
  <w16cid:commentId w16cid:paraId="6987E1F3" w16cid:durableId="50714FD6"/>
  <w16cid:commentId w16cid:paraId="2E6E655A" w16cid:durableId="44F2B8D3"/>
  <w16cid:commentId w16cid:paraId="09F62758" w16cid:durableId="527090FF"/>
  <w16cid:commentId w16cid:paraId="42FB4E00" w16cid:durableId="76F7FBFE"/>
  <w16cid:commentId w16cid:paraId="51551309" w16cid:durableId="1F938DA1"/>
  <w16cid:commentId w16cid:paraId="45BE7178" w16cid:durableId="53766A30"/>
  <w16cid:commentId w16cid:paraId="11C52DA8" w16cid:durableId="1FA88D22"/>
  <w16cid:commentId w16cid:paraId="42A5FECC" w16cid:durableId="0F930D34"/>
  <w16cid:commentId w16cid:paraId="61D07CB7" w16cid:durableId="7F43C944"/>
  <w16cid:commentId w16cid:paraId="779ABC45" w16cid:durableId="1E2E6A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1F624C" w14:textId="77777777" w:rsidR="00B012A1" w:rsidRDefault="00B012A1" w:rsidP="00D20A64">
      <w:r>
        <w:separator/>
      </w:r>
    </w:p>
  </w:endnote>
  <w:endnote w:type="continuationSeparator" w:id="0">
    <w:p w14:paraId="1D5B14A0" w14:textId="77777777" w:rsidR="00B012A1" w:rsidRDefault="00B012A1" w:rsidP="00D20A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Inter">
    <w:altName w:val="Calibri"/>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C37501" w14:textId="77777777" w:rsidR="003568C0" w:rsidRDefault="003568C0">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4E6C974E" w14:textId="77777777" w:rsidR="003568C0" w:rsidRDefault="003568C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Arial" w:hAnsi="Arial"/>
        <w:b/>
        <w:caps/>
        <w:sz w:val="24"/>
        <w:szCs w:val="24"/>
      </w:rPr>
      <w:alias w:val="Designation"/>
      <w:tag w:val="Designation"/>
      <w:id w:val="145096359"/>
      <w:showingPlcHdr/>
      <w:dataBinding w:prefixMappings="xmlns:ns0='PNNL_Template' " w:xpath="/ns0:projectDoc[1]/ns0:PNNL_Template[1]/ns0:PNNL_Content_Controls[1]/ns0:PNNL_Designation[1]" w:storeItemID="{02D18313-9A4D-4C49-BBB5-7012767DE606}"/>
      <w:comboBox>
        <w:listItem w:value="Choose an item."/>
        <w:listItem w:displayText="Official Use Only" w:value="Official Use Only"/>
        <w:listItem w:displayText="For Official Use Only" w:value="For Official Use Only"/>
      </w:comboBox>
    </w:sdtPr>
    <w:sdtEndPr/>
    <w:sdtContent>
      <w:p w14:paraId="015F2831" w14:textId="77777777" w:rsidR="003568C0" w:rsidRPr="006E1F4E" w:rsidRDefault="003568C0">
        <w:pPr>
          <w:pStyle w:val="Footer"/>
          <w:tabs>
            <w:tab w:val="clear" w:pos="10080"/>
            <w:tab w:val="right" w:pos="13680"/>
          </w:tabs>
          <w:rPr>
            <w:b/>
            <w:caps/>
          </w:rPr>
        </w:pPr>
        <w:r w:rsidRPr="006E5AFF">
          <w:rPr>
            <w:rStyle w:val="PlaceholderText"/>
            <w:color w:val="FFFFFF" w:themeColor="background1"/>
          </w:rPr>
          <w:t>Choose an item.</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Arial" w:hAnsi="Arial"/>
        <w:b/>
        <w:caps/>
        <w:sz w:val="24"/>
        <w:szCs w:val="24"/>
      </w:rPr>
      <w:alias w:val="Designation"/>
      <w:tag w:val="Designation"/>
      <w:id w:val="-188218475"/>
      <w:showingPlcHdr/>
      <w:dataBinding w:prefixMappings="xmlns:ns0='PNNL_Template' " w:xpath="/ns0:projectDoc[1]/ns0:PNNL_Template[1]/ns0:PNNL_Content_Controls[1]/ns0:PNNL_Designation[1]" w:storeItemID="{02D18313-9A4D-4C49-BBB5-7012767DE606}"/>
      <w:comboBox>
        <w:listItem w:value="NONE"/>
        <w:listItem w:displayText="Official Use Only" w:value="Official Use Only"/>
        <w:listItem w:displayText="For Official Use Only" w:value="For Official Use Only"/>
      </w:comboBox>
    </w:sdtPr>
    <w:sdtEndPr/>
    <w:sdtContent>
      <w:p w14:paraId="2627FD82" w14:textId="77777777" w:rsidR="003568C0" w:rsidRPr="006E5AFF" w:rsidRDefault="003568C0">
        <w:pPr>
          <w:pStyle w:val="Footer"/>
          <w:tabs>
            <w:tab w:val="clear" w:pos="10080"/>
            <w:tab w:val="right" w:pos="13680"/>
          </w:tabs>
          <w:rPr>
            <w:rFonts w:ascii="Arial" w:hAnsi="Arial"/>
            <w:b/>
            <w:caps/>
            <w:sz w:val="24"/>
            <w:szCs w:val="24"/>
          </w:rPr>
        </w:pPr>
        <w:r w:rsidRPr="006E5AFF">
          <w:rPr>
            <w:rStyle w:val="PlaceholderText"/>
            <w:color w:val="FFFFFF" w:themeColor="background1"/>
          </w:rPr>
          <w:t>Choose an item.</w: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38FEBF" w14:textId="77777777" w:rsidR="003568C0" w:rsidRDefault="003568C0">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2D919FFB" w14:textId="77777777" w:rsidR="003568C0" w:rsidRDefault="003568C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050701" w14:textId="77777777" w:rsidR="003568C0" w:rsidRPr="004078F5" w:rsidRDefault="003568C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alias w:val="Choose Footer"/>
      <w:tag w:val="Choose Footer"/>
      <w:id w:val="-1084911641"/>
      <w:docPartList>
        <w:docPartGallery w:val="Custom 5"/>
        <w:docPartCategory w:val="PNNL_Footer"/>
      </w:docPartList>
    </w:sdtPr>
    <w:sdtEndPr>
      <w:rPr>
        <w:sz w:val="2"/>
      </w:rPr>
    </w:sdtEndPr>
    <w:sdtContent>
      <w:p w14:paraId="2082F22E" w14:textId="6A4BE852" w:rsidR="003568C0" w:rsidRPr="00C10178" w:rsidRDefault="003568C0">
        <w:pPr>
          <w:pStyle w:val="Footer"/>
          <w:tabs>
            <w:tab w:val="clear" w:pos="10080"/>
            <w:tab w:val="right" w:pos="13680"/>
          </w:tabs>
          <w:jc w:val="left"/>
          <w:rPr>
            <w:b/>
            <w:sz w:val="28"/>
            <w:szCs w:val="24"/>
          </w:rPr>
        </w:pPr>
        <w:r w:rsidRPr="004A517F">
          <w:rPr>
            <w:rStyle w:val="HeaderChar"/>
          </w:rPr>
          <w:fldChar w:fldCharType="begin"/>
        </w:r>
        <w:r w:rsidRPr="004A517F">
          <w:rPr>
            <w:rStyle w:val="HeaderChar"/>
          </w:rPr>
          <w:instrText xml:space="preserve"> STYLEREF  "Heading-Front (TOC)"  \* MERGEFORMAT </w:instrText>
        </w:r>
        <w:r w:rsidRPr="004A517F">
          <w:rPr>
            <w:rStyle w:val="HeaderChar"/>
          </w:rPr>
          <w:fldChar w:fldCharType="separate"/>
        </w:r>
        <w:r w:rsidR="00353D4F">
          <w:rPr>
            <w:rStyle w:val="HeaderChar"/>
            <w:noProof/>
          </w:rPr>
          <w:t>Summary</w:t>
        </w:r>
        <w:r w:rsidRPr="004A517F">
          <w:rPr>
            <w:rStyle w:val="HeaderChar"/>
          </w:rPr>
          <w:fldChar w:fldCharType="end"/>
        </w:r>
        <w:r w:rsidRPr="004A517F">
          <w:rPr>
            <w:rStyle w:val="HeaderChar"/>
          </w:rPr>
          <w:tab/>
        </w:r>
        <w:r w:rsidRPr="004A517F">
          <w:rPr>
            <w:rStyle w:val="PageNumber"/>
            <w:b/>
          </w:rPr>
          <w:fldChar w:fldCharType="begin"/>
        </w:r>
        <w:r w:rsidRPr="004A517F">
          <w:rPr>
            <w:rStyle w:val="PageNumber"/>
          </w:rPr>
          <w:instrText xml:space="preserve"> PAGE </w:instrText>
        </w:r>
        <w:r w:rsidRPr="004A517F">
          <w:rPr>
            <w:rStyle w:val="PageNumber"/>
            <w:b/>
          </w:rPr>
          <w:fldChar w:fldCharType="separate"/>
        </w:r>
        <w:r>
          <w:rPr>
            <w:rStyle w:val="PageNumber"/>
          </w:rPr>
          <w:t>2</w:t>
        </w:r>
        <w:r w:rsidRPr="004A517F">
          <w:rPr>
            <w:rStyle w:val="PageNumber"/>
            <w:b/>
          </w:rPr>
          <w:fldChar w:fldCharType="end"/>
        </w:r>
      </w:p>
      <w:p w14:paraId="5A9199B6" w14:textId="77777777" w:rsidR="003568C0" w:rsidRPr="00DA5276" w:rsidRDefault="00353D4F">
        <w:pPr>
          <w:pStyle w:val="Footer"/>
          <w:rPr>
            <w:sz w:val="2"/>
          </w:rPr>
        </w:pP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alias w:val="Choose Footer"/>
      <w:tag w:val="Choose Footer"/>
      <w:id w:val="-200708754"/>
      <w:docPartList>
        <w:docPartGallery w:val="Custom 5"/>
        <w:docPartCategory w:val="PNNL_Footer"/>
      </w:docPartList>
    </w:sdtPr>
    <w:sdtEndPr>
      <w:rPr>
        <w:sz w:val="2"/>
      </w:rPr>
    </w:sdtEndPr>
    <w:sdtContent>
      <w:p w14:paraId="335F163B" w14:textId="35489F3B" w:rsidR="003568C0" w:rsidRPr="00C10178" w:rsidRDefault="003568C0">
        <w:pPr>
          <w:pStyle w:val="Footer"/>
          <w:tabs>
            <w:tab w:val="clear" w:pos="10080"/>
            <w:tab w:val="right" w:pos="13680"/>
          </w:tabs>
          <w:jc w:val="left"/>
          <w:rPr>
            <w:b/>
            <w:sz w:val="28"/>
            <w:szCs w:val="24"/>
          </w:rPr>
        </w:pPr>
        <w:r w:rsidRPr="004A517F">
          <w:rPr>
            <w:rStyle w:val="HeaderChar"/>
          </w:rPr>
          <w:fldChar w:fldCharType="begin"/>
        </w:r>
        <w:r w:rsidRPr="004A517F">
          <w:rPr>
            <w:rStyle w:val="HeaderChar"/>
          </w:rPr>
          <w:instrText xml:space="preserve"> STYLEREF  "Heading-Front (TOC)"  \* MERGEFORMAT </w:instrText>
        </w:r>
        <w:r w:rsidRPr="004A517F">
          <w:rPr>
            <w:rStyle w:val="HeaderChar"/>
          </w:rPr>
          <w:fldChar w:fldCharType="end"/>
        </w:r>
        <w:r>
          <w:rPr>
            <w:rStyle w:val="HeaderChar"/>
          </w:rPr>
          <w:fldChar w:fldCharType="begin"/>
        </w:r>
        <w:r>
          <w:rPr>
            <w:rStyle w:val="HeaderChar"/>
          </w:rPr>
          <w:instrText xml:space="preserve"> STYLEREF  "Heading Front (No TOC)"  \* MERGEFORMAT </w:instrText>
        </w:r>
        <w:r>
          <w:rPr>
            <w:rStyle w:val="HeaderChar"/>
          </w:rPr>
          <w:fldChar w:fldCharType="separate"/>
        </w:r>
        <w:r w:rsidR="00353D4F">
          <w:rPr>
            <w:rStyle w:val="HeaderChar"/>
            <w:noProof/>
          </w:rPr>
          <w:t>Tables</w:t>
        </w:r>
        <w:r>
          <w:rPr>
            <w:rStyle w:val="HeaderChar"/>
          </w:rPr>
          <w:fldChar w:fldCharType="end"/>
        </w:r>
        <w:r w:rsidRPr="004A517F">
          <w:rPr>
            <w:rStyle w:val="HeaderChar"/>
          </w:rPr>
          <w:tab/>
        </w:r>
        <w:r w:rsidRPr="004A517F">
          <w:rPr>
            <w:rStyle w:val="PageNumber"/>
            <w:b/>
          </w:rPr>
          <w:fldChar w:fldCharType="begin"/>
        </w:r>
        <w:r w:rsidRPr="004A517F">
          <w:rPr>
            <w:rStyle w:val="PageNumber"/>
          </w:rPr>
          <w:instrText xml:space="preserve"> PAGE </w:instrText>
        </w:r>
        <w:r w:rsidRPr="004A517F">
          <w:rPr>
            <w:rStyle w:val="PageNumber"/>
            <w:b/>
          </w:rPr>
          <w:fldChar w:fldCharType="separate"/>
        </w:r>
        <w:r>
          <w:rPr>
            <w:rStyle w:val="PageNumber"/>
          </w:rPr>
          <w:t>2</w:t>
        </w:r>
        <w:r w:rsidRPr="004A517F">
          <w:rPr>
            <w:rStyle w:val="PageNumber"/>
            <w:b/>
          </w:rPr>
          <w:fldChar w:fldCharType="end"/>
        </w:r>
      </w:p>
      <w:p w14:paraId="61E4A634" w14:textId="77777777" w:rsidR="003568C0" w:rsidRPr="00DA5276" w:rsidRDefault="00353D4F">
        <w:pPr>
          <w:pStyle w:val="Footer"/>
          <w:rPr>
            <w:sz w:val="2"/>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226A55" w14:textId="77777777" w:rsidR="00B012A1" w:rsidRDefault="00B012A1" w:rsidP="00D20A64">
      <w:r>
        <w:separator/>
      </w:r>
    </w:p>
  </w:footnote>
  <w:footnote w:type="continuationSeparator" w:id="0">
    <w:p w14:paraId="7526ACA9" w14:textId="77777777" w:rsidR="00B012A1" w:rsidRDefault="00B012A1" w:rsidP="00D20A6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56846A" w14:textId="77777777" w:rsidR="003568C0" w:rsidRDefault="003568C0">
    <w:pPr>
      <w:pStyle w:val="Header"/>
    </w:pPr>
    <w:r>
      <w:rPr>
        <w:noProof/>
        <w:sz w:val="2"/>
      </w:rPr>
      <mc:AlternateContent>
        <mc:Choice Requires="wps">
          <w:drawing>
            <wp:anchor distT="0" distB="0" distL="114300" distR="114300" simplePos="0" relativeHeight="251658240" behindDoc="0" locked="0" layoutInCell="1" allowOverlap="1" wp14:anchorId="74D7A5E9" wp14:editId="1004E092">
              <wp:simplePos x="0" y="0"/>
              <wp:positionH relativeFrom="page">
                <wp:align>left</wp:align>
              </wp:positionH>
              <wp:positionV relativeFrom="paragraph">
                <wp:posOffset>-219076</wp:posOffset>
              </wp:positionV>
              <wp:extent cx="16011525" cy="2524125"/>
              <wp:effectExtent l="0" t="0" r="9525" b="9525"/>
              <wp:wrapNone/>
              <wp:docPr id="2" name="Right Tri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flipV="1">
                        <a:off x="0" y="0"/>
                        <a:ext cx="16011525" cy="2524125"/>
                      </a:xfrm>
                      <a:prstGeom prst="rtTriangle">
                        <a:avLst/>
                      </a:prstGeom>
                      <a:solidFill>
                        <a:srgbClr val="E8E8E8"/>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2ACE98" id="_x0000_t6" coordsize="21600,21600" o:spt="6" path="m,l,21600r21600,xe">
              <v:stroke joinstyle="miter"/>
              <v:path gradientshapeok="t" o:connecttype="custom" o:connectlocs="0,0;0,10800;0,21600;10800,21600;21600,21600;10800,10800" textboxrect="1800,12600,12600,19800"/>
            </v:shapetype>
            <v:shape id="Right Triangle 2" o:spid="_x0000_s1026" type="#_x0000_t6" alt="&quot;&quot;" style="position:absolute;margin-left:0;margin-top:-17.25pt;width:1260.75pt;height:198.75pt;flip:y;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" fillcolor="#e8e8e8" stroked="f" strokeweight=".5pt">
              <w10:wrap anchorx="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alias w:val="Choose Header"/>
      <w:tag w:val="(use dropdown to add a designation)"/>
      <w:id w:val="1707680492"/>
      <w:docPartList>
        <w:docPartGallery w:val="Custom 5"/>
        <w:docPartCategory w:val="PNNL_Header"/>
      </w:docPartList>
    </w:sdtPr>
    <w:sdtEndPr/>
    <w:sdtContent>
      <w:sdt>
        <w:sdtPr>
          <w:alias w:val="Choose Header"/>
          <w:tag w:val="(use dropdown to add a designation)"/>
          <w:id w:val="-469903616"/>
          <w:docPartList>
            <w:docPartGallery w:val="Custom 5"/>
            <w:docPartCategory w:val="PNNL_Header"/>
          </w:docPartList>
        </w:sdtPr>
        <w:sdtEndPr/>
        <w:sdtContent>
          <w:sdt>
            <w:sdtPr>
              <w:alias w:val="Choose Header"/>
              <w:tag w:val="(use dropdown to add a designation)"/>
              <w:id w:val="-282957003"/>
              <w:docPartList>
                <w:docPartGallery w:val="Custom 5"/>
                <w:docPartCategory w:val="PNNL_Header"/>
              </w:docPartList>
            </w:sdtPr>
            <w:sdtEndPr/>
            <w:sdtContent>
              <w:p w14:paraId="7E369F64" w14:textId="77777777" w:rsidR="003568C0" w:rsidRPr="00C56D75" w:rsidRDefault="00353D4F">
                <w:pPr>
                  <w:pStyle w:val="Header"/>
                  <w:tabs>
                    <w:tab w:val="right" w:pos="9360"/>
                  </w:tabs>
                  <w:ind w:left="-2160"/>
                </w:pPr>
                <w:sdt>
                  <w:sdtPr>
                    <w:alias w:val="PNNL_Number"/>
                    <w:tag w:val="PNNL_Number"/>
                    <w:id w:val="632987479"/>
                    <w:dataBinding w:prefixMappings="xmlns:ns0='PNNL_Template' " w:xpath="/ns0:projectDoc[1]/ns0:PNNL_Template[1]/ns0:PNNL_Content_Controls[1]/ns0:PNNL_Number[1]" w:storeItemID="{02D18313-9A4D-4C49-BBB5-7012767DE606}"/>
                    <w:text w:multiLine="1"/>
                  </w:sdtPr>
                  <w:sdtEndPr/>
                  <w:sdtContent>
                    <w:r w:rsidR="003568C0" w:rsidRPr="00F55786">
                      <w:t>PNNL-XXXXX</w:t>
                    </w:r>
                  </w:sdtContent>
                </w:sdt>
              </w:p>
            </w:sdtContent>
          </w:sdt>
        </w:sdtContent>
      </w:sdt>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F188B14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5ECAD1C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83AAAEE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656A93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E0870B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D16616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3"/>
    <w:multiLevelType w:val="singleLevel"/>
    <w:tmpl w:val="20049C96"/>
    <w:lvl w:ilvl="0">
      <w:start w:val="1"/>
      <w:numFmt w:val="bullet"/>
      <w:pStyle w:val="ListBullet2"/>
      <w:lvlText w:val="–"/>
      <w:lvlJc w:val="left"/>
      <w:pPr>
        <w:tabs>
          <w:tab w:val="num" w:pos="720"/>
        </w:tabs>
        <w:ind w:left="720" w:hanging="360"/>
      </w:pPr>
      <w:rPr>
        <w:rFonts w:ascii="Times New Roman" w:hAnsi="Times New Roman" w:cs="Times New Roman" w:hint="default"/>
      </w:rPr>
    </w:lvl>
  </w:abstractNum>
  <w:abstractNum w:abstractNumId="7" w15:restartNumberingAfterBreak="0">
    <w:nsid w:val="01A30068"/>
    <w:multiLevelType w:val="hybridMultilevel"/>
    <w:tmpl w:val="D9E0FBFA"/>
    <w:lvl w:ilvl="0" w:tplc="B7B63490">
      <w:numFmt w:val="bullet"/>
      <w:lvlText w:val="-"/>
      <w:lvlJc w:val="left"/>
      <w:pPr>
        <w:ind w:left="1080" w:hanging="360"/>
      </w:pPr>
      <w:rPr>
        <w:rFonts w:ascii="Aptos" w:eastAsiaTheme="minorHAnsi" w:hAnsi="Apto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3545B41"/>
    <w:multiLevelType w:val="hybridMultilevel"/>
    <w:tmpl w:val="979E09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47C312C"/>
    <w:multiLevelType w:val="hybridMultilevel"/>
    <w:tmpl w:val="4FE205F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9176686"/>
    <w:multiLevelType w:val="hybridMultilevel"/>
    <w:tmpl w:val="38B85E5E"/>
    <w:lvl w:ilvl="0" w:tplc="12909B40">
      <w:start w:val="1"/>
      <w:numFmt w:val="bullet"/>
      <w:pStyle w:val="ListBullet"/>
      <w:lvlText w:val=""/>
      <w:lvlJc w:val="left"/>
      <w:pPr>
        <w:tabs>
          <w:tab w:val="num" w:pos="216"/>
        </w:tabs>
        <w:ind w:left="216" w:hanging="216"/>
      </w:pPr>
      <w:rPr>
        <w:rFonts w:ascii="Symbol" w:hAnsi="Symbol" w:hint="default"/>
      </w:rPr>
    </w:lvl>
    <w:lvl w:ilvl="1" w:tplc="F788BA18">
      <w:start w:val="1"/>
      <w:numFmt w:val="bullet"/>
      <w:lvlText w:val="–"/>
      <w:lvlJc w:val="left"/>
      <w:pPr>
        <w:tabs>
          <w:tab w:val="num" w:pos="576"/>
        </w:tabs>
        <w:ind w:left="576" w:hanging="360"/>
      </w:pPr>
      <w:rPr>
        <w:rFonts w:ascii="Arial" w:hAnsi="Arial" w:hint="default"/>
        <w:color w:val="auto"/>
        <w:u w:color="FFC000"/>
      </w:rPr>
    </w:lvl>
    <w:lvl w:ilvl="2" w:tplc="334A17DA">
      <w:start w:val="1"/>
      <w:numFmt w:val="bullet"/>
      <w:lvlText w:val="o"/>
      <w:lvlJc w:val="left"/>
      <w:pPr>
        <w:tabs>
          <w:tab w:val="num" w:pos="936"/>
        </w:tabs>
        <w:ind w:left="936" w:hanging="360"/>
      </w:pPr>
      <w:rPr>
        <w:rFonts w:ascii="Courier New" w:hAnsi="Courier New" w:hint="default"/>
      </w:rPr>
    </w:lvl>
    <w:lvl w:ilvl="3" w:tplc="78A6ED68">
      <w:start w:val="1"/>
      <w:numFmt w:val="bullet"/>
      <w:lvlText w:val=""/>
      <w:lvlJc w:val="left"/>
      <w:pPr>
        <w:tabs>
          <w:tab w:val="num" w:pos="1296"/>
        </w:tabs>
        <w:ind w:left="1296" w:hanging="360"/>
      </w:pPr>
      <w:rPr>
        <w:rFonts w:ascii="Wingdings" w:hAnsi="Wingdings" w:hint="default"/>
      </w:rPr>
    </w:lvl>
    <w:lvl w:ilvl="4" w:tplc="04090003" w:tentative="1">
      <w:start w:val="1"/>
      <w:numFmt w:val="bullet"/>
      <w:lvlText w:val="o"/>
      <w:lvlJc w:val="left"/>
      <w:pPr>
        <w:tabs>
          <w:tab w:val="num" w:pos="3456"/>
        </w:tabs>
        <w:ind w:left="3456" w:hanging="360"/>
      </w:pPr>
      <w:rPr>
        <w:rFonts w:ascii="Courier New" w:hAnsi="Courier New" w:hint="default"/>
      </w:rPr>
    </w:lvl>
    <w:lvl w:ilvl="5" w:tplc="04090005" w:tentative="1">
      <w:start w:val="1"/>
      <w:numFmt w:val="bullet"/>
      <w:lvlText w:val=""/>
      <w:lvlJc w:val="left"/>
      <w:pPr>
        <w:tabs>
          <w:tab w:val="num" w:pos="4176"/>
        </w:tabs>
        <w:ind w:left="4176" w:hanging="360"/>
      </w:pPr>
      <w:rPr>
        <w:rFonts w:ascii="Wingdings" w:hAnsi="Wingdings" w:hint="default"/>
      </w:rPr>
    </w:lvl>
    <w:lvl w:ilvl="6" w:tplc="04090001" w:tentative="1">
      <w:start w:val="1"/>
      <w:numFmt w:val="bullet"/>
      <w:lvlText w:val=""/>
      <w:lvlJc w:val="left"/>
      <w:pPr>
        <w:tabs>
          <w:tab w:val="num" w:pos="4896"/>
        </w:tabs>
        <w:ind w:left="4896" w:hanging="360"/>
      </w:pPr>
      <w:rPr>
        <w:rFonts w:ascii="Symbol" w:hAnsi="Symbol" w:hint="default"/>
      </w:rPr>
    </w:lvl>
    <w:lvl w:ilvl="7" w:tplc="04090003" w:tentative="1">
      <w:start w:val="1"/>
      <w:numFmt w:val="bullet"/>
      <w:lvlText w:val="o"/>
      <w:lvlJc w:val="left"/>
      <w:pPr>
        <w:tabs>
          <w:tab w:val="num" w:pos="5616"/>
        </w:tabs>
        <w:ind w:left="5616" w:hanging="360"/>
      </w:pPr>
      <w:rPr>
        <w:rFonts w:ascii="Courier New" w:hAnsi="Courier New" w:hint="default"/>
      </w:rPr>
    </w:lvl>
    <w:lvl w:ilvl="8" w:tplc="04090005" w:tentative="1">
      <w:start w:val="1"/>
      <w:numFmt w:val="bullet"/>
      <w:lvlText w:val=""/>
      <w:lvlJc w:val="left"/>
      <w:pPr>
        <w:tabs>
          <w:tab w:val="num" w:pos="6336"/>
        </w:tabs>
        <w:ind w:left="6336" w:hanging="360"/>
      </w:pPr>
      <w:rPr>
        <w:rFonts w:ascii="Wingdings" w:hAnsi="Wingdings" w:hint="default"/>
      </w:rPr>
    </w:lvl>
  </w:abstractNum>
  <w:abstractNum w:abstractNumId="11" w15:restartNumberingAfterBreak="0">
    <w:nsid w:val="0B6E3B31"/>
    <w:multiLevelType w:val="hybridMultilevel"/>
    <w:tmpl w:val="6BF616FC"/>
    <w:lvl w:ilvl="0" w:tplc="75FEF134">
      <w:start w:val="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9327F9"/>
    <w:multiLevelType w:val="multilevel"/>
    <w:tmpl w:val="6DA24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C2497C"/>
    <w:multiLevelType w:val="hybridMultilevel"/>
    <w:tmpl w:val="B5F61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F48761C"/>
    <w:multiLevelType w:val="multilevel"/>
    <w:tmpl w:val="E5CC8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391458C"/>
    <w:multiLevelType w:val="hybridMultilevel"/>
    <w:tmpl w:val="B39E35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3E870A8"/>
    <w:multiLevelType w:val="multilevel"/>
    <w:tmpl w:val="54C43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041084"/>
    <w:multiLevelType w:val="hybridMultilevel"/>
    <w:tmpl w:val="6F12976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4C1C42C"/>
    <w:multiLevelType w:val="multilevel"/>
    <w:tmpl w:val="FFFFFFFF"/>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15EC3343"/>
    <w:multiLevelType w:val="hybridMultilevel"/>
    <w:tmpl w:val="C338F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C65070"/>
    <w:multiLevelType w:val="hybridMultilevel"/>
    <w:tmpl w:val="5FE89F18"/>
    <w:lvl w:ilvl="0" w:tplc="F3CC5862">
      <w:start w:val="1"/>
      <w:numFmt w:val="decimal"/>
      <w:pStyle w:val="ListNumb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17AB3465"/>
    <w:multiLevelType w:val="multilevel"/>
    <w:tmpl w:val="FFFFFFFF"/>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17BF4076"/>
    <w:multiLevelType w:val="hybridMultilevel"/>
    <w:tmpl w:val="663C7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7ED1520"/>
    <w:multiLevelType w:val="multilevel"/>
    <w:tmpl w:val="FFFFFFFF"/>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 w15:restartNumberingAfterBreak="0">
    <w:nsid w:val="1A195894"/>
    <w:multiLevelType w:val="hybridMultilevel"/>
    <w:tmpl w:val="EF5410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A461FF3"/>
    <w:multiLevelType w:val="multilevel"/>
    <w:tmpl w:val="BB624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12389C"/>
    <w:multiLevelType w:val="hybridMultilevel"/>
    <w:tmpl w:val="FA94A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FDC7105"/>
    <w:multiLevelType w:val="hybridMultilevel"/>
    <w:tmpl w:val="A2AC50C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2AC4B8C"/>
    <w:multiLevelType w:val="hybridMultilevel"/>
    <w:tmpl w:val="4B40608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303646B"/>
    <w:multiLevelType w:val="hybridMultilevel"/>
    <w:tmpl w:val="CFD80A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68D2C4D"/>
    <w:multiLevelType w:val="multilevel"/>
    <w:tmpl w:val="72081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A314A15"/>
    <w:multiLevelType w:val="multilevel"/>
    <w:tmpl w:val="7A5A35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BFE6B59"/>
    <w:multiLevelType w:val="multilevel"/>
    <w:tmpl w:val="EBD88498"/>
    <w:lvl w:ilvl="0">
      <w:start w:val="1"/>
      <w:numFmt w:val="decimal"/>
      <w:pStyle w:val="Heading1"/>
      <w:lvlText w:val="%1.0"/>
      <w:lvlJc w:val="left"/>
      <w:pPr>
        <w:tabs>
          <w:tab w:val="num" w:pos="720"/>
        </w:tabs>
        <w:ind w:left="720" w:hanging="720"/>
      </w:pPr>
      <w:rPr>
        <w:rFonts w:asciiTheme="majorHAnsi" w:hAnsiTheme="majorHAnsi" w:cs="Arial" w:hint="default"/>
        <w:b/>
        <w:i w:val="0"/>
        <w:caps w:val="0"/>
        <w:strike w:val="0"/>
        <w:dstrike w:val="0"/>
        <w:vanish w:val="0"/>
        <w:color w:val="0E2841" w:themeColor="text2"/>
        <w:sz w:val="32"/>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tabs>
          <w:tab w:val="num" w:pos="648"/>
        </w:tabs>
        <w:ind w:left="648" w:hanging="648"/>
      </w:pPr>
      <w:rPr>
        <w:rFonts w:asciiTheme="majorHAnsi" w:hAnsiTheme="majorHAnsi" w:cs="Arial" w:hint="default"/>
        <w:b/>
        <w:i w:val="0"/>
        <w:color w:val="0E2841" w:themeColor="text2"/>
        <w:sz w:val="28"/>
      </w:rPr>
    </w:lvl>
    <w:lvl w:ilvl="2">
      <w:start w:val="1"/>
      <w:numFmt w:val="decimal"/>
      <w:pStyle w:val="Heading3"/>
      <w:lvlText w:val="%1.%2.%3"/>
      <w:lvlJc w:val="left"/>
      <w:pPr>
        <w:tabs>
          <w:tab w:val="num" w:pos="936"/>
        </w:tabs>
        <w:ind w:left="936" w:hanging="936"/>
      </w:pPr>
      <w:rPr>
        <w:rFonts w:asciiTheme="majorHAnsi" w:hAnsiTheme="majorHAnsi" w:cs="Arial" w:hint="default"/>
        <w:b/>
        <w:i w:val="0"/>
        <w:color w:val="0E2841" w:themeColor="text2"/>
        <w:sz w:val="24"/>
      </w:rPr>
    </w:lvl>
    <w:lvl w:ilvl="3">
      <w:start w:val="1"/>
      <w:numFmt w:val="decimal"/>
      <w:pStyle w:val="Heading4"/>
      <w:lvlText w:val="%1.%2.%3.%4"/>
      <w:lvlJc w:val="left"/>
      <w:pPr>
        <w:tabs>
          <w:tab w:val="num" w:pos="1037"/>
        </w:tabs>
        <w:ind w:left="1037" w:hanging="1037"/>
      </w:pPr>
      <w:rPr>
        <w:rFonts w:asciiTheme="majorHAnsi" w:hAnsiTheme="majorHAnsi" w:cs="Arial" w:hint="default"/>
        <w:b/>
        <w:i w:val="0"/>
        <w:color w:val="0E2841" w:themeColor="text2"/>
        <w:sz w:val="22"/>
      </w:rPr>
    </w:lvl>
    <w:lvl w:ilvl="4">
      <w:start w:val="1"/>
      <w:numFmt w:val="none"/>
      <w:pStyle w:val="Heading5"/>
      <w:suff w:val="nothing"/>
      <w:lvlText w:val=""/>
      <w:lvlJc w:val="left"/>
      <w:pPr>
        <w:ind w:left="0" w:firstLine="0"/>
      </w:pPr>
      <w:rPr>
        <w:rFonts w:ascii="Arial" w:hAnsi="Arial" w:cs="Arial" w:hint="default"/>
        <w:b/>
        <w:i w:val="0"/>
        <w:color w:val="auto"/>
        <w:sz w:val="22"/>
      </w:rPr>
    </w:lvl>
    <w:lvl w:ilvl="5">
      <w:start w:val="1"/>
      <w:numFmt w:val="upperLetter"/>
      <w:pStyle w:val="Heading6"/>
      <w:suff w:val="space"/>
      <w:lvlText w:val="Appendix %6"/>
      <w:lvlJc w:val="left"/>
      <w:pPr>
        <w:ind w:left="0" w:firstLine="0"/>
      </w:pPr>
      <w:rPr>
        <w:rFonts w:asciiTheme="majorHAnsi" w:hAnsiTheme="majorHAnsi" w:cs="Arial" w:hint="default"/>
        <w:b/>
        <w:i w:val="0"/>
        <w:color w:val="0E2841" w:themeColor="text2"/>
        <w:sz w:val="32"/>
        <w:szCs w:val="32"/>
      </w:rPr>
    </w:lvl>
    <w:lvl w:ilvl="6">
      <w:start w:val="1"/>
      <w:numFmt w:val="decimal"/>
      <w:pStyle w:val="Heading7"/>
      <w:lvlText w:val="%6.%7"/>
      <w:lvlJc w:val="left"/>
      <w:pPr>
        <w:tabs>
          <w:tab w:val="num" w:pos="648"/>
        </w:tabs>
        <w:ind w:left="648" w:hanging="648"/>
      </w:pPr>
      <w:rPr>
        <w:rFonts w:asciiTheme="majorHAnsi" w:hAnsiTheme="majorHAnsi" w:cs="Arial" w:hint="default"/>
        <w:b/>
        <w:i w:val="0"/>
        <w:color w:val="0E2841" w:themeColor="text2"/>
        <w:sz w:val="28"/>
        <w:szCs w:val="28"/>
      </w:rPr>
    </w:lvl>
    <w:lvl w:ilvl="7">
      <w:start w:val="1"/>
      <w:numFmt w:val="decimal"/>
      <w:pStyle w:val="Heading8"/>
      <w:lvlText w:val="%6.%7.%8"/>
      <w:lvlJc w:val="left"/>
      <w:pPr>
        <w:tabs>
          <w:tab w:val="num" w:pos="936"/>
        </w:tabs>
        <w:ind w:left="936" w:hanging="936"/>
      </w:pPr>
      <w:rPr>
        <w:rFonts w:asciiTheme="majorHAnsi" w:hAnsiTheme="majorHAnsi" w:cs="Arial" w:hint="default"/>
        <w:b/>
        <w:bCs w:val="0"/>
        <w:i w:val="0"/>
        <w:iCs w:val="0"/>
        <w:caps w:val="0"/>
        <w:smallCaps w:val="0"/>
        <w:strike w:val="0"/>
        <w:dstrike w:val="0"/>
        <w:noProof w:val="0"/>
        <w:snapToGrid w:val="0"/>
        <w:vanish w:val="0"/>
        <w:color w:val="0E2841" w:themeColor="text2"/>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pStyle w:val="Heading9"/>
      <w:lvlText w:val="%6.%7.%8.%9"/>
      <w:lvlJc w:val="left"/>
      <w:pPr>
        <w:tabs>
          <w:tab w:val="num" w:pos="1037"/>
        </w:tabs>
        <w:ind w:left="1037" w:hanging="1037"/>
      </w:pPr>
      <w:rPr>
        <w:rFonts w:asciiTheme="majorHAnsi" w:hAnsiTheme="majorHAnsi" w:cs="Arial" w:hint="default"/>
        <w:b/>
        <w:i w:val="0"/>
        <w:color w:val="0E2841" w:themeColor="text2"/>
        <w:sz w:val="22"/>
        <w:szCs w:val="22"/>
      </w:rPr>
    </w:lvl>
  </w:abstractNum>
  <w:abstractNum w:abstractNumId="33" w15:restartNumberingAfterBreak="0">
    <w:nsid w:val="305D25F7"/>
    <w:multiLevelType w:val="multilevel"/>
    <w:tmpl w:val="68E8E47A"/>
    <w:lvl w:ilvl="0">
      <w:start w:val="1"/>
      <w:numFmt w:val="decimal"/>
      <w:pStyle w:val="List"/>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4" w15:restartNumberingAfterBreak="0">
    <w:nsid w:val="31775796"/>
    <w:multiLevelType w:val="hybridMultilevel"/>
    <w:tmpl w:val="EBAE1D70"/>
    <w:lvl w:ilvl="0" w:tplc="FBF23A8A">
      <w:start w:val="1"/>
      <w:numFmt w:val="decimal"/>
      <w:lvlText w:val="%1."/>
      <w:lvlJc w:val="right"/>
      <w:pPr>
        <w:tabs>
          <w:tab w:val="num" w:pos="432"/>
        </w:tabs>
        <w:ind w:left="432" w:hanging="72"/>
      </w:pPr>
      <w:rPr>
        <w:rFonts w:hint="default"/>
      </w:rPr>
    </w:lvl>
    <w:lvl w:ilvl="1" w:tplc="B4385DF0">
      <w:start w:val="1"/>
      <w:numFmt w:val="decimal"/>
      <w:lvlText w:val="%2."/>
      <w:lvlJc w:val="left"/>
      <w:pPr>
        <w:tabs>
          <w:tab w:val="num" w:pos="432"/>
        </w:tabs>
        <w:ind w:left="432" w:hanging="144"/>
      </w:pPr>
      <w:rPr>
        <w:rFonts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15:restartNumberingAfterBreak="0">
    <w:nsid w:val="321B575A"/>
    <w:multiLevelType w:val="multilevel"/>
    <w:tmpl w:val="FFFFFFFF"/>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33D418E5"/>
    <w:multiLevelType w:val="hybridMultilevel"/>
    <w:tmpl w:val="A1A4BE6C"/>
    <w:lvl w:ilvl="0" w:tplc="CA1E959C">
      <w:start w:val="1"/>
      <w:numFmt w:val="bullet"/>
      <w:lvlText w:val=""/>
      <w:lvlJc w:val="left"/>
      <w:pPr>
        <w:ind w:left="1080" w:hanging="360"/>
      </w:pPr>
      <w:rPr>
        <w:rFonts w:ascii="Symbol" w:hAnsi="Symbol"/>
      </w:rPr>
    </w:lvl>
    <w:lvl w:ilvl="1" w:tplc="0D468FC4">
      <w:start w:val="1"/>
      <w:numFmt w:val="bullet"/>
      <w:lvlText w:val=""/>
      <w:lvlJc w:val="left"/>
      <w:pPr>
        <w:ind w:left="1080" w:hanging="360"/>
      </w:pPr>
      <w:rPr>
        <w:rFonts w:ascii="Symbol" w:hAnsi="Symbol"/>
      </w:rPr>
    </w:lvl>
    <w:lvl w:ilvl="2" w:tplc="F3E4F116">
      <w:start w:val="1"/>
      <w:numFmt w:val="bullet"/>
      <w:lvlText w:val=""/>
      <w:lvlJc w:val="left"/>
      <w:pPr>
        <w:ind w:left="1080" w:hanging="360"/>
      </w:pPr>
      <w:rPr>
        <w:rFonts w:ascii="Symbol" w:hAnsi="Symbol"/>
      </w:rPr>
    </w:lvl>
    <w:lvl w:ilvl="3" w:tplc="A1AA6DBE">
      <w:start w:val="1"/>
      <w:numFmt w:val="bullet"/>
      <w:lvlText w:val=""/>
      <w:lvlJc w:val="left"/>
      <w:pPr>
        <w:ind w:left="1080" w:hanging="360"/>
      </w:pPr>
      <w:rPr>
        <w:rFonts w:ascii="Symbol" w:hAnsi="Symbol"/>
      </w:rPr>
    </w:lvl>
    <w:lvl w:ilvl="4" w:tplc="95404D3A">
      <w:start w:val="1"/>
      <w:numFmt w:val="bullet"/>
      <w:lvlText w:val=""/>
      <w:lvlJc w:val="left"/>
      <w:pPr>
        <w:ind w:left="1080" w:hanging="360"/>
      </w:pPr>
      <w:rPr>
        <w:rFonts w:ascii="Symbol" w:hAnsi="Symbol"/>
      </w:rPr>
    </w:lvl>
    <w:lvl w:ilvl="5" w:tplc="1FAE9B6E">
      <w:start w:val="1"/>
      <w:numFmt w:val="bullet"/>
      <w:lvlText w:val=""/>
      <w:lvlJc w:val="left"/>
      <w:pPr>
        <w:ind w:left="1080" w:hanging="360"/>
      </w:pPr>
      <w:rPr>
        <w:rFonts w:ascii="Symbol" w:hAnsi="Symbol"/>
      </w:rPr>
    </w:lvl>
    <w:lvl w:ilvl="6" w:tplc="3D0A1568">
      <w:start w:val="1"/>
      <w:numFmt w:val="bullet"/>
      <w:lvlText w:val=""/>
      <w:lvlJc w:val="left"/>
      <w:pPr>
        <w:ind w:left="1080" w:hanging="360"/>
      </w:pPr>
      <w:rPr>
        <w:rFonts w:ascii="Symbol" w:hAnsi="Symbol"/>
      </w:rPr>
    </w:lvl>
    <w:lvl w:ilvl="7" w:tplc="A9A21A08">
      <w:start w:val="1"/>
      <w:numFmt w:val="bullet"/>
      <w:lvlText w:val=""/>
      <w:lvlJc w:val="left"/>
      <w:pPr>
        <w:ind w:left="1080" w:hanging="360"/>
      </w:pPr>
      <w:rPr>
        <w:rFonts w:ascii="Symbol" w:hAnsi="Symbol"/>
      </w:rPr>
    </w:lvl>
    <w:lvl w:ilvl="8" w:tplc="0BDC325C">
      <w:start w:val="1"/>
      <w:numFmt w:val="bullet"/>
      <w:lvlText w:val=""/>
      <w:lvlJc w:val="left"/>
      <w:pPr>
        <w:ind w:left="1080" w:hanging="360"/>
      </w:pPr>
      <w:rPr>
        <w:rFonts w:ascii="Symbol" w:hAnsi="Symbol"/>
      </w:rPr>
    </w:lvl>
  </w:abstractNum>
  <w:abstractNum w:abstractNumId="37" w15:restartNumberingAfterBreak="0">
    <w:nsid w:val="35430B65"/>
    <w:multiLevelType w:val="hybridMultilevel"/>
    <w:tmpl w:val="B7ACCCC0"/>
    <w:lvl w:ilvl="0" w:tplc="96604C0A">
      <w:start w:val="1"/>
      <w:numFmt w:val="bullet"/>
      <w:lvlText w:val="•"/>
      <w:lvlJc w:val="left"/>
      <w:pPr>
        <w:tabs>
          <w:tab w:val="num" w:pos="720"/>
        </w:tabs>
        <w:ind w:left="720" w:hanging="360"/>
      </w:pPr>
      <w:rPr>
        <w:rFonts w:ascii="Arial" w:hAnsi="Arial" w:hint="default"/>
      </w:rPr>
    </w:lvl>
    <w:lvl w:ilvl="1" w:tplc="7BECB258" w:tentative="1">
      <w:start w:val="1"/>
      <w:numFmt w:val="bullet"/>
      <w:lvlText w:val="•"/>
      <w:lvlJc w:val="left"/>
      <w:pPr>
        <w:tabs>
          <w:tab w:val="num" w:pos="1440"/>
        </w:tabs>
        <w:ind w:left="1440" w:hanging="360"/>
      </w:pPr>
      <w:rPr>
        <w:rFonts w:ascii="Arial" w:hAnsi="Arial" w:hint="default"/>
      </w:rPr>
    </w:lvl>
    <w:lvl w:ilvl="2" w:tplc="64D00828" w:tentative="1">
      <w:start w:val="1"/>
      <w:numFmt w:val="bullet"/>
      <w:lvlText w:val="•"/>
      <w:lvlJc w:val="left"/>
      <w:pPr>
        <w:tabs>
          <w:tab w:val="num" w:pos="2160"/>
        </w:tabs>
        <w:ind w:left="2160" w:hanging="360"/>
      </w:pPr>
      <w:rPr>
        <w:rFonts w:ascii="Arial" w:hAnsi="Arial" w:hint="default"/>
      </w:rPr>
    </w:lvl>
    <w:lvl w:ilvl="3" w:tplc="6A2E0322" w:tentative="1">
      <w:start w:val="1"/>
      <w:numFmt w:val="bullet"/>
      <w:lvlText w:val="•"/>
      <w:lvlJc w:val="left"/>
      <w:pPr>
        <w:tabs>
          <w:tab w:val="num" w:pos="2880"/>
        </w:tabs>
        <w:ind w:left="2880" w:hanging="360"/>
      </w:pPr>
      <w:rPr>
        <w:rFonts w:ascii="Arial" w:hAnsi="Arial" w:hint="default"/>
      </w:rPr>
    </w:lvl>
    <w:lvl w:ilvl="4" w:tplc="AED4ABFA" w:tentative="1">
      <w:start w:val="1"/>
      <w:numFmt w:val="bullet"/>
      <w:lvlText w:val="•"/>
      <w:lvlJc w:val="left"/>
      <w:pPr>
        <w:tabs>
          <w:tab w:val="num" w:pos="3600"/>
        </w:tabs>
        <w:ind w:left="3600" w:hanging="360"/>
      </w:pPr>
      <w:rPr>
        <w:rFonts w:ascii="Arial" w:hAnsi="Arial" w:hint="default"/>
      </w:rPr>
    </w:lvl>
    <w:lvl w:ilvl="5" w:tplc="12F6DB64" w:tentative="1">
      <w:start w:val="1"/>
      <w:numFmt w:val="bullet"/>
      <w:lvlText w:val="•"/>
      <w:lvlJc w:val="left"/>
      <w:pPr>
        <w:tabs>
          <w:tab w:val="num" w:pos="4320"/>
        </w:tabs>
        <w:ind w:left="4320" w:hanging="360"/>
      </w:pPr>
      <w:rPr>
        <w:rFonts w:ascii="Arial" w:hAnsi="Arial" w:hint="default"/>
      </w:rPr>
    </w:lvl>
    <w:lvl w:ilvl="6" w:tplc="0DB8AAD0" w:tentative="1">
      <w:start w:val="1"/>
      <w:numFmt w:val="bullet"/>
      <w:lvlText w:val="•"/>
      <w:lvlJc w:val="left"/>
      <w:pPr>
        <w:tabs>
          <w:tab w:val="num" w:pos="5040"/>
        </w:tabs>
        <w:ind w:left="5040" w:hanging="360"/>
      </w:pPr>
      <w:rPr>
        <w:rFonts w:ascii="Arial" w:hAnsi="Arial" w:hint="default"/>
      </w:rPr>
    </w:lvl>
    <w:lvl w:ilvl="7" w:tplc="8B303B1E" w:tentative="1">
      <w:start w:val="1"/>
      <w:numFmt w:val="bullet"/>
      <w:lvlText w:val="•"/>
      <w:lvlJc w:val="left"/>
      <w:pPr>
        <w:tabs>
          <w:tab w:val="num" w:pos="5760"/>
        </w:tabs>
        <w:ind w:left="5760" w:hanging="360"/>
      </w:pPr>
      <w:rPr>
        <w:rFonts w:ascii="Arial" w:hAnsi="Arial" w:hint="default"/>
      </w:rPr>
    </w:lvl>
    <w:lvl w:ilvl="8" w:tplc="577E05AA"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35CA4BBD"/>
    <w:multiLevelType w:val="hybridMultilevel"/>
    <w:tmpl w:val="4C446572"/>
    <w:lvl w:ilvl="0" w:tplc="F2A2EA32">
      <w:start w:val="1"/>
      <w:numFmt w:val="bullet"/>
      <w:lvlText w:val="•"/>
      <w:lvlJc w:val="left"/>
      <w:pPr>
        <w:ind w:left="720" w:hanging="360"/>
      </w:pPr>
      <w:rPr>
        <w:rFonts w:ascii="Arial" w:hAnsi="Aria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36DB1FDE"/>
    <w:multiLevelType w:val="multilevel"/>
    <w:tmpl w:val="A3B87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8CE7F54"/>
    <w:multiLevelType w:val="hybridMultilevel"/>
    <w:tmpl w:val="67943A7E"/>
    <w:lvl w:ilvl="0" w:tplc="195420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97500E0"/>
    <w:multiLevelType w:val="multilevel"/>
    <w:tmpl w:val="AD94B808"/>
    <w:lvl w:ilvl="0">
      <w:start w:val="1"/>
      <w:numFmt w:val="lowerLetter"/>
      <w:pStyle w:val="ListLetter"/>
      <w:lvlText w:val="(%1)"/>
      <w:lvlJc w:val="left"/>
      <w:pPr>
        <w:tabs>
          <w:tab w:val="num" w:pos="-31680"/>
        </w:tabs>
        <w:ind w:left="360" w:hanging="216"/>
      </w:pPr>
      <w:rPr>
        <w:rFonts w:hint="default"/>
      </w:rPr>
    </w:lvl>
    <w:lvl w:ilvl="1">
      <w:start w:val="1"/>
      <w:numFmt w:val="decimal"/>
      <w:lvlText w:val="%1.%2"/>
      <w:lvlJc w:val="left"/>
      <w:pPr>
        <w:tabs>
          <w:tab w:val="num" w:pos="648"/>
        </w:tabs>
        <w:ind w:left="648" w:hanging="648"/>
      </w:pPr>
      <w:rPr>
        <w:rFonts w:ascii="Times New Roman" w:hAnsi="Times New Roman" w:hint="default"/>
        <w:b/>
        <w:i w:val="0"/>
        <w:sz w:val="28"/>
      </w:rPr>
    </w:lvl>
    <w:lvl w:ilvl="2">
      <w:start w:val="1"/>
      <w:numFmt w:val="decimal"/>
      <w:lvlText w:val="%1.%2.%3"/>
      <w:lvlJc w:val="left"/>
      <w:pPr>
        <w:tabs>
          <w:tab w:val="num" w:pos="734"/>
        </w:tabs>
        <w:ind w:left="734" w:hanging="734"/>
      </w:pPr>
      <w:rPr>
        <w:rFonts w:ascii="Times New Roman" w:hAnsi="Times New Roman" w:hint="default"/>
        <w:b/>
        <w:i w:val="0"/>
        <w:sz w:val="24"/>
      </w:rPr>
    </w:lvl>
    <w:lvl w:ilvl="3">
      <w:start w:val="1"/>
      <w:numFmt w:val="decimal"/>
      <w:lvlText w:val="%1.%2.%3.%4"/>
      <w:lvlJc w:val="left"/>
      <w:pPr>
        <w:tabs>
          <w:tab w:val="num" w:pos="1210"/>
        </w:tabs>
        <w:ind w:left="1210" w:hanging="850"/>
      </w:pPr>
      <w:rPr>
        <w:rFonts w:ascii="Times New Roman" w:hAnsi="Times New Roman" w:hint="default"/>
        <w:b/>
        <w:i w:val="0"/>
        <w:sz w:val="22"/>
      </w:rPr>
    </w:lvl>
    <w:lvl w:ilvl="4">
      <w:start w:val="1"/>
      <w:numFmt w:val="decimal"/>
      <w:lvlText w:val="%1.%2.%3.%4.%5"/>
      <w:lvlJc w:val="left"/>
      <w:pPr>
        <w:tabs>
          <w:tab w:val="num" w:pos="1382"/>
        </w:tabs>
        <w:ind w:left="1382" w:hanging="1022"/>
      </w:pPr>
      <w:rPr>
        <w:rFonts w:ascii="Times New Roman" w:hAnsi="Times New Roman" w:hint="default"/>
        <w:b/>
        <w:i w:val="0"/>
        <w:sz w:val="22"/>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42" w15:restartNumberingAfterBreak="0">
    <w:nsid w:val="3A3B2A01"/>
    <w:multiLevelType w:val="hybridMultilevel"/>
    <w:tmpl w:val="84E01C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A4E1521"/>
    <w:multiLevelType w:val="hybridMultilevel"/>
    <w:tmpl w:val="4C8607B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3BBD9D2B"/>
    <w:multiLevelType w:val="multilevel"/>
    <w:tmpl w:val="FFFFFFFF"/>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3C264542"/>
    <w:multiLevelType w:val="hybridMultilevel"/>
    <w:tmpl w:val="FA8EC768"/>
    <w:lvl w:ilvl="0" w:tplc="D61689F4">
      <w:numFmt w:val="bullet"/>
      <w:lvlText w:val="•"/>
      <w:lvlJc w:val="left"/>
      <w:pPr>
        <w:ind w:left="720" w:hanging="360"/>
      </w:pPr>
      <w:rPr>
        <w:rFonts w:ascii="Aptos" w:eastAsia="Times New Roman" w:hAnsi="Apto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E0871DC"/>
    <w:multiLevelType w:val="hybridMultilevel"/>
    <w:tmpl w:val="EA02E7D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E127092"/>
    <w:multiLevelType w:val="hybridMultilevel"/>
    <w:tmpl w:val="D51C50EC"/>
    <w:lvl w:ilvl="0" w:tplc="C4185D60">
      <w:start w:val="1"/>
      <w:numFmt w:val="bullet"/>
      <w:lvlText w:val=""/>
      <w:lvlJc w:val="left"/>
      <w:pPr>
        <w:ind w:left="1080" w:hanging="360"/>
      </w:pPr>
      <w:rPr>
        <w:rFonts w:ascii="Symbol" w:hAnsi="Symbol"/>
      </w:rPr>
    </w:lvl>
    <w:lvl w:ilvl="1" w:tplc="C6F05AF4">
      <w:start w:val="1"/>
      <w:numFmt w:val="bullet"/>
      <w:lvlText w:val=""/>
      <w:lvlJc w:val="left"/>
      <w:pPr>
        <w:ind w:left="1080" w:hanging="360"/>
      </w:pPr>
      <w:rPr>
        <w:rFonts w:ascii="Symbol" w:hAnsi="Symbol"/>
      </w:rPr>
    </w:lvl>
    <w:lvl w:ilvl="2" w:tplc="DA06C44E">
      <w:start w:val="1"/>
      <w:numFmt w:val="bullet"/>
      <w:lvlText w:val=""/>
      <w:lvlJc w:val="left"/>
      <w:pPr>
        <w:ind w:left="1080" w:hanging="360"/>
      </w:pPr>
      <w:rPr>
        <w:rFonts w:ascii="Symbol" w:hAnsi="Symbol"/>
      </w:rPr>
    </w:lvl>
    <w:lvl w:ilvl="3" w:tplc="9FDAF10E">
      <w:start w:val="1"/>
      <w:numFmt w:val="bullet"/>
      <w:lvlText w:val=""/>
      <w:lvlJc w:val="left"/>
      <w:pPr>
        <w:ind w:left="1080" w:hanging="360"/>
      </w:pPr>
      <w:rPr>
        <w:rFonts w:ascii="Symbol" w:hAnsi="Symbol"/>
      </w:rPr>
    </w:lvl>
    <w:lvl w:ilvl="4" w:tplc="542CA922">
      <w:start w:val="1"/>
      <w:numFmt w:val="bullet"/>
      <w:lvlText w:val=""/>
      <w:lvlJc w:val="left"/>
      <w:pPr>
        <w:ind w:left="1080" w:hanging="360"/>
      </w:pPr>
      <w:rPr>
        <w:rFonts w:ascii="Symbol" w:hAnsi="Symbol"/>
      </w:rPr>
    </w:lvl>
    <w:lvl w:ilvl="5" w:tplc="05748DF0">
      <w:start w:val="1"/>
      <w:numFmt w:val="bullet"/>
      <w:lvlText w:val=""/>
      <w:lvlJc w:val="left"/>
      <w:pPr>
        <w:ind w:left="1080" w:hanging="360"/>
      </w:pPr>
      <w:rPr>
        <w:rFonts w:ascii="Symbol" w:hAnsi="Symbol"/>
      </w:rPr>
    </w:lvl>
    <w:lvl w:ilvl="6" w:tplc="BBDC7826">
      <w:start w:val="1"/>
      <w:numFmt w:val="bullet"/>
      <w:lvlText w:val=""/>
      <w:lvlJc w:val="left"/>
      <w:pPr>
        <w:ind w:left="1080" w:hanging="360"/>
      </w:pPr>
      <w:rPr>
        <w:rFonts w:ascii="Symbol" w:hAnsi="Symbol"/>
      </w:rPr>
    </w:lvl>
    <w:lvl w:ilvl="7" w:tplc="C8DE62F8">
      <w:start w:val="1"/>
      <w:numFmt w:val="bullet"/>
      <w:lvlText w:val=""/>
      <w:lvlJc w:val="left"/>
      <w:pPr>
        <w:ind w:left="1080" w:hanging="360"/>
      </w:pPr>
      <w:rPr>
        <w:rFonts w:ascii="Symbol" w:hAnsi="Symbol"/>
      </w:rPr>
    </w:lvl>
    <w:lvl w:ilvl="8" w:tplc="4E6CEE16">
      <w:start w:val="1"/>
      <w:numFmt w:val="bullet"/>
      <w:lvlText w:val=""/>
      <w:lvlJc w:val="left"/>
      <w:pPr>
        <w:ind w:left="1080" w:hanging="360"/>
      </w:pPr>
      <w:rPr>
        <w:rFonts w:ascii="Symbol" w:hAnsi="Symbol"/>
      </w:rPr>
    </w:lvl>
  </w:abstractNum>
  <w:abstractNum w:abstractNumId="48" w15:restartNumberingAfterBreak="0">
    <w:nsid w:val="3E8252C7"/>
    <w:multiLevelType w:val="hybridMultilevel"/>
    <w:tmpl w:val="C232A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EFDC093"/>
    <w:multiLevelType w:val="multilevel"/>
    <w:tmpl w:val="FFFFFFFF"/>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3FCB2172"/>
    <w:multiLevelType w:val="hybridMultilevel"/>
    <w:tmpl w:val="A33016E8"/>
    <w:lvl w:ilvl="0" w:tplc="521C7AA2">
      <w:start w:val="1"/>
      <w:numFmt w:val="bullet"/>
      <w:lvlText w:val=""/>
      <w:lvlJc w:val="left"/>
      <w:pPr>
        <w:tabs>
          <w:tab w:val="num" w:pos="792"/>
        </w:tabs>
        <w:ind w:left="720"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3FF00F7B"/>
    <w:multiLevelType w:val="hybridMultilevel"/>
    <w:tmpl w:val="07DA7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2810EA4"/>
    <w:multiLevelType w:val="hybridMultilevel"/>
    <w:tmpl w:val="D9E0E886"/>
    <w:lvl w:ilvl="0" w:tplc="75FEF134">
      <w:start w:val="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2DF3492"/>
    <w:multiLevelType w:val="hybridMultilevel"/>
    <w:tmpl w:val="2884D6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48025BD"/>
    <w:multiLevelType w:val="multilevel"/>
    <w:tmpl w:val="1564E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483290B"/>
    <w:multiLevelType w:val="hybridMultilevel"/>
    <w:tmpl w:val="491AEEF0"/>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45B4567E"/>
    <w:multiLevelType w:val="hybridMultilevel"/>
    <w:tmpl w:val="3F529840"/>
    <w:lvl w:ilvl="0" w:tplc="7E1A2C3A">
      <w:start w:val="1"/>
      <w:numFmt w:val="bullet"/>
      <w:lvlText w:val="•"/>
      <w:lvlJc w:val="left"/>
      <w:pPr>
        <w:tabs>
          <w:tab w:val="num" w:pos="720"/>
        </w:tabs>
        <w:ind w:left="720" w:hanging="360"/>
      </w:pPr>
      <w:rPr>
        <w:rFonts w:ascii="Arial" w:hAnsi="Arial" w:hint="default"/>
      </w:rPr>
    </w:lvl>
    <w:lvl w:ilvl="1" w:tplc="18D065C2" w:tentative="1">
      <w:start w:val="1"/>
      <w:numFmt w:val="bullet"/>
      <w:lvlText w:val="•"/>
      <w:lvlJc w:val="left"/>
      <w:pPr>
        <w:tabs>
          <w:tab w:val="num" w:pos="1440"/>
        </w:tabs>
        <w:ind w:left="1440" w:hanging="360"/>
      </w:pPr>
      <w:rPr>
        <w:rFonts w:ascii="Arial" w:hAnsi="Arial" w:hint="default"/>
      </w:rPr>
    </w:lvl>
    <w:lvl w:ilvl="2" w:tplc="309AD17E" w:tentative="1">
      <w:start w:val="1"/>
      <w:numFmt w:val="bullet"/>
      <w:lvlText w:val="•"/>
      <w:lvlJc w:val="left"/>
      <w:pPr>
        <w:tabs>
          <w:tab w:val="num" w:pos="2160"/>
        </w:tabs>
        <w:ind w:left="2160" w:hanging="360"/>
      </w:pPr>
      <w:rPr>
        <w:rFonts w:ascii="Arial" w:hAnsi="Arial" w:hint="default"/>
      </w:rPr>
    </w:lvl>
    <w:lvl w:ilvl="3" w:tplc="5D200762" w:tentative="1">
      <w:start w:val="1"/>
      <w:numFmt w:val="bullet"/>
      <w:lvlText w:val="•"/>
      <w:lvlJc w:val="left"/>
      <w:pPr>
        <w:tabs>
          <w:tab w:val="num" w:pos="2880"/>
        </w:tabs>
        <w:ind w:left="2880" w:hanging="360"/>
      </w:pPr>
      <w:rPr>
        <w:rFonts w:ascii="Arial" w:hAnsi="Arial" w:hint="default"/>
      </w:rPr>
    </w:lvl>
    <w:lvl w:ilvl="4" w:tplc="8FCAB45C" w:tentative="1">
      <w:start w:val="1"/>
      <w:numFmt w:val="bullet"/>
      <w:lvlText w:val="•"/>
      <w:lvlJc w:val="left"/>
      <w:pPr>
        <w:tabs>
          <w:tab w:val="num" w:pos="3600"/>
        </w:tabs>
        <w:ind w:left="3600" w:hanging="360"/>
      </w:pPr>
      <w:rPr>
        <w:rFonts w:ascii="Arial" w:hAnsi="Arial" w:hint="default"/>
      </w:rPr>
    </w:lvl>
    <w:lvl w:ilvl="5" w:tplc="B4800AE4" w:tentative="1">
      <w:start w:val="1"/>
      <w:numFmt w:val="bullet"/>
      <w:lvlText w:val="•"/>
      <w:lvlJc w:val="left"/>
      <w:pPr>
        <w:tabs>
          <w:tab w:val="num" w:pos="4320"/>
        </w:tabs>
        <w:ind w:left="4320" w:hanging="360"/>
      </w:pPr>
      <w:rPr>
        <w:rFonts w:ascii="Arial" w:hAnsi="Arial" w:hint="default"/>
      </w:rPr>
    </w:lvl>
    <w:lvl w:ilvl="6" w:tplc="371C8926" w:tentative="1">
      <w:start w:val="1"/>
      <w:numFmt w:val="bullet"/>
      <w:lvlText w:val="•"/>
      <w:lvlJc w:val="left"/>
      <w:pPr>
        <w:tabs>
          <w:tab w:val="num" w:pos="5040"/>
        </w:tabs>
        <w:ind w:left="5040" w:hanging="360"/>
      </w:pPr>
      <w:rPr>
        <w:rFonts w:ascii="Arial" w:hAnsi="Arial" w:hint="default"/>
      </w:rPr>
    </w:lvl>
    <w:lvl w:ilvl="7" w:tplc="0060E486" w:tentative="1">
      <w:start w:val="1"/>
      <w:numFmt w:val="bullet"/>
      <w:lvlText w:val="•"/>
      <w:lvlJc w:val="left"/>
      <w:pPr>
        <w:tabs>
          <w:tab w:val="num" w:pos="5760"/>
        </w:tabs>
        <w:ind w:left="5760" w:hanging="360"/>
      </w:pPr>
      <w:rPr>
        <w:rFonts w:ascii="Arial" w:hAnsi="Arial" w:hint="default"/>
      </w:rPr>
    </w:lvl>
    <w:lvl w:ilvl="8" w:tplc="8898D712" w:tentative="1">
      <w:start w:val="1"/>
      <w:numFmt w:val="bullet"/>
      <w:lvlText w:val="•"/>
      <w:lvlJc w:val="left"/>
      <w:pPr>
        <w:tabs>
          <w:tab w:val="num" w:pos="6480"/>
        </w:tabs>
        <w:ind w:left="6480" w:hanging="360"/>
      </w:pPr>
      <w:rPr>
        <w:rFonts w:ascii="Arial" w:hAnsi="Arial" w:hint="default"/>
      </w:rPr>
    </w:lvl>
  </w:abstractNum>
  <w:abstractNum w:abstractNumId="57" w15:restartNumberingAfterBreak="0">
    <w:nsid w:val="49D52AAA"/>
    <w:multiLevelType w:val="multilevel"/>
    <w:tmpl w:val="052E0F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A1F5263"/>
    <w:multiLevelType w:val="hybridMultilevel"/>
    <w:tmpl w:val="AF2E0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B12247D"/>
    <w:multiLevelType w:val="hybridMultilevel"/>
    <w:tmpl w:val="F50456EA"/>
    <w:lvl w:ilvl="0" w:tplc="D61689F4">
      <w:numFmt w:val="bullet"/>
      <w:lvlText w:val="•"/>
      <w:lvlJc w:val="left"/>
      <w:pPr>
        <w:ind w:left="720" w:hanging="360"/>
      </w:pPr>
      <w:rPr>
        <w:rFonts w:ascii="Aptos" w:eastAsia="Times New Roman" w:hAnsi="Apto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B8028E9"/>
    <w:multiLevelType w:val="multilevel"/>
    <w:tmpl w:val="198A10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C679A9F"/>
    <w:multiLevelType w:val="multilevel"/>
    <w:tmpl w:val="FFFFFFFF"/>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4CFC34EA"/>
    <w:multiLevelType w:val="hybridMultilevel"/>
    <w:tmpl w:val="454838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DAA2CC9"/>
    <w:multiLevelType w:val="hybridMultilevel"/>
    <w:tmpl w:val="CE88F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26B24AD"/>
    <w:multiLevelType w:val="hybridMultilevel"/>
    <w:tmpl w:val="80D016E6"/>
    <w:lvl w:ilvl="0" w:tplc="A664E5E8">
      <w:start w:val="1"/>
      <w:numFmt w:val="bullet"/>
      <w:pStyle w:val="ListBullet3"/>
      <w:lvlText w:val="○"/>
      <w:lvlJc w:val="left"/>
      <w:pPr>
        <w:tabs>
          <w:tab w:val="num" w:pos="1080"/>
        </w:tabs>
        <w:ind w:left="1080" w:hanging="360"/>
      </w:pPr>
      <w:rPr>
        <w:rFonts w:ascii="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54440E4A"/>
    <w:multiLevelType w:val="multilevel"/>
    <w:tmpl w:val="B67AFF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4A90FC1"/>
    <w:multiLevelType w:val="hybridMultilevel"/>
    <w:tmpl w:val="458EC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5184EA6"/>
    <w:multiLevelType w:val="hybridMultilevel"/>
    <w:tmpl w:val="F536D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7092CEE"/>
    <w:multiLevelType w:val="hybridMultilevel"/>
    <w:tmpl w:val="A29CE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72E4BB5"/>
    <w:multiLevelType w:val="multilevel"/>
    <w:tmpl w:val="FFFFFFFF"/>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0" w15:restartNumberingAfterBreak="0">
    <w:nsid w:val="5A4E3D07"/>
    <w:multiLevelType w:val="multilevel"/>
    <w:tmpl w:val="E54E97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0DD3F95"/>
    <w:multiLevelType w:val="multilevel"/>
    <w:tmpl w:val="F7446F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1EB3219"/>
    <w:multiLevelType w:val="multilevel"/>
    <w:tmpl w:val="58203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30A466E"/>
    <w:multiLevelType w:val="hybridMultilevel"/>
    <w:tmpl w:val="3AC06638"/>
    <w:lvl w:ilvl="0" w:tplc="F2A2EA32">
      <w:start w:val="1"/>
      <w:numFmt w:val="bullet"/>
      <w:lvlText w:val="•"/>
      <w:lvlJc w:val="left"/>
      <w:pPr>
        <w:tabs>
          <w:tab w:val="num" w:pos="720"/>
        </w:tabs>
        <w:ind w:left="720" w:hanging="360"/>
      </w:pPr>
      <w:rPr>
        <w:rFonts w:ascii="Arial" w:hAnsi="Arial" w:hint="default"/>
      </w:rPr>
    </w:lvl>
    <w:lvl w:ilvl="1" w:tplc="3B48B26C" w:tentative="1">
      <w:start w:val="1"/>
      <w:numFmt w:val="bullet"/>
      <w:lvlText w:val="•"/>
      <w:lvlJc w:val="left"/>
      <w:pPr>
        <w:tabs>
          <w:tab w:val="num" w:pos="1440"/>
        </w:tabs>
        <w:ind w:left="1440" w:hanging="360"/>
      </w:pPr>
      <w:rPr>
        <w:rFonts w:ascii="Arial" w:hAnsi="Arial" w:hint="default"/>
      </w:rPr>
    </w:lvl>
    <w:lvl w:ilvl="2" w:tplc="6058789C" w:tentative="1">
      <w:start w:val="1"/>
      <w:numFmt w:val="bullet"/>
      <w:lvlText w:val="•"/>
      <w:lvlJc w:val="left"/>
      <w:pPr>
        <w:tabs>
          <w:tab w:val="num" w:pos="2160"/>
        </w:tabs>
        <w:ind w:left="2160" w:hanging="360"/>
      </w:pPr>
      <w:rPr>
        <w:rFonts w:ascii="Arial" w:hAnsi="Arial" w:hint="default"/>
      </w:rPr>
    </w:lvl>
    <w:lvl w:ilvl="3" w:tplc="558C73EA" w:tentative="1">
      <w:start w:val="1"/>
      <w:numFmt w:val="bullet"/>
      <w:lvlText w:val="•"/>
      <w:lvlJc w:val="left"/>
      <w:pPr>
        <w:tabs>
          <w:tab w:val="num" w:pos="2880"/>
        </w:tabs>
        <w:ind w:left="2880" w:hanging="360"/>
      </w:pPr>
      <w:rPr>
        <w:rFonts w:ascii="Arial" w:hAnsi="Arial" w:hint="default"/>
      </w:rPr>
    </w:lvl>
    <w:lvl w:ilvl="4" w:tplc="54A6FA0A" w:tentative="1">
      <w:start w:val="1"/>
      <w:numFmt w:val="bullet"/>
      <w:lvlText w:val="•"/>
      <w:lvlJc w:val="left"/>
      <w:pPr>
        <w:tabs>
          <w:tab w:val="num" w:pos="3600"/>
        </w:tabs>
        <w:ind w:left="3600" w:hanging="360"/>
      </w:pPr>
      <w:rPr>
        <w:rFonts w:ascii="Arial" w:hAnsi="Arial" w:hint="default"/>
      </w:rPr>
    </w:lvl>
    <w:lvl w:ilvl="5" w:tplc="13B800E4" w:tentative="1">
      <w:start w:val="1"/>
      <w:numFmt w:val="bullet"/>
      <w:lvlText w:val="•"/>
      <w:lvlJc w:val="left"/>
      <w:pPr>
        <w:tabs>
          <w:tab w:val="num" w:pos="4320"/>
        </w:tabs>
        <w:ind w:left="4320" w:hanging="360"/>
      </w:pPr>
      <w:rPr>
        <w:rFonts w:ascii="Arial" w:hAnsi="Arial" w:hint="default"/>
      </w:rPr>
    </w:lvl>
    <w:lvl w:ilvl="6" w:tplc="89DAD886" w:tentative="1">
      <w:start w:val="1"/>
      <w:numFmt w:val="bullet"/>
      <w:lvlText w:val="•"/>
      <w:lvlJc w:val="left"/>
      <w:pPr>
        <w:tabs>
          <w:tab w:val="num" w:pos="5040"/>
        </w:tabs>
        <w:ind w:left="5040" w:hanging="360"/>
      </w:pPr>
      <w:rPr>
        <w:rFonts w:ascii="Arial" w:hAnsi="Arial" w:hint="default"/>
      </w:rPr>
    </w:lvl>
    <w:lvl w:ilvl="7" w:tplc="29ECABBC" w:tentative="1">
      <w:start w:val="1"/>
      <w:numFmt w:val="bullet"/>
      <w:lvlText w:val="•"/>
      <w:lvlJc w:val="left"/>
      <w:pPr>
        <w:tabs>
          <w:tab w:val="num" w:pos="5760"/>
        </w:tabs>
        <w:ind w:left="5760" w:hanging="360"/>
      </w:pPr>
      <w:rPr>
        <w:rFonts w:ascii="Arial" w:hAnsi="Arial" w:hint="default"/>
      </w:rPr>
    </w:lvl>
    <w:lvl w:ilvl="8" w:tplc="D7EC2646" w:tentative="1">
      <w:start w:val="1"/>
      <w:numFmt w:val="bullet"/>
      <w:lvlText w:val="•"/>
      <w:lvlJc w:val="left"/>
      <w:pPr>
        <w:tabs>
          <w:tab w:val="num" w:pos="6480"/>
        </w:tabs>
        <w:ind w:left="6480" w:hanging="360"/>
      </w:pPr>
      <w:rPr>
        <w:rFonts w:ascii="Arial" w:hAnsi="Arial" w:hint="default"/>
      </w:rPr>
    </w:lvl>
  </w:abstractNum>
  <w:abstractNum w:abstractNumId="74" w15:restartNumberingAfterBreak="0">
    <w:nsid w:val="636E4500"/>
    <w:multiLevelType w:val="hybridMultilevel"/>
    <w:tmpl w:val="9E76B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4223FA5"/>
    <w:multiLevelType w:val="hybridMultilevel"/>
    <w:tmpl w:val="A3325150"/>
    <w:lvl w:ilvl="0" w:tplc="DCFC6F42">
      <w:start w:val="1"/>
      <w:numFmt w:val="bullet"/>
      <w:lvlText w:val="•"/>
      <w:lvlJc w:val="left"/>
      <w:pPr>
        <w:tabs>
          <w:tab w:val="num" w:pos="720"/>
        </w:tabs>
        <w:ind w:left="720" w:hanging="360"/>
      </w:pPr>
      <w:rPr>
        <w:rFonts w:ascii="Arial" w:hAnsi="Arial" w:hint="default"/>
      </w:rPr>
    </w:lvl>
    <w:lvl w:ilvl="1" w:tplc="A80C4C0E" w:tentative="1">
      <w:start w:val="1"/>
      <w:numFmt w:val="bullet"/>
      <w:lvlText w:val="•"/>
      <w:lvlJc w:val="left"/>
      <w:pPr>
        <w:tabs>
          <w:tab w:val="num" w:pos="1440"/>
        </w:tabs>
        <w:ind w:left="1440" w:hanging="360"/>
      </w:pPr>
      <w:rPr>
        <w:rFonts w:ascii="Arial" w:hAnsi="Arial" w:hint="default"/>
      </w:rPr>
    </w:lvl>
    <w:lvl w:ilvl="2" w:tplc="3DA08D22" w:tentative="1">
      <w:start w:val="1"/>
      <w:numFmt w:val="bullet"/>
      <w:lvlText w:val="•"/>
      <w:lvlJc w:val="left"/>
      <w:pPr>
        <w:tabs>
          <w:tab w:val="num" w:pos="2160"/>
        </w:tabs>
        <w:ind w:left="2160" w:hanging="360"/>
      </w:pPr>
      <w:rPr>
        <w:rFonts w:ascii="Arial" w:hAnsi="Arial" w:hint="default"/>
      </w:rPr>
    </w:lvl>
    <w:lvl w:ilvl="3" w:tplc="E6C6C2EE" w:tentative="1">
      <w:start w:val="1"/>
      <w:numFmt w:val="bullet"/>
      <w:lvlText w:val="•"/>
      <w:lvlJc w:val="left"/>
      <w:pPr>
        <w:tabs>
          <w:tab w:val="num" w:pos="2880"/>
        </w:tabs>
        <w:ind w:left="2880" w:hanging="360"/>
      </w:pPr>
      <w:rPr>
        <w:rFonts w:ascii="Arial" w:hAnsi="Arial" w:hint="default"/>
      </w:rPr>
    </w:lvl>
    <w:lvl w:ilvl="4" w:tplc="B12EB4C2" w:tentative="1">
      <w:start w:val="1"/>
      <w:numFmt w:val="bullet"/>
      <w:lvlText w:val="•"/>
      <w:lvlJc w:val="left"/>
      <w:pPr>
        <w:tabs>
          <w:tab w:val="num" w:pos="3600"/>
        </w:tabs>
        <w:ind w:left="3600" w:hanging="360"/>
      </w:pPr>
      <w:rPr>
        <w:rFonts w:ascii="Arial" w:hAnsi="Arial" w:hint="default"/>
      </w:rPr>
    </w:lvl>
    <w:lvl w:ilvl="5" w:tplc="E7C892D2" w:tentative="1">
      <w:start w:val="1"/>
      <w:numFmt w:val="bullet"/>
      <w:lvlText w:val="•"/>
      <w:lvlJc w:val="left"/>
      <w:pPr>
        <w:tabs>
          <w:tab w:val="num" w:pos="4320"/>
        </w:tabs>
        <w:ind w:left="4320" w:hanging="360"/>
      </w:pPr>
      <w:rPr>
        <w:rFonts w:ascii="Arial" w:hAnsi="Arial" w:hint="default"/>
      </w:rPr>
    </w:lvl>
    <w:lvl w:ilvl="6" w:tplc="08B6704E" w:tentative="1">
      <w:start w:val="1"/>
      <w:numFmt w:val="bullet"/>
      <w:lvlText w:val="•"/>
      <w:lvlJc w:val="left"/>
      <w:pPr>
        <w:tabs>
          <w:tab w:val="num" w:pos="5040"/>
        </w:tabs>
        <w:ind w:left="5040" w:hanging="360"/>
      </w:pPr>
      <w:rPr>
        <w:rFonts w:ascii="Arial" w:hAnsi="Arial" w:hint="default"/>
      </w:rPr>
    </w:lvl>
    <w:lvl w:ilvl="7" w:tplc="DA2EA122" w:tentative="1">
      <w:start w:val="1"/>
      <w:numFmt w:val="bullet"/>
      <w:lvlText w:val="•"/>
      <w:lvlJc w:val="left"/>
      <w:pPr>
        <w:tabs>
          <w:tab w:val="num" w:pos="5760"/>
        </w:tabs>
        <w:ind w:left="5760" w:hanging="360"/>
      </w:pPr>
      <w:rPr>
        <w:rFonts w:ascii="Arial" w:hAnsi="Arial" w:hint="default"/>
      </w:rPr>
    </w:lvl>
    <w:lvl w:ilvl="8" w:tplc="0D7A5122" w:tentative="1">
      <w:start w:val="1"/>
      <w:numFmt w:val="bullet"/>
      <w:lvlText w:val="•"/>
      <w:lvlJc w:val="left"/>
      <w:pPr>
        <w:tabs>
          <w:tab w:val="num" w:pos="6480"/>
        </w:tabs>
        <w:ind w:left="6480" w:hanging="360"/>
      </w:pPr>
      <w:rPr>
        <w:rFonts w:ascii="Arial" w:hAnsi="Arial" w:hint="default"/>
      </w:rPr>
    </w:lvl>
  </w:abstractNum>
  <w:abstractNum w:abstractNumId="76" w15:restartNumberingAfterBreak="0">
    <w:nsid w:val="64F14730"/>
    <w:multiLevelType w:val="hybridMultilevel"/>
    <w:tmpl w:val="5CE8C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52EFC44"/>
    <w:multiLevelType w:val="multilevel"/>
    <w:tmpl w:val="FFFFFFFF"/>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8" w15:restartNumberingAfterBreak="0">
    <w:nsid w:val="6A2300AE"/>
    <w:multiLevelType w:val="hybridMultilevel"/>
    <w:tmpl w:val="86C49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B5ABF81"/>
    <w:multiLevelType w:val="multilevel"/>
    <w:tmpl w:val="FFFFFFFF"/>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0" w15:restartNumberingAfterBreak="0">
    <w:nsid w:val="6B6674E4"/>
    <w:multiLevelType w:val="hybridMultilevel"/>
    <w:tmpl w:val="58F2D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CF36635"/>
    <w:multiLevelType w:val="hybridMultilevel"/>
    <w:tmpl w:val="7AD24658"/>
    <w:lvl w:ilvl="0" w:tplc="2244E0C4">
      <w:start w:val="1"/>
      <w:numFmt w:val="bullet"/>
      <w:lvlText w:val="•"/>
      <w:lvlJc w:val="left"/>
      <w:pPr>
        <w:tabs>
          <w:tab w:val="num" w:pos="720"/>
        </w:tabs>
        <w:ind w:left="720" w:hanging="360"/>
      </w:pPr>
      <w:rPr>
        <w:rFonts w:ascii="Arial" w:hAnsi="Arial" w:hint="default"/>
      </w:rPr>
    </w:lvl>
    <w:lvl w:ilvl="1" w:tplc="7466CFCC" w:tentative="1">
      <w:start w:val="1"/>
      <w:numFmt w:val="bullet"/>
      <w:lvlText w:val="•"/>
      <w:lvlJc w:val="left"/>
      <w:pPr>
        <w:tabs>
          <w:tab w:val="num" w:pos="1440"/>
        </w:tabs>
        <w:ind w:left="1440" w:hanging="360"/>
      </w:pPr>
      <w:rPr>
        <w:rFonts w:ascii="Arial" w:hAnsi="Arial" w:hint="default"/>
      </w:rPr>
    </w:lvl>
    <w:lvl w:ilvl="2" w:tplc="50E84B6C" w:tentative="1">
      <w:start w:val="1"/>
      <w:numFmt w:val="bullet"/>
      <w:lvlText w:val="•"/>
      <w:lvlJc w:val="left"/>
      <w:pPr>
        <w:tabs>
          <w:tab w:val="num" w:pos="2160"/>
        </w:tabs>
        <w:ind w:left="2160" w:hanging="360"/>
      </w:pPr>
      <w:rPr>
        <w:rFonts w:ascii="Arial" w:hAnsi="Arial" w:hint="default"/>
      </w:rPr>
    </w:lvl>
    <w:lvl w:ilvl="3" w:tplc="E42AC9A6" w:tentative="1">
      <w:start w:val="1"/>
      <w:numFmt w:val="bullet"/>
      <w:lvlText w:val="•"/>
      <w:lvlJc w:val="left"/>
      <w:pPr>
        <w:tabs>
          <w:tab w:val="num" w:pos="2880"/>
        </w:tabs>
        <w:ind w:left="2880" w:hanging="360"/>
      </w:pPr>
      <w:rPr>
        <w:rFonts w:ascii="Arial" w:hAnsi="Arial" w:hint="default"/>
      </w:rPr>
    </w:lvl>
    <w:lvl w:ilvl="4" w:tplc="8DB83014" w:tentative="1">
      <w:start w:val="1"/>
      <w:numFmt w:val="bullet"/>
      <w:lvlText w:val="•"/>
      <w:lvlJc w:val="left"/>
      <w:pPr>
        <w:tabs>
          <w:tab w:val="num" w:pos="3600"/>
        </w:tabs>
        <w:ind w:left="3600" w:hanging="360"/>
      </w:pPr>
      <w:rPr>
        <w:rFonts w:ascii="Arial" w:hAnsi="Arial" w:hint="default"/>
      </w:rPr>
    </w:lvl>
    <w:lvl w:ilvl="5" w:tplc="BD446BB2" w:tentative="1">
      <w:start w:val="1"/>
      <w:numFmt w:val="bullet"/>
      <w:lvlText w:val="•"/>
      <w:lvlJc w:val="left"/>
      <w:pPr>
        <w:tabs>
          <w:tab w:val="num" w:pos="4320"/>
        </w:tabs>
        <w:ind w:left="4320" w:hanging="360"/>
      </w:pPr>
      <w:rPr>
        <w:rFonts w:ascii="Arial" w:hAnsi="Arial" w:hint="default"/>
      </w:rPr>
    </w:lvl>
    <w:lvl w:ilvl="6" w:tplc="0CA45748" w:tentative="1">
      <w:start w:val="1"/>
      <w:numFmt w:val="bullet"/>
      <w:lvlText w:val="•"/>
      <w:lvlJc w:val="left"/>
      <w:pPr>
        <w:tabs>
          <w:tab w:val="num" w:pos="5040"/>
        </w:tabs>
        <w:ind w:left="5040" w:hanging="360"/>
      </w:pPr>
      <w:rPr>
        <w:rFonts w:ascii="Arial" w:hAnsi="Arial" w:hint="default"/>
      </w:rPr>
    </w:lvl>
    <w:lvl w:ilvl="7" w:tplc="C60E8498" w:tentative="1">
      <w:start w:val="1"/>
      <w:numFmt w:val="bullet"/>
      <w:lvlText w:val="•"/>
      <w:lvlJc w:val="left"/>
      <w:pPr>
        <w:tabs>
          <w:tab w:val="num" w:pos="5760"/>
        </w:tabs>
        <w:ind w:left="5760" w:hanging="360"/>
      </w:pPr>
      <w:rPr>
        <w:rFonts w:ascii="Arial" w:hAnsi="Arial" w:hint="default"/>
      </w:rPr>
    </w:lvl>
    <w:lvl w:ilvl="8" w:tplc="2B2CC0A4" w:tentative="1">
      <w:start w:val="1"/>
      <w:numFmt w:val="bullet"/>
      <w:lvlText w:val="•"/>
      <w:lvlJc w:val="left"/>
      <w:pPr>
        <w:tabs>
          <w:tab w:val="num" w:pos="6480"/>
        </w:tabs>
        <w:ind w:left="6480" w:hanging="360"/>
      </w:pPr>
      <w:rPr>
        <w:rFonts w:ascii="Arial" w:hAnsi="Arial" w:hint="default"/>
      </w:rPr>
    </w:lvl>
  </w:abstractNum>
  <w:abstractNum w:abstractNumId="82" w15:restartNumberingAfterBreak="0">
    <w:nsid w:val="6D720957"/>
    <w:multiLevelType w:val="multilevel"/>
    <w:tmpl w:val="D070D0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DD97790"/>
    <w:multiLevelType w:val="multilevel"/>
    <w:tmpl w:val="2C8A1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E7F1A17"/>
    <w:multiLevelType w:val="multilevel"/>
    <w:tmpl w:val="FFFFFFFF"/>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5" w15:restartNumberingAfterBreak="0">
    <w:nsid w:val="6F6416A6"/>
    <w:multiLevelType w:val="hybridMultilevel"/>
    <w:tmpl w:val="3CDC1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049E75F"/>
    <w:multiLevelType w:val="multilevel"/>
    <w:tmpl w:val="FFFFFFFF"/>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7" w15:restartNumberingAfterBreak="0">
    <w:nsid w:val="70AA7969"/>
    <w:multiLevelType w:val="hybridMultilevel"/>
    <w:tmpl w:val="06C046D2"/>
    <w:lvl w:ilvl="0" w:tplc="D61689F4">
      <w:numFmt w:val="bullet"/>
      <w:lvlText w:val="•"/>
      <w:lvlJc w:val="left"/>
      <w:pPr>
        <w:ind w:left="720" w:hanging="360"/>
      </w:pPr>
      <w:rPr>
        <w:rFonts w:ascii="Aptos" w:eastAsia="Times New Roman" w:hAnsi="Apto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4AA73C2"/>
    <w:multiLevelType w:val="multilevel"/>
    <w:tmpl w:val="C562D6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7931114"/>
    <w:multiLevelType w:val="multilevel"/>
    <w:tmpl w:val="869EE7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9284228"/>
    <w:multiLevelType w:val="hybridMultilevel"/>
    <w:tmpl w:val="D3EA37B0"/>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1" w15:restartNumberingAfterBreak="0">
    <w:nsid w:val="7A90DB53"/>
    <w:multiLevelType w:val="multilevel"/>
    <w:tmpl w:val="FFFFFFFF"/>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2" w15:restartNumberingAfterBreak="0">
    <w:nsid w:val="7B6E7556"/>
    <w:multiLevelType w:val="hybridMultilevel"/>
    <w:tmpl w:val="4E4E7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C312422"/>
    <w:multiLevelType w:val="hybridMultilevel"/>
    <w:tmpl w:val="BEC8B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D516C30"/>
    <w:multiLevelType w:val="hybridMultilevel"/>
    <w:tmpl w:val="7D9C2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F187E19"/>
    <w:multiLevelType w:val="hybridMultilevel"/>
    <w:tmpl w:val="9BAA5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FD03229"/>
    <w:multiLevelType w:val="hybridMultilevel"/>
    <w:tmpl w:val="77927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61157353">
    <w:abstractNumId w:val="56"/>
  </w:num>
  <w:num w:numId="2" w16cid:durableId="1037968213">
    <w:abstractNumId w:val="26"/>
  </w:num>
  <w:num w:numId="3" w16cid:durableId="1667592131">
    <w:abstractNumId w:val="73"/>
  </w:num>
  <w:num w:numId="4" w16cid:durableId="1989439106">
    <w:abstractNumId w:val="75"/>
  </w:num>
  <w:num w:numId="5" w16cid:durableId="1951543893">
    <w:abstractNumId w:val="81"/>
  </w:num>
  <w:num w:numId="6" w16cid:durableId="1460803445">
    <w:abstractNumId w:val="37"/>
  </w:num>
  <w:num w:numId="7" w16cid:durableId="1748188218">
    <w:abstractNumId w:val="48"/>
  </w:num>
  <w:num w:numId="8" w16cid:durableId="2025475093">
    <w:abstractNumId w:val="96"/>
  </w:num>
  <w:num w:numId="9" w16cid:durableId="1217469633">
    <w:abstractNumId w:val="16"/>
  </w:num>
  <w:num w:numId="10" w16cid:durableId="889653188">
    <w:abstractNumId w:val="39"/>
  </w:num>
  <w:num w:numId="11" w16cid:durableId="984553716">
    <w:abstractNumId w:val="25"/>
  </w:num>
  <w:num w:numId="12" w16cid:durableId="74282415">
    <w:abstractNumId w:val="70"/>
  </w:num>
  <w:num w:numId="13" w16cid:durableId="28920859">
    <w:abstractNumId w:val="12"/>
  </w:num>
  <w:num w:numId="14" w16cid:durableId="1843424031">
    <w:abstractNumId w:val="71"/>
  </w:num>
  <w:num w:numId="15" w16cid:durableId="19401331">
    <w:abstractNumId w:val="72"/>
  </w:num>
  <w:num w:numId="16" w16cid:durableId="1701663772">
    <w:abstractNumId w:val="65"/>
  </w:num>
  <w:num w:numId="17" w16cid:durableId="681323572">
    <w:abstractNumId w:val="57"/>
  </w:num>
  <w:num w:numId="18" w16cid:durableId="888346139">
    <w:abstractNumId w:val="54"/>
  </w:num>
  <w:num w:numId="19" w16cid:durableId="469372641">
    <w:abstractNumId w:val="94"/>
  </w:num>
  <w:num w:numId="20" w16cid:durableId="81799161">
    <w:abstractNumId w:val="42"/>
  </w:num>
  <w:num w:numId="21" w16cid:durableId="251820719">
    <w:abstractNumId w:val="82"/>
  </w:num>
  <w:num w:numId="22" w16cid:durableId="1524974000">
    <w:abstractNumId w:val="31"/>
  </w:num>
  <w:num w:numId="23" w16cid:durableId="875197684">
    <w:abstractNumId w:val="60"/>
  </w:num>
  <w:num w:numId="24" w16cid:durableId="1346126847">
    <w:abstractNumId w:val="89"/>
  </w:num>
  <w:num w:numId="25" w16cid:durableId="1030767832">
    <w:abstractNumId w:val="88"/>
  </w:num>
  <w:num w:numId="26" w16cid:durableId="1681736079">
    <w:abstractNumId w:val="8"/>
  </w:num>
  <w:num w:numId="27" w16cid:durableId="1402678054">
    <w:abstractNumId w:val="95"/>
  </w:num>
  <w:num w:numId="28" w16cid:durableId="652486287">
    <w:abstractNumId w:val="30"/>
  </w:num>
  <w:num w:numId="29" w16cid:durableId="532963065">
    <w:abstractNumId w:val="62"/>
  </w:num>
  <w:num w:numId="30" w16cid:durableId="1509829407">
    <w:abstractNumId w:val="40"/>
  </w:num>
  <w:num w:numId="31" w16cid:durableId="320089110">
    <w:abstractNumId w:val="83"/>
  </w:num>
  <w:num w:numId="32" w16cid:durableId="1232077957">
    <w:abstractNumId w:val="53"/>
  </w:num>
  <w:num w:numId="33" w16cid:durableId="489296144">
    <w:abstractNumId w:val="36"/>
  </w:num>
  <w:num w:numId="34" w16cid:durableId="1396775135">
    <w:abstractNumId w:val="7"/>
  </w:num>
  <w:num w:numId="35" w16cid:durableId="1941142205">
    <w:abstractNumId w:val="46"/>
  </w:num>
  <w:num w:numId="36" w16cid:durableId="1837530731">
    <w:abstractNumId w:val="28"/>
  </w:num>
  <w:num w:numId="37" w16cid:durableId="1004239031">
    <w:abstractNumId w:val="15"/>
  </w:num>
  <w:num w:numId="38" w16cid:durableId="121772871">
    <w:abstractNumId w:val="9"/>
  </w:num>
  <w:num w:numId="39" w16cid:durableId="247469192">
    <w:abstractNumId w:val="67"/>
  </w:num>
  <w:num w:numId="40" w16cid:durableId="1109083914">
    <w:abstractNumId w:val="93"/>
  </w:num>
  <w:num w:numId="41" w16cid:durableId="1880819018">
    <w:abstractNumId w:val="22"/>
  </w:num>
  <w:num w:numId="42" w16cid:durableId="434594921">
    <w:abstractNumId w:val="58"/>
  </w:num>
  <w:num w:numId="43" w16cid:durableId="1370689708">
    <w:abstractNumId w:val="51"/>
  </w:num>
  <w:num w:numId="44" w16cid:durableId="1552309505">
    <w:abstractNumId w:val="11"/>
  </w:num>
  <w:num w:numId="45" w16cid:durableId="946547485">
    <w:abstractNumId w:val="52"/>
  </w:num>
  <w:num w:numId="46" w16cid:durableId="320818595">
    <w:abstractNumId w:val="23"/>
  </w:num>
  <w:num w:numId="47" w16cid:durableId="96870344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654720696">
    <w:abstractNumId w:val="69"/>
  </w:num>
  <w:num w:numId="49" w16cid:durableId="1777482352">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748190356">
    <w:abstractNumId w:val="47"/>
  </w:num>
  <w:num w:numId="51" w16cid:durableId="2047871211">
    <w:abstractNumId w:val="50"/>
  </w:num>
  <w:num w:numId="52" w16cid:durableId="350642660">
    <w:abstractNumId w:val="32"/>
  </w:num>
  <w:num w:numId="53" w16cid:durableId="110053670">
    <w:abstractNumId w:val="33"/>
  </w:num>
  <w:num w:numId="54" w16cid:durableId="674724694">
    <w:abstractNumId w:val="10"/>
  </w:num>
  <w:num w:numId="55" w16cid:durableId="1998149757">
    <w:abstractNumId w:val="6"/>
  </w:num>
  <w:num w:numId="56" w16cid:durableId="14968725">
    <w:abstractNumId w:val="64"/>
  </w:num>
  <w:num w:numId="57" w16cid:durableId="2015257571">
    <w:abstractNumId w:val="41"/>
  </w:num>
  <w:num w:numId="58" w16cid:durableId="341981217">
    <w:abstractNumId w:val="34"/>
  </w:num>
  <w:num w:numId="59" w16cid:durableId="57142999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99418909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4404915">
    <w:abstractNumId w:val="5"/>
  </w:num>
  <w:num w:numId="62" w16cid:durableId="701516363">
    <w:abstractNumId w:val="4"/>
  </w:num>
  <w:num w:numId="63" w16cid:durableId="969870156">
    <w:abstractNumId w:val="3"/>
  </w:num>
  <w:num w:numId="64" w16cid:durableId="1513913719">
    <w:abstractNumId w:val="2"/>
  </w:num>
  <w:num w:numId="65" w16cid:durableId="1727487724">
    <w:abstractNumId w:val="1"/>
  </w:num>
  <w:num w:numId="66" w16cid:durableId="558055872">
    <w:abstractNumId w:val="0"/>
  </w:num>
  <w:num w:numId="67" w16cid:durableId="1478305680">
    <w:abstractNumId w:val="20"/>
  </w:num>
  <w:num w:numId="68" w16cid:durableId="1424840336">
    <w:abstractNumId w:val="20"/>
    <w:lvlOverride w:ilvl="0">
      <w:startOverride w:val="1"/>
    </w:lvlOverride>
  </w:num>
  <w:num w:numId="69" w16cid:durableId="2083136569">
    <w:abstractNumId w:val="76"/>
  </w:num>
  <w:num w:numId="70" w16cid:durableId="1523277785">
    <w:abstractNumId w:val="74"/>
  </w:num>
  <w:num w:numId="71" w16cid:durableId="448821277">
    <w:abstractNumId w:val="63"/>
  </w:num>
  <w:num w:numId="72" w16cid:durableId="1377509176">
    <w:abstractNumId w:val="78"/>
  </w:num>
  <w:num w:numId="73" w16cid:durableId="203293545">
    <w:abstractNumId w:val="85"/>
  </w:num>
  <w:num w:numId="74" w16cid:durableId="415826722">
    <w:abstractNumId w:val="68"/>
  </w:num>
  <w:num w:numId="75" w16cid:durableId="97216648">
    <w:abstractNumId w:val="45"/>
  </w:num>
  <w:num w:numId="76" w16cid:durableId="1521433716">
    <w:abstractNumId w:val="87"/>
  </w:num>
  <w:num w:numId="77" w16cid:durableId="1488326705">
    <w:abstractNumId w:val="59"/>
  </w:num>
  <w:num w:numId="78" w16cid:durableId="1357996949">
    <w:abstractNumId w:val="38"/>
  </w:num>
  <w:num w:numId="79" w16cid:durableId="1254977909">
    <w:abstractNumId w:val="90"/>
  </w:num>
  <w:num w:numId="80" w16cid:durableId="1416130197">
    <w:abstractNumId w:val="55"/>
  </w:num>
  <w:num w:numId="81" w16cid:durableId="1098405521">
    <w:abstractNumId w:val="43"/>
  </w:num>
  <w:num w:numId="82" w16cid:durableId="1869684991">
    <w:abstractNumId w:val="13"/>
  </w:num>
  <w:num w:numId="83" w16cid:durableId="1405378194">
    <w:abstractNumId w:val="66"/>
  </w:num>
  <w:num w:numId="84" w16cid:durableId="318390630">
    <w:abstractNumId w:val="19"/>
  </w:num>
  <w:num w:numId="85" w16cid:durableId="2115594209">
    <w:abstractNumId w:val="92"/>
  </w:num>
  <w:num w:numId="86" w16cid:durableId="130944453">
    <w:abstractNumId w:val="24"/>
  </w:num>
  <w:num w:numId="87" w16cid:durableId="1019771094">
    <w:abstractNumId w:val="80"/>
  </w:num>
  <w:num w:numId="88" w16cid:durableId="845947818">
    <w:abstractNumId w:val="29"/>
  </w:num>
  <w:num w:numId="89" w16cid:durableId="1005862119">
    <w:abstractNumId w:val="17"/>
  </w:num>
  <w:num w:numId="90" w16cid:durableId="1845508970">
    <w:abstractNumId w:val="14"/>
  </w:num>
  <w:num w:numId="91" w16cid:durableId="226108646">
    <w:abstractNumId w:val="27"/>
  </w:num>
  <w:num w:numId="92" w16cid:durableId="92479147">
    <w:abstractNumId w:val="35"/>
  </w:num>
  <w:num w:numId="93" w16cid:durableId="1221867709">
    <w:abstractNumId w:val="49"/>
  </w:num>
  <w:num w:numId="94" w16cid:durableId="870655984">
    <w:abstractNumId w:val="18"/>
  </w:num>
  <w:num w:numId="95" w16cid:durableId="729500030">
    <w:abstractNumId w:val="91"/>
  </w:num>
  <w:num w:numId="96" w16cid:durableId="949237072">
    <w:abstractNumId w:val="84"/>
  </w:num>
  <w:num w:numId="97" w16cid:durableId="1432775310">
    <w:abstractNumId w:val="21"/>
  </w:num>
  <w:num w:numId="98" w16cid:durableId="1110394012">
    <w:abstractNumId w:val="77"/>
  </w:num>
  <w:num w:numId="99" w16cid:durableId="1809396807">
    <w:abstractNumId w:val="79"/>
  </w:num>
  <w:num w:numId="100" w16cid:durableId="1374231242">
    <w:abstractNumId w:val="44"/>
  </w:num>
  <w:num w:numId="101" w16cid:durableId="1896891173">
    <w:abstractNumId w:val="61"/>
  </w:num>
  <w:num w:numId="102" w16cid:durableId="608245015">
    <w:abstractNumId w:val="86"/>
  </w:num>
  <w:numIdMacAtCleanup w:val="10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ong, Xuehang">
    <w15:presenceInfo w15:providerId="AD" w15:userId="S::xuehang.song@pnnl.gov::1b0de0be-29f5-4aa6-9410-c46c5cf52fb0"/>
  </w15:person>
  <w15:person w15:author="Demirkanli, Inci">
    <w15:presenceInfo w15:providerId="AD" w15:userId="S::inci.demirkanli@pnnl.gov::1429945e-62e5-404a-9730-a6879e061bab"/>
  </w15:person>
  <w15:person w15:author="Cao, Ross">
    <w15:presenceInfo w15:providerId="AD" w15:userId="S::ross.cao@pnnl.gov::2f9e3b41-c657-4ed5-8504-3c4d073feb26"/>
  </w15:person>
  <w15:person w15:author="Hou, Jason">
    <w15:presenceInfo w15:providerId="AD" w15:userId="S::Zhangshuan.Hou@pnnl.gov::9ad4a057-9e94-47de-84c2-f50628910bd4"/>
  </w15:person>
  <w15:person w15:author="Chen, Tse-Chun">
    <w15:presenceInfo w15:providerId="AD" w15:userId="S::tse-chun.chen@pnnl.gov::7d1668d5-7b6c-460b-b3f2-2c3fd842fe75"/>
  </w15:person>
  <w15:person w15:author="Fang, Yilin">
    <w15:presenceInfo w15:providerId="AD" w15:userId="S::yilin.fang@pnnl.gov::39db5749-5dff-423b-b74a-f69031366ab6"/>
  </w15:person>
  <w15:person w15:author="Kondyukov, Grigoriy">
    <w15:presenceInfo w15:providerId="AD" w15:userId="S::grigoriy.kondyukov@pnnl.gov::2aa359ca-dec0-46da-a80c-c804c4f754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attachedTemplate r:id="rId1"/>
  <w:linkStyles/>
  <w:trackRevisions/>
  <w:defaultTabStop w:val="720"/>
  <w:characterSpacingControl w:val="doNotCompres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Intl J Greenhouse Gas Control Copy&lt;/Style&gt;&lt;LeftDelim&gt;{&lt;/LeftDelim&gt;&lt;RightDelim&gt;}&lt;/RightDelim&gt;&lt;FontName&gt;Aptos&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vewzwavpffw96ewpdx505tfdawpfpatfzve&quot;&gt;RCao EndNote Library&lt;record-ids&gt;&lt;item&gt;469&lt;/item&gt;&lt;item&gt;470&lt;/item&gt;&lt;item&gt;472&lt;/item&gt;&lt;item&gt;479&lt;/item&gt;&lt;item&gt;480&lt;/item&gt;&lt;item&gt;515&lt;/item&gt;&lt;item&gt;516&lt;/item&gt;&lt;item&gt;518&lt;/item&gt;&lt;item&gt;519&lt;/item&gt;&lt;item&gt;520&lt;/item&gt;&lt;item&gt;521&lt;/item&gt;&lt;item&gt;522&lt;/item&gt;&lt;item&gt;523&lt;/item&gt;&lt;item&gt;524&lt;/item&gt;&lt;item&gt;525&lt;/item&gt;&lt;item&gt;526&lt;/item&gt;&lt;item&gt;527&lt;/item&gt;&lt;item&gt;528&lt;/item&gt;&lt;item&gt;529&lt;/item&gt;&lt;item&gt;533&lt;/item&gt;&lt;item&gt;534&lt;/item&gt;&lt;item&gt;535&lt;/item&gt;&lt;item&gt;549&lt;/item&gt;&lt;item&gt;565&lt;/item&gt;&lt;item&gt;566&lt;/item&gt;&lt;item&gt;567&lt;/item&gt;&lt;item&gt;568&lt;/item&gt;&lt;item&gt;569&lt;/item&gt;&lt;item&gt;570&lt;/item&gt;&lt;item&gt;571&lt;/item&gt;&lt;item&gt;572&lt;/item&gt;&lt;item&gt;573&lt;/item&gt;&lt;item&gt;574&lt;/item&gt;&lt;item&gt;575&lt;/item&gt;&lt;item&gt;576&lt;/item&gt;&lt;item&gt;577&lt;/item&gt;&lt;item&gt;578&lt;/item&gt;&lt;item&gt;579&lt;/item&gt;&lt;item&gt;580&lt;/item&gt;&lt;item&gt;581&lt;/item&gt;&lt;item&gt;582&lt;/item&gt;&lt;item&gt;583&lt;/item&gt;&lt;item&gt;584&lt;/item&gt;&lt;item&gt;585&lt;/item&gt;&lt;item&gt;586&lt;/item&gt;&lt;item&gt;587&lt;/item&gt;&lt;item&gt;588&lt;/item&gt;&lt;item&gt;589&lt;/item&gt;&lt;item&gt;590&lt;/item&gt;&lt;item&gt;591&lt;/item&gt;&lt;item&gt;592&lt;/item&gt;&lt;item&gt;593&lt;/item&gt;&lt;item&gt;595&lt;/item&gt;&lt;item&gt;596&lt;/item&gt;&lt;item&gt;597&lt;/item&gt;&lt;item&gt;598&lt;/item&gt;&lt;item&gt;599&lt;/item&gt;&lt;item&gt;600&lt;/item&gt;&lt;item&gt;601&lt;/item&gt;&lt;item&gt;602&lt;/item&gt;&lt;item&gt;603&lt;/item&gt;&lt;item&gt;604&lt;/item&gt;&lt;item&gt;605&lt;/item&gt;&lt;item&gt;606&lt;/item&gt;&lt;item&gt;607&lt;/item&gt;&lt;item&gt;608&lt;/item&gt;&lt;item&gt;609&lt;/item&gt;&lt;item&gt;610&lt;/item&gt;&lt;item&gt;612&lt;/item&gt;&lt;item&gt;613&lt;/item&gt;&lt;item&gt;614&lt;/item&gt;&lt;item&gt;615&lt;/item&gt;&lt;item&gt;616&lt;/item&gt;&lt;item&gt;617&lt;/item&gt;&lt;item&gt;621&lt;/item&gt;&lt;item&gt;622&lt;/item&gt;&lt;item&gt;623&lt;/item&gt;&lt;item&gt;624&lt;/item&gt;&lt;item&gt;625&lt;/item&gt;&lt;item&gt;626&lt;/item&gt;&lt;item&gt;627&lt;/item&gt;&lt;item&gt;628&lt;/item&gt;&lt;item&gt;629&lt;/item&gt;&lt;item&gt;630&lt;/item&gt;&lt;item&gt;631&lt;/item&gt;&lt;item&gt;632&lt;/item&gt;&lt;item&gt;633&lt;/item&gt;&lt;/record-ids&gt;&lt;/item&gt;&lt;/Libraries&gt;"/>
  </w:docVars>
  <w:rsids>
    <w:rsidRoot w:val="004A4101"/>
    <w:rsid w:val="00001605"/>
    <w:rsid w:val="00001A65"/>
    <w:rsid w:val="000023D8"/>
    <w:rsid w:val="000023FC"/>
    <w:rsid w:val="000029A4"/>
    <w:rsid w:val="0000453D"/>
    <w:rsid w:val="0000482D"/>
    <w:rsid w:val="00004CBA"/>
    <w:rsid w:val="000065D2"/>
    <w:rsid w:val="000066CA"/>
    <w:rsid w:val="00006911"/>
    <w:rsid w:val="000104CE"/>
    <w:rsid w:val="0001084D"/>
    <w:rsid w:val="00010CB7"/>
    <w:rsid w:val="00010F20"/>
    <w:rsid w:val="00010F35"/>
    <w:rsid w:val="00011698"/>
    <w:rsid w:val="00011E14"/>
    <w:rsid w:val="00012183"/>
    <w:rsid w:val="0001254F"/>
    <w:rsid w:val="000126B5"/>
    <w:rsid w:val="00012C0A"/>
    <w:rsid w:val="00012DD5"/>
    <w:rsid w:val="00013349"/>
    <w:rsid w:val="000137CB"/>
    <w:rsid w:val="000139B9"/>
    <w:rsid w:val="00013B94"/>
    <w:rsid w:val="00013C54"/>
    <w:rsid w:val="00014064"/>
    <w:rsid w:val="00014B44"/>
    <w:rsid w:val="00015BA3"/>
    <w:rsid w:val="00015C61"/>
    <w:rsid w:val="00015F01"/>
    <w:rsid w:val="000208A2"/>
    <w:rsid w:val="00021215"/>
    <w:rsid w:val="0002128B"/>
    <w:rsid w:val="00021D99"/>
    <w:rsid w:val="0002219E"/>
    <w:rsid w:val="000222B0"/>
    <w:rsid w:val="000227A4"/>
    <w:rsid w:val="00022964"/>
    <w:rsid w:val="00022AE8"/>
    <w:rsid w:val="00022F56"/>
    <w:rsid w:val="00023808"/>
    <w:rsid w:val="00023884"/>
    <w:rsid w:val="00023EB2"/>
    <w:rsid w:val="00023EB5"/>
    <w:rsid w:val="000243FC"/>
    <w:rsid w:val="00024823"/>
    <w:rsid w:val="00024B09"/>
    <w:rsid w:val="00024FF1"/>
    <w:rsid w:val="00026097"/>
    <w:rsid w:val="000260B3"/>
    <w:rsid w:val="000261D9"/>
    <w:rsid w:val="000261DC"/>
    <w:rsid w:val="0002622B"/>
    <w:rsid w:val="000262ED"/>
    <w:rsid w:val="00026EE9"/>
    <w:rsid w:val="00027061"/>
    <w:rsid w:val="000276D9"/>
    <w:rsid w:val="00027778"/>
    <w:rsid w:val="00027843"/>
    <w:rsid w:val="00027BF1"/>
    <w:rsid w:val="00030749"/>
    <w:rsid w:val="00030E3C"/>
    <w:rsid w:val="00031098"/>
    <w:rsid w:val="00031833"/>
    <w:rsid w:val="00031839"/>
    <w:rsid w:val="000319BC"/>
    <w:rsid w:val="00031FD4"/>
    <w:rsid w:val="000321DF"/>
    <w:rsid w:val="000322EF"/>
    <w:rsid w:val="000326F3"/>
    <w:rsid w:val="0003282E"/>
    <w:rsid w:val="00032950"/>
    <w:rsid w:val="000331F5"/>
    <w:rsid w:val="0003326F"/>
    <w:rsid w:val="0003367C"/>
    <w:rsid w:val="00033DDA"/>
    <w:rsid w:val="00033F4E"/>
    <w:rsid w:val="00033FF6"/>
    <w:rsid w:val="00034429"/>
    <w:rsid w:val="00034D36"/>
    <w:rsid w:val="00034F53"/>
    <w:rsid w:val="00035A10"/>
    <w:rsid w:val="0003698A"/>
    <w:rsid w:val="000369C2"/>
    <w:rsid w:val="00037BDC"/>
    <w:rsid w:val="00037CFD"/>
    <w:rsid w:val="00037E62"/>
    <w:rsid w:val="00040221"/>
    <w:rsid w:val="00041149"/>
    <w:rsid w:val="000414C3"/>
    <w:rsid w:val="00041C6C"/>
    <w:rsid w:val="00041E8F"/>
    <w:rsid w:val="00042073"/>
    <w:rsid w:val="00042366"/>
    <w:rsid w:val="00042757"/>
    <w:rsid w:val="000427CF"/>
    <w:rsid w:val="0004294A"/>
    <w:rsid w:val="00042E44"/>
    <w:rsid w:val="000431AC"/>
    <w:rsid w:val="000433AB"/>
    <w:rsid w:val="0004340E"/>
    <w:rsid w:val="00043E64"/>
    <w:rsid w:val="00044CAB"/>
    <w:rsid w:val="00045643"/>
    <w:rsid w:val="00046426"/>
    <w:rsid w:val="000464EF"/>
    <w:rsid w:val="0004705B"/>
    <w:rsid w:val="000479FE"/>
    <w:rsid w:val="00047BDA"/>
    <w:rsid w:val="00047D98"/>
    <w:rsid w:val="00047DFE"/>
    <w:rsid w:val="00047E58"/>
    <w:rsid w:val="0005032E"/>
    <w:rsid w:val="00050DEF"/>
    <w:rsid w:val="00051149"/>
    <w:rsid w:val="0005149E"/>
    <w:rsid w:val="00051A10"/>
    <w:rsid w:val="00051A52"/>
    <w:rsid w:val="00052597"/>
    <w:rsid w:val="0005260D"/>
    <w:rsid w:val="00052B40"/>
    <w:rsid w:val="00052CB9"/>
    <w:rsid w:val="00053099"/>
    <w:rsid w:val="00053274"/>
    <w:rsid w:val="00053AE3"/>
    <w:rsid w:val="00053C4A"/>
    <w:rsid w:val="00054186"/>
    <w:rsid w:val="000541BB"/>
    <w:rsid w:val="00054E05"/>
    <w:rsid w:val="00054F6F"/>
    <w:rsid w:val="000556E4"/>
    <w:rsid w:val="00055D57"/>
    <w:rsid w:val="00056328"/>
    <w:rsid w:val="00056AD7"/>
    <w:rsid w:val="00056D71"/>
    <w:rsid w:val="000572EC"/>
    <w:rsid w:val="000577F6"/>
    <w:rsid w:val="00057FDB"/>
    <w:rsid w:val="0006016B"/>
    <w:rsid w:val="0006029A"/>
    <w:rsid w:val="000611A2"/>
    <w:rsid w:val="00061E49"/>
    <w:rsid w:val="00061E70"/>
    <w:rsid w:val="0006366B"/>
    <w:rsid w:val="000643A4"/>
    <w:rsid w:val="00064C40"/>
    <w:rsid w:val="0006514A"/>
    <w:rsid w:val="00066734"/>
    <w:rsid w:val="00067BF4"/>
    <w:rsid w:val="0007089D"/>
    <w:rsid w:val="000708D2"/>
    <w:rsid w:val="00070960"/>
    <w:rsid w:val="00070D2E"/>
    <w:rsid w:val="00070DC9"/>
    <w:rsid w:val="00071694"/>
    <w:rsid w:val="00071D64"/>
    <w:rsid w:val="000721D2"/>
    <w:rsid w:val="000728CD"/>
    <w:rsid w:val="000733A1"/>
    <w:rsid w:val="000736FB"/>
    <w:rsid w:val="00073A56"/>
    <w:rsid w:val="00074552"/>
    <w:rsid w:val="000748BE"/>
    <w:rsid w:val="00075563"/>
    <w:rsid w:val="00075A44"/>
    <w:rsid w:val="00075C68"/>
    <w:rsid w:val="00076094"/>
    <w:rsid w:val="00076180"/>
    <w:rsid w:val="00076740"/>
    <w:rsid w:val="0007705E"/>
    <w:rsid w:val="000802FF"/>
    <w:rsid w:val="000808DF"/>
    <w:rsid w:val="00080BBB"/>
    <w:rsid w:val="000811AC"/>
    <w:rsid w:val="00081E93"/>
    <w:rsid w:val="00082304"/>
    <w:rsid w:val="000829B5"/>
    <w:rsid w:val="00082AFE"/>
    <w:rsid w:val="00083363"/>
    <w:rsid w:val="00083446"/>
    <w:rsid w:val="000848EA"/>
    <w:rsid w:val="00085213"/>
    <w:rsid w:val="00085846"/>
    <w:rsid w:val="00085D0D"/>
    <w:rsid w:val="00085E8B"/>
    <w:rsid w:val="00086702"/>
    <w:rsid w:val="0008678E"/>
    <w:rsid w:val="00087A85"/>
    <w:rsid w:val="00087FF0"/>
    <w:rsid w:val="00091688"/>
    <w:rsid w:val="00091985"/>
    <w:rsid w:val="00091CE6"/>
    <w:rsid w:val="00092028"/>
    <w:rsid w:val="00092BA2"/>
    <w:rsid w:val="00092D83"/>
    <w:rsid w:val="00092F19"/>
    <w:rsid w:val="0009318E"/>
    <w:rsid w:val="00093EA1"/>
    <w:rsid w:val="0009425F"/>
    <w:rsid w:val="000946CA"/>
    <w:rsid w:val="0009499B"/>
    <w:rsid w:val="00094EC1"/>
    <w:rsid w:val="00095017"/>
    <w:rsid w:val="00095541"/>
    <w:rsid w:val="000955DC"/>
    <w:rsid w:val="000958AC"/>
    <w:rsid w:val="000961C6"/>
    <w:rsid w:val="0009648F"/>
    <w:rsid w:val="0009662D"/>
    <w:rsid w:val="00096B9C"/>
    <w:rsid w:val="00097938"/>
    <w:rsid w:val="000979A1"/>
    <w:rsid w:val="000A0721"/>
    <w:rsid w:val="000A0D58"/>
    <w:rsid w:val="000A13DC"/>
    <w:rsid w:val="000A19BE"/>
    <w:rsid w:val="000A27D2"/>
    <w:rsid w:val="000A2AA8"/>
    <w:rsid w:val="000A2AE9"/>
    <w:rsid w:val="000A407B"/>
    <w:rsid w:val="000A4969"/>
    <w:rsid w:val="000A4AA9"/>
    <w:rsid w:val="000A4E5B"/>
    <w:rsid w:val="000A5646"/>
    <w:rsid w:val="000A5794"/>
    <w:rsid w:val="000A597F"/>
    <w:rsid w:val="000A605F"/>
    <w:rsid w:val="000A698E"/>
    <w:rsid w:val="000A6CE4"/>
    <w:rsid w:val="000B12EF"/>
    <w:rsid w:val="000B14EE"/>
    <w:rsid w:val="000B184D"/>
    <w:rsid w:val="000B1AC7"/>
    <w:rsid w:val="000B229B"/>
    <w:rsid w:val="000B2527"/>
    <w:rsid w:val="000B2AED"/>
    <w:rsid w:val="000B3495"/>
    <w:rsid w:val="000B375A"/>
    <w:rsid w:val="000B386B"/>
    <w:rsid w:val="000B39FC"/>
    <w:rsid w:val="000B3A42"/>
    <w:rsid w:val="000B45CD"/>
    <w:rsid w:val="000B4B28"/>
    <w:rsid w:val="000B4EE1"/>
    <w:rsid w:val="000B4EF4"/>
    <w:rsid w:val="000B5766"/>
    <w:rsid w:val="000B57A5"/>
    <w:rsid w:val="000B592A"/>
    <w:rsid w:val="000B5BFD"/>
    <w:rsid w:val="000B614D"/>
    <w:rsid w:val="000B62D5"/>
    <w:rsid w:val="000B6381"/>
    <w:rsid w:val="000B646C"/>
    <w:rsid w:val="000B674C"/>
    <w:rsid w:val="000B6CE3"/>
    <w:rsid w:val="000B70D6"/>
    <w:rsid w:val="000B7238"/>
    <w:rsid w:val="000B74C5"/>
    <w:rsid w:val="000B752F"/>
    <w:rsid w:val="000B7761"/>
    <w:rsid w:val="000B7B33"/>
    <w:rsid w:val="000B7B43"/>
    <w:rsid w:val="000B7E67"/>
    <w:rsid w:val="000B7F52"/>
    <w:rsid w:val="000C00F9"/>
    <w:rsid w:val="000C0131"/>
    <w:rsid w:val="000C090B"/>
    <w:rsid w:val="000C201C"/>
    <w:rsid w:val="000C2D59"/>
    <w:rsid w:val="000C3764"/>
    <w:rsid w:val="000C467C"/>
    <w:rsid w:val="000C4FF3"/>
    <w:rsid w:val="000C5186"/>
    <w:rsid w:val="000C53D0"/>
    <w:rsid w:val="000C74C6"/>
    <w:rsid w:val="000C7528"/>
    <w:rsid w:val="000C7675"/>
    <w:rsid w:val="000C769A"/>
    <w:rsid w:val="000D0A3E"/>
    <w:rsid w:val="000D0EB5"/>
    <w:rsid w:val="000D1465"/>
    <w:rsid w:val="000D15BF"/>
    <w:rsid w:val="000D1E15"/>
    <w:rsid w:val="000D20BF"/>
    <w:rsid w:val="000D23DA"/>
    <w:rsid w:val="000D240A"/>
    <w:rsid w:val="000D2446"/>
    <w:rsid w:val="000D254A"/>
    <w:rsid w:val="000D4CD9"/>
    <w:rsid w:val="000D5503"/>
    <w:rsid w:val="000D6EBC"/>
    <w:rsid w:val="000D782F"/>
    <w:rsid w:val="000D7B94"/>
    <w:rsid w:val="000D7DA7"/>
    <w:rsid w:val="000E01DD"/>
    <w:rsid w:val="000E0A45"/>
    <w:rsid w:val="000E0B01"/>
    <w:rsid w:val="000E0B02"/>
    <w:rsid w:val="000E0BC8"/>
    <w:rsid w:val="000E0DCE"/>
    <w:rsid w:val="000E0F87"/>
    <w:rsid w:val="000E1735"/>
    <w:rsid w:val="000E1C3E"/>
    <w:rsid w:val="000E1EF2"/>
    <w:rsid w:val="000E2377"/>
    <w:rsid w:val="000E252B"/>
    <w:rsid w:val="000E2B62"/>
    <w:rsid w:val="000E2DDE"/>
    <w:rsid w:val="000E30F6"/>
    <w:rsid w:val="000E318B"/>
    <w:rsid w:val="000E3859"/>
    <w:rsid w:val="000E3AE3"/>
    <w:rsid w:val="000E3DA6"/>
    <w:rsid w:val="000E3E83"/>
    <w:rsid w:val="000E3ED5"/>
    <w:rsid w:val="000E425C"/>
    <w:rsid w:val="000E4DC9"/>
    <w:rsid w:val="000E5191"/>
    <w:rsid w:val="000E5639"/>
    <w:rsid w:val="000E60F9"/>
    <w:rsid w:val="000E6362"/>
    <w:rsid w:val="000E6A14"/>
    <w:rsid w:val="000E7069"/>
    <w:rsid w:val="000E729E"/>
    <w:rsid w:val="000F0110"/>
    <w:rsid w:val="000F0709"/>
    <w:rsid w:val="000F0897"/>
    <w:rsid w:val="000F0DAE"/>
    <w:rsid w:val="000F1604"/>
    <w:rsid w:val="000F290F"/>
    <w:rsid w:val="000F2A8C"/>
    <w:rsid w:val="000F2CCB"/>
    <w:rsid w:val="000F3171"/>
    <w:rsid w:val="000F35CE"/>
    <w:rsid w:val="000F38FD"/>
    <w:rsid w:val="000F4ACE"/>
    <w:rsid w:val="000F4ECF"/>
    <w:rsid w:val="000F5466"/>
    <w:rsid w:val="000F57DA"/>
    <w:rsid w:val="000F58E2"/>
    <w:rsid w:val="000F59FD"/>
    <w:rsid w:val="000F5BE5"/>
    <w:rsid w:val="000F5E64"/>
    <w:rsid w:val="000F6383"/>
    <w:rsid w:val="000F6C2E"/>
    <w:rsid w:val="000F7B8E"/>
    <w:rsid w:val="000F7F38"/>
    <w:rsid w:val="00100A3B"/>
    <w:rsid w:val="0010162F"/>
    <w:rsid w:val="001020C2"/>
    <w:rsid w:val="001023D1"/>
    <w:rsid w:val="001025DC"/>
    <w:rsid w:val="00102741"/>
    <w:rsid w:val="00102BED"/>
    <w:rsid w:val="00103095"/>
    <w:rsid w:val="0010321A"/>
    <w:rsid w:val="00103A23"/>
    <w:rsid w:val="00103C75"/>
    <w:rsid w:val="00103E1F"/>
    <w:rsid w:val="001040E2"/>
    <w:rsid w:val="0010430A"/>
    <w:rsid w:val="00104F46"/>
    <w:rsid w:val="00105274"/>
    <w:rsid w:val="00105479"/>
    <w:rsid w:val="0010559E"/>
    <w:rsid w:val="00105953"/>
    <w:rsid w:val="00106F4C"/>
    <w:rsid w:val="0010784D"/>
    <w:rsid w:val="00110A0F"/>
    <w:rsid w:val="001111E5"/>
    <w:rsid w:val="0011132E"/>
    <w:rsid w:val="001113D6"/>
    <w:rsid w:val="00111642"/>
    <w:rsid w:val="00111D1E"/>
    <w:rsid w:val="00111F91"/>
    <w:rsid w:val="00112651"/>
    <w:rsid w:val="00112909"/>
    <w:rsid w:val="00112E9E"/>
    <w:rsid w:val="00113198"/>
    <w:rsid w:val="00114002"/>
    <w:rsid w:val="00114670"/>
    <w:rsid w:val="0011538D"/>
    <w:rsid w:val="00115DAB"/>
    <w:rsid w:val="00115E87"/>
    <w:rsid w:val="00116E90"/>
    <w:rsid w:val="00117E9E"/>
    <w:rsid w:val="001200AB"/>
    <w:rsid w:val="001205B9"/>
    <w:rsid w:val="001208E2"/>
    <w:rsid w:val="00121313"/>
    <w:rsid w:val="00121B17"/>
    <w:rsid w:val="001221ED"/>
    <w:rsid w:val="00122EA0"/>
    <w:rsid w:val="0012304E"/>
    <w:rsid w:val="001236F5"/>
    <w:rsid w:val="00123ECA"/>
    <w:rsid w:val="001241C8"/>
    <w:rsid w:val="00124A65"/>
    <w:rsid w:val="00124DEF"/>
    <w:rsid w:val="001254BD"/>
    <w:rsid w:val="00125B35"/>
    <w:rsid w:val="00125B72"/>
    <w:rsid w:val="00125C0E"/>
    <w:rsid w:val="001265E6"/>
    <w:rsid w:val="00126A76"/>
    <w:rsid w:val="00126D2D"/>
    <w:rsid w:val="0012736B"/>
    <w:rsid w:val="00127968"/>
    <w:rsid w:val="00130DBC"/>
    <w:rsid w:val="0013106B"/>
    <w:rsid w:val="00131070"/>
    <w:rsid w:val="00131228"/>
    <w:rsid w:val="00131B91"/>
    <w:rsid w:val="0013209D"/>
    <w:rsid w:val="00132E0C"/>
    <w:rsid w:val="001334D8"/>
    <w:rsid w:val="00133A64"/>
    <w:rsid w:val="00133ACA"/>
    <w:rsid w:val="00133D0C"/>
    <w:rsid w:val="00134BD5"/>
    <w:rsid w:val="00135090"/>
    <w:rsid w:val="00135BFD"/>
    <w:rsid w:val="00135CB0"/>
    <w:rsid w:val="0013607C"/>
    <w:rsid w:val="001360FF"/>
    <w:rsid w:val="00136439"/>
    <w:rsid w:val="001366D5"/>
    <w:rsid w:val="00137497"/>
    <w:rsid w:val="0013777D"/>
    <w:rsid w:val="00137A34"/>
    <w:rsid w:val="00137B5A"/>
    <w:rsid w:val="00140209"/>
    <w:rsid w:val="00140302"/>
    <w:rsid w:val="001425AB"/>
    <w:rsid w:val="00142752"/>
    <w:rsid w:val="00143477"/>
    <w:rsid w:val="0014359E"/>
    <w:rsid w:val="00143C3E"/>
    <w:rsid w:val="00144925"/>
    <w:rsid w:val="001449A5"/>
    <w:rsid w:val="00144DB0"/>
    <w:rsid w:val="00144DCE"/>
    <w:rsid w:val="00146D0D"/>
    <w:rsid w:val="0014709A"/>
    <w:rsid w:val="001470E0"/>
    <w:rsid w:val="001471BF"/>
    <w:rsid w:val="00147334"/>
    <w:rsid w:val="00150304"/>
    <w:rsid w:val="0015033F"/>
    <w:rsid w:val="00150544"/>
    <w:rsid w:val="001511C0"/>
    <w:rsid w:val="001511EC"/>
    <w:rsid w:val="001520E4"/>
    <w:rsid w:val="00152AAA"/>
    <w:rsid w:val="00152C5F"/>
    <w:rsid w:val="00152CF1"/>
    <w:rsid w:val="001532DB"/>
    <w:rsid w:val="0015381A"/>
    <w:rsid w:val="0015391F"/>
    <w:rsid w:val="00153E65"/>
    <w:rsid w:val="00154551"/>
    <w:rsid w:val="00154575"/>
    <w:rsid w:val="0015476D"/>
    <w:rsid w:val="001547D4"/>
    <w:rsid w:val="00154912"/>
    <w:rsid w:val="0015496A"/>
    <w:rsid w:val="00154ABB"/>
    <w:rsid w:val="00154CC6"/>
    <w:rsid w:val="001552EC"/>
    <w:rsid w:val="0015595A"/>
    <w:rsid w:val="00155B63"/>
    <w:rsid w:val="001560EA"/>
    <w:rsid w:val="0015657B"/>
    <w:rsid w:val="00156C30"/>
    <w:rsid w:val="00157D8F"/>
    <w:rsid w:val="0016011C"/>
    <w:rsid w:val="001605D1"/>
    <w:rsid w:val="00160B03"/>
    <w:rsid w:val="00160BC3"/>
    <w:rsid w:val="00160E22"/>
    <w:rsid w:val="00160E48"/>
    <w:rsid w:val="0016345F"/>
    <w:rsid w:val="00163A6F"/>
    <w:rsid w:val="00163A8D"/>
    <w:rsid w:val="0016585F"/>
    <w:rsid w:val="001659F9"/>
    <w:rsid w:val="00165DE2"/>
    <w:rsid w:val="00165E70"/>
    <w:rsid w:val="00167022"/>
    <w:rsid w:val="001670B8"/>
    <w:rsid w:val="00167184"/>
    <w:rsid w:val="001674A7"/>
    <w:rsid w:val="0017010A"/>
    <w:rsid w:val="00170716"/>
    <w:rsid w:val="00170BAC"/>
    <w:rsid w:val="00170C2B"/>
    <w:rsid w:val="00170E52"/>
    <w:rsid w:val="0017134D"/>
    <w:rsid w:val="00171E3B"/>
    <w:rsid w:val="00171F62"/>
    <w:rsid w:val="00172F6D"/>
    <w:rsid w:val="00173843"/>
    <w:rsid w:val="00173FA5"/>
    <w:rsid w:val="0017432C"/>
    <w:rsid w:val="0017469C"/>
    <w:rsid w:val="001748F4"/>
    <w:rsid w:val="00174C3B"/>
    <w:rsid w:val="0017505F"/>
    <w:rsid w:val="001750D5"/>
    <w:rsid w:val="0017525C"/>
    <w:rsid w:val="00175AB5"/>
    <w:rsid w:val="00177B67"/>
    <w:rsid w:val="001801F7"/>
    <w:rsid w:val="001805A2"/>
    <w:rsid w:val="001808A2"/>
    <w:rsid w:val="00181145"/>
    <w:rsid w:val="001815B9"/>
    <w:rsid w:val="00182513"/>
    <w:rsid w:val="001827AD"/>
    <w:rsid w:val="001827FF"/>
    <w:rsid w:val="00182B76"/>
    <w:rsid w:val="001830F2"/>
    <w:rsid w:val="0018376A"/>
    <w:rsid w:val="00183A87"/>
    <w:rsid w:val="00183B26"/>
    <w:rsid w:val="00183E5E"/>
    <w:rsid w:val="00183E9A"/>
    <w:rsid w:val="001840CF"/>
    <w:rsid w:val="001845DC"/>
    <w:rsid w:val="00184626"/>
    <w:rsid w:val="00184A30"/>
    <w:rsid w:val="00186E99"/>
    <w:rsid w:val="0018787C"/>
    <w:rsid w:val="001879C8"/>
    <w:rsid w:val="00187A49"/>
    <w:rsid w:val="00187E48"/>
    <w:rsid w:val="0019016A"/>
    <w:rsid w:val="0019034F"/>
    <w:rsid w:val="00190458"/>
    <w:rsid w:val="001905BC"/>
    <w:rsid w:val="001905BF"/>
    <w:rsid w:val="00190B4C"/>
    <w:rsid w:val="00192364"/>
    <w:rsid w:val="001923BF"/>
    <w:rsid w:val="001924BA"/>
    <w:rsid w:val="001924E5"/>
    <w:rsid w:val="001936FD"/>
    <w:rsid w:val="001940CD"/>
    <w:rsid w:val="001941B2"/>
    <w:rsid w:val="00194332"/>
    <w:rsid w:val="0019469D"/>
    <w:rsid w:val="001946B2"/>
    <w:rsid w:val="001947F2"/>
    <w:rsid w:val="0019485D"/>
    <w:rsid w:val="00196070"/>
    <w:rsid w:val="00196973"/>
    <w:rsid w:val="00196CDB"/>
    <w:rsid w:val="001973AD"/>
    <w:rsid w:val="001978F7"/>
    <w:rsid w:val="00197A75"/>
    <w:rsid w:val="001A0120"/>
    <w:rsid w:val="001A0180"/>
    <w:rsid w:val="001A0201"/>
    <w:rsid w:val="001A0E55"/>
    <w:rsid w:val="001A1804"/>
    <w:rsid w:val="001A181B"/>
    <w:rsid w:val="001A22B7"/>
    <w:rsid w:val="001A2333"/>
    <w:rsid w:val="001A23C7"/>
    <w:rsid w:val="001A26E5"/>
    <w:rsid w:val="001A2764"/>
    <w:rsid w:val="001A27F3"/>
    <w:rsid w:val="001A28C2"/>
    <w:rsid w:val="001A2D3D"/>
    <w:rsid w:val="001A351E"/>
    <w:rsid w:val="001A375A"/>
    <w:rsid w:val="001A44E8"/>
    <w:rsid w:val="001A4504"/>
    <w:rsid w:val="001A4D1E"/>
    <w:rsid w:val="001A5720"/>
    <w:rsid w:val="001A6AEF"/>
    <w:rsid w:val="001A77FD"/>
    <w:rsid w:val="001B019B"/>
    <w:rsid w:val="001B07F6"/>
    <w:rsid w:val="001B0EAE"/>
    <w:rsid w:val="001B1AC9"/>
    <w:rsid w:val="001B206A"/>
    <w:rsid w:val="001B2128"/>
    <w:rsid w:val="001B280E"/>
    <w:rsid w:val="001B294F"/>
    <w:rsid w:val="001B3161"/>
    <w:rsid w:val="001B4258"/>
    <w:rsid w:val="001B4537"/>
    <w:rsid w:val="001B45EB"/>
    <w:rsid w:val="001B462C"/>
    <w:rsid w:val="001B4F6F"/>
    <w:rsid w:val="001B55E3"/>
    <w:rsid w:val="001B5B5E"/>
    <w:rsid w:val="001B5C46"/>
    <w:rsid w:val="001B611A"/>
    <w:rsid w:val="001B65F7"/>
    <w:rsid w:val="001B685E"/>
    <w:rsid w:val="001B6C76"/>
    <w:rsid w:val="001B7AB0"/>
    <w:rsid w:val="001C02AA"/>
    <w:rsid w:val="001C0576"/>
    <w:rsid w:val="001C06C6"/>
    <w:rsid w:val="001C0C5C"/>
    <w:rsid w:val="001C2921"/>
    <w:rsid w:val="001C2B1C"/>
    <w:rsid w:val="001C3458"/>
    <w:rsid w:val="001C441A"/>
    <w:rsid w:val="001C49F6"/>
    <w:rsid w:val="001C5AA4"/>
    <w:rsid w:val="001C6992"/>
    <w:rsid w:val="001C7B49"/>
    <w:rsid w:val="001D14EA"/>
    <w:rsid w:val="001D2289"/>
    <w:rsid w:val="001D2307"/>
    <w:rsid w:val="001D233B"/>
    <w:rsid w:val="001D2542"/>
    <w:rsid w:val="001D26B4"/>
    <w:rsid w:val="001D2858"/>
    <w:rsid w:val="001D3487"/>
    <w:rsid w:val="001D48FD"/>
    <w:rsid w:val="001D574C"/>
    <w:rsid w:val="001D5AF0"/>
    <w:rsid w:val="001D5CFF"/>
    <w:rsid w:val="001D5EF5"/>
    <w:rsid w:val="001D60F4"/>
    <w:rsid w:val="001D6680"/>
    <w:rsid w:val="001D67C6"/>
    <w:rsid w:val="001D68CA"/>
    <w:rsid w:val="001D6922"/>
    <w:rsid w:val="001D6B4C"/>
    <w:rsid w:val="001D6D3A"/>
    <w:rsid w:val="001D7651"/>
    <w:rsid w:val="001D7D1E"/>
    <w:rsid w:val="001E04E5"/>
    <w:rsid w:val="001E0767"/>
    <w:rsid w:val="001E0D64"/>
    <w:rsid w:val="001E0F35"/>
    <w:rsid w:val="001E1858"/>
    <w:rsid w:val="001E1A85"/>
    <w:rsid w:val="001E1C74"/>
    <w:rsid w:val="001E2513"/>
    <w:rsid w:val="001E2605"/>
    <w:rsid w:val="001E28BC"/>
    <w:rsid w:val="001E4076"/>
    <w:rsid w:val="001E466F"/>
    <w:rsid w:val="001E4962"/>
    <w:rsid w:val="001E5940"/>
    <w:rsid w:val="001E72FF"/>
    <w:rsid w:val="001E7873"/>
    <w:rsid w:val="001E78B8"/>
    <w:rsid w:val="001E7E03"/>
    <w:rsid w:val="001E7EEB"/>
    <w:rsid w:val="001F001B"/>
    <w:rsid w:val="001F03FC"/>
    <w:rsid w:val="001F0869"/>
    <w:rsid w:val="001F0B57"/>
    <w:rsid w:val="001F0F41"/>
    <w:rsid w:val="001F1560"/>
    <w:rsid w:val="001F1D7D"/>
    <w:rsid w:val="001F267F"/>
    <w:rsid w:val="001F2A0A"/>
    <w:rsid w:val="001F2B3D"/>
    <w:rsid w:val="001F3496"/>
    <w:rsid w:val="001F3C35"/>
    <w:rsid w:val="001F3C68"/>
    <w:rsid w:val="001F46A8"/>
    <w:rsid w:val="001F485A"/>
    <w:rsid w:val="001F48BE"/>
    <w:rsid w:val="001F5273"/>
    <w:rsid w:val="001F5294"/>
    <w:rsid w:val="001F5579"/>
    <w:rsid w:val="001F56C5"/>
    <w:rsid w:val="001F5863"/>
    <w:rsid w:val="001F5BE1"/>
    <w:rsid w:val="001F68EB"/>
    <w:rsid w:val="001F68FF"/>
    <w:rsid w:val="001F7F13"/>
    <w:rsid w:val="00200B6A"/>
    <w:rsid w:val="00200F7F"/>
    <w:rsid w:val="00201794"/>
    <w:rsid w:val="00201A71"/>
    <w:rsid w:val="00201DDD"/>
    <w:rsid w:val="00202323"/>
    <w:rsid w:val="00202A72"/>
    <w:rsid w:val="00202C3F"/>
    <w:rsid w:val="00203356"/>
    <w:rsid w:val="00203972"/>
    <w:rsid w:val="00203FB2"/>
    <w:rsid w:val="002041E7"/>
    <w:rsid w:val="002045A6"/>
    <w:rsid w:val="00204E80"/>
    <w:rsid w:val="00205DDE"/>
    <w:rsid w:val="002067D3"/>
    <w:rsid w:val="00206E6F"/>
    <w:rsid w:val="00206FF4"/>
    <w:rsid w:val="002074AE"/>
    <w:rsid w:val="00210262"/>
    <w:rsid w:val="0021051E"/>
    <w:rsid w:val="002112C9"/>
    <w:rsid w:val="00211A59"/>
    <w:rsid w:val="00211B10"/>
    <w:rsid w:val="00211F44"/>
    <w:rsid w:val="00211F73"/>
    <w:rsid w:val="0021288B"/>
    <w:rsid w:val="00213418"/>
    <w:rsid w:val="00214048"/>
    <w:rsid w:val="002148CA"/>
    <w:rsid w:val="00214AED"/>
    <w:rsid w:val="0021524A"/>
    <w:rsid w:val="002156B6"/>
    <w:rsid w:val="0021625D"/>
    <w:rsid w:val="0021654C"/>
    <w:rsid w:val="00216A99"/>
    <w:rsid w:val="0021789E"/>
    <w:rsid w:val="00217938"/>
    <w:rsid w:val="00217B53"/>
    <w:rsid w:val="002204A7"/>
    <w:rsid w:val="00220A37"/>
    <w:rsid w:val="00220C30"/>
    <w:rsid w:val="00220DAC"/>
    <w:rsid w:val="00221937"/>
    <w:rsid w:val="0022203E"/>
    <w:rsid w:val="00222BC5"/>
    <w:rsid w:val="00222CFB"/>
    <w:rsid w:val="00223321"/>
    <w:rsid w:val="0022333A"/>
    <w:rsid w:val="00223A55"/>
    <w:rsid w:val="0022468E"/>
    <w:rsid w:val="002247AB"/>
    <w:rsid w:val="00226429"/>
    <w:rsid w:val="0022680E"/>
    <w:rsid w:val="00226DEE"/>
    <w:rsid w:val="00227195"/>
    <w:rsid w:val="00227610"/>
    <w:rsid w:val="002277F4"/>
    <w:rsid w:val="00227A54"/>
    <w:rsid w:val="00227D08"/>
    <w:rsid w:val="00227EC8"/>
    <w:rsid w:val="00230516"/>
    <w:rsid w:val="002306E5"/>
    <w:rsid w:val="00230AA2"/>
    <w:rsid w:val="00230C25"/>
    <w:rsid w:val="00230FFB"/>
    <w:rsid w:val="002316F8"/>
    <w:rsid w:val="00231B63"/>
    <w:rsid w:val="00231F23"/>
    <w:rsid w:val="00232404"/>
    <w:rsid w:val="0023249E"/>
    <w:rsid w:val="00232973"/>
    <w:rsid w:val="00232A45"/>
    <w:rsid w:val="00232B24"/>
    <w:rsid w:val="00233D1D"/>
    <w:rsid w:val="002341D5"/>
    <w:rsid w:val="002341D9"/>
    <w:rsid w:val="0023421D"/>
    <w:rsid w:val="002347A1"/>
    <w:rsid w:val="00234A59"/>
    <w:rsid w:val="00234DC0"/>
    <w:rsid w:val="0023505E"/>
    <w:rsid w:val="0023568D"/>
    <w:rsid w:val="002365E7"/>
    <w:rsid w:val="00236F19"/>
    <w:rsid w:val="0023715F"/>
    <w:rsid w:val="00237787"/>
    <w:rsid w:val="00237F26"/>
    <w:rsid w:val="00240C01"/>
    <w:rsid w:val="00240E1F"/>
    <w:rsid w:val="0024121C"/>
    <w:rsid w:val="00241779"/>
    <w:rsid w:val="002419F1"/>
    <w:rsid w:val="00241EEA"/>
    <w:rsid w:val="0024251A"/>
    <w:rsid w:val="00242786"/>
    <w:rsid w:val="00242A69"/>
    <w:rsid w:val="00242C81"/>
    <w:rsid w:val="00242FDC"/>
    <w:rsid w:val="00243186"/>
    <w:rsid w:val="00243566"/>
    <w:rsid w:val="00244372"/>
    <w:rsid w:val="0024535C"/>
    <w:rsid w:val="002455D6"/>
    <w:rsid w:val="00245641"/>
    <w:rsid w:val="00245BF1"/>
    <w:rsid w:val="00245FB0"/>
    <w:rsid w:val="0024601F"/>
    <w:rsid w:val="00247BE6"/>
    <w:rsid w:val="00247E08"/>
    <w:rsid w:val="00250589"/>
    <w:rsid w:val="0025078E"/>
    <w:rsid w:val="0025179C"/>
    <w:rsid w:val="00251B8E"/>
    <w:rsid w:val="00251CBE"/>
    <w:rsid w:val="00251DE8"/>
    <w:rsid w:val="002523C7"/>
    <w:rsid w:val="0025263C"/>
    <w:rsid w:val="002532A9"/>
    <w:rsid w:val="002534AF"/>
    <w:rsid w:val="00253553"/>
    <w:rsid w:val="0025365C"/>
    <w:rsid w:val="002536B3"/>
    <w:rsid w:val="002537FE"/>
    <w:rsid w:val="0025382C"/>
    <w:rsid w:val="00253DBF"/>
    <w:rsid w:val="00254534"/>
    <w:rsid w:val="00254A0D"/>
    <w:rsid w:val="00254B27"/>
    <w:rsid w:val="00254F27"/>
    <w:rsid w:val="00256AA0"/>
    <w:rsid w:val="00256F07"/>
    <w:rsid w:val="00256FF9"/>
    <w:rsid w:val="00257922"/>
    <w:rsid w:val="00257EC7"/>
    <w:rsid w:val="00260614"/>
    <w:rsid w:val="0026067E"/>
    <w:rsid w:val="00260890"/>
    <w:rsid w:val="00260B43"/>
    <w:rsid w:val="00260EB0"/>
    <w:rsid w:val="00261344"/>
    <w:rsid w:val="00261A44"/>
    <w:rsid w:val="00261BC0"/>
    <w:rsid w:val="00261DD4"/>
    <w:rsid w:val="00261E80"/>
    <w:rsid w:val="0026267B"/>
    <w:rsid w:val="00262A5C"/>
    <w:rsid w:val="00262CFC"/>
    <w:rsid w:val="00262F32"/>
    <w:rsid w:val="00263419"/>
    <w:rsid w:val="0026347B"/>
    <w:rsid w:val="00263655"/>
    <w:rsid w:val="00263BA9"/>
    <w:rsid w:val="00263E63"/>
    <w:rsid w:val="0026434C"/>
    <w:rsid w:val="00264531"/>
    <w:rsid w:val="00264D2C"/>
    <w:rsid w:val="002655D9"/>
    <w:rsid w:val="00265D95"/>
    <w:rsid w:val="00265E65"/>
    <w:rsid w:val="00266584"/>
    <w:rsid w:val="00266815"/>
    <w:rsid w:val="00266968"/>
    <w:rsid w:val="00266ED6"/>
    <w:rsid w:val="00267063"/>
    <w:rsid w:val="002702AE"/>
    <w:rsid w:val="002703DB"/>
    <w:rsid w:val="002706D5"/>
    <w:rsid w:val="00270EF3"/>
    <w:rsid w:val="00271F1E"/>
    <w:rsid w:val="00272009"/>
    <w:rsid w:val="002723E8"/>
    <w:rsid w:val="0027281B"/>
    <w:rsid w:val="00272C39"/>
    <w:rsid w:val="00272ED7"/>
    <w:rsid w:val="002732B1"/>
    <w:rsid w:val="0027345C"/>
    <w:rsid w:val="00273578"/>
    <w:rsid w:val="002741A8"/>
    <w:rsid w:val="00274259"/>
    <w:rsid w:val="00274683"/>
    <w:rsid w:val="00274CC4"/>
    <w:rsid w:val="00274E84"/>
    <w:rsid w:val="0027559D"/>
    <w:rsid w:val="00275601"/>
    <w:rsid w:val="00275A4F"/>
    <w:rsid w:val="00275B65"/>
    <w:rsid w:val="00276845"/>
    <w:rsid w:val="00276EAA"/>
    <w:rsid w:val="00276FE3"/>
    <w:rsid w:val="00277369"/>
    <w:rsid w:val="0027790B"/>
    <w:rsid w:val="00277A25"/>
    <w:rsid w:val="00277AFE"/>
    <w:rsid w:val="00277B1F"/>
    <w:rsid w:val="00277F30"/>
    <w:rsid w:val="002800FF"/>
    <w:rsid w:val="0028038F"/>
    <w:rsid w:val="00280E04"/>
    <w:rsid w:val="0028151F"/>
    <w:rsid w:val="00281703"/>
    <w:rsid w:val="0028211D"/>
    <w:rsid w:val="002826F4"/>
    <w:rsid w:val="002827CC"/>
    <w:rsid w:val="00283CB4"/>
    <w:rsid w:val="002847FB"/>
    <w:rsid w:val="00284914"/>
    <w:rsid w:val="00284D2F"/>
    <w:rsid w:val="00285551"/>
    <w:rsid w:val="002858B4"/>
    <w:rsid w:val="00285F38"/>
    <w:rsid w:val="00286CE8"/>
    <w:rsid w:val="0028780B"/>
    <w:rsid w:val="00287CD3"/>
    <w:rsid w:val="00287EB6"/>
    <w:rsid w:val="00287FFC"/>
    <w:rsid w:val="00290791"/>
    <w:rsid w:val="00290A6F"/>
    <w:rsid w:val="00290FA9"/>
    <w:rsid w:val="0029178E"/>
    <w:rsid w:val="00291C4A"/>
    <w:rsid w:val="00291CA0"/>
    <w:rsid w:val="00292427"/>
    <w:rsid w:val="002930DA"/>
    <w:rsid w:val="002934CB"/>
    <w:rsid w:val="00293708"/>
    <w:rsid w:val="002937A1"/>
    <w:rsid w:val="00293ED2"/>
    <w:rsid w:val="002948D2"/>
    <w:rsid w:val="002948ED"/>
    <w:rsid w:val="00294BB2"/>
    <w:rsid w:val="00295AD5"/>
    <w:rsid w:val="00295D83"/>
    <w:rsid w:val="00295EEB"/>
    <w:rsid w:val="0029605F"/>
    <w:rsid w:val="0029687C"/>
    <w:rsid w:val="002977CB"/>
    <w:rsid w:val="00297FAF"/>
    <w:rsid w:val="002A0328"/>
    <w:rsid w:val="002A1B86"/>
    <w:rsid w:val="002A22A3"/>
    <w:rsid w:val="002A267E"/>
    <w:rsid w:val="002A2816"/>
    <w:rsid w:val="002A2D97"/>
    <w:rsid w:val="002A33F8"/>
    <w:rsid w:val="002A39A0"/>
    <w:rsid w:val="002A3E03"/>
    <w:rsid w:val="002A4652"/>
    <w:rsid w:val="002A46AD"/>
    <w:rsid w:val="002A46BE"/>
    <w:rsid w:val="002A49A0"/>
    <w:rsid w:val="002A4D24"/>
    <w:rsid w:val="002A4DAD"/>
    <w:rsid w:val="002A519F"/>
    <w:rsid w:val="002A5946"/>
    <w:rsid w:val="002A5C4D"/>
    <w:rsid w:val="002A5E1B"/>
    <w:rsid w:val="002A5F4B"/>
    <w:rsid w:val="002A609D"/>
    <w:rsid w:val="002A640A"/>
    <w:rsid w:val="002A640E"/>
    <w:rsid w:val="002A6A52"/>
    <w:rsid w:val="002A6F8B"/>
    <w:rsid w:val="002A7247"/>
    <w:rsid w:val="002A7477"/>
    <w:rsid w:val="002A75E5"/>
    <w:rsid w:val="002B020D"/>
    <w:rsid w:val="002B043D"/>
    <w:rsid w:val="002B0D9B"/>
    <w:rsid w:val="002B10D4"/>
    <w:rsid w:val="002B1252"/>
    <w:rsid w:val="002B15D8"/>
    <w:rsid w:val="002B198A"/>
    <w:rsid w:val="002B1AD9"/>
    <w:rsid w:val="002B1B80"/>
    <w:rsid w:val="002B1DD7"/>
    <w:rsid w:val="002B26AD"/>
    <w:rsid w:val="002B27E0"/>
    <w:rsid w:val="002B2DBC"/>
    <w:rsid w:val="002B3CF7"/>
    <w:rsid w:val="002B3EF9"/>
    <w:rsid w:val="002B4647"/>
    <w:rsid w:val="002B4810"/>
    <w:rsid w:val="002B4827"/>
    <w:rsid w:val="002B4B75"/>
    <w:rsid w:val="002B503A"/>
    <w:rsid w:val="002B5342"/>
    <w:rsid w:val="002B55F9"/>
    <w:rsid w:val="002B58C2"/>
    <w:rsid w:val="002B5A01"/>
    <w:rsid w:val="002B5BC3"/>
    <w:rsid w:val="002B6BB3"/>
    <w:rsid w:val="002B723E"/>
    <w:rsid w:val="002B76F4"/>
    <w:rsid w:val="002B7813"/>
    <w:rsid w:val="002B7D8C"/>
    <w:rsid w:val="002C03E4"/>
    <w:rsid w:val="002C0F64"/>
    <w:rsid w:val="002C1679"/>
    <w:rsid w:val="002C1872"/>
    <w:rsid w:val="002C267D"/>
    <w:rsid w:val="002C29E8"/>
    <w:rsid w:val="002C3216"/>
    <w:rsid w:val="002C3C2C"/>
    <w:rsid w:val="002C44D1"/>
    <w:rsid w:val="002C4945"/>
    <w:rsid w:val="002C5281"/>
    <w:rsid w:val="002C5F20"/>
    <w:rsid w:val="002C64A7"/>
    <w:rsid w:val="002C6653"/>
    <w:rsid w:val="002C6CA1"/>
    <w:rsid w:val="002C7BA4"/>
    <w:rsid w:val="002D038A"/>
    <w:rsid w:val="002D09A6"/>
    <w:rsid w:val="002D0ADB"/>
    <w:rsid w:val="002D0B11"/>
    <w:rsid w:val="002D147D"/>
    <w:rsid w:val="002D1599"/>
    <w:rsid w:val="002D1836"/>
    <w:rsid w:val="002D2A8E"/>
    <w:rsid w:val="002D2C64"/>
    <w:rsid w:val="002D2C76"/>
    <w:rsid w:val="002D480A"/>
    <w:rsid w:val="002D4D9F"/>
    <w:rsid w:val="002D5098"/>
    <w:rsid w:val="002D51BB"/>
    <w:rsid w:val="002D5459"/>
    <w:rsid w:val="002D5565"/>
    <w:rsid w:val="002D5ED7"/>
    <w:rsid w:val="002D5F21"/>
    <w:rsid w:val="002D62C0"/>
    <w:rsid w:val="002D69D2"/>
    <w:rsid w:val="002D6BFC"/>
    <w:rsid w:val="002D71BF"/>
    <w:rsid w:val="002D7207"/>
    <w:rsid w:val="002D7240"/>
    <w:rsid w:val="002D751B"/>
    <w:rsid w:val="002D7658"/>
    <w:rsid w:val="002D7BA1"/>
    <w:rsid w:val="002E091A"/>
    <w:rsid w:val="002E0FE1"/>
    <w:rsid w:val="002E10CD"/>
    <w:rsid w:val="002E173A"/>
    <w:rsid w:val="002E1AFC"/>
    <w:rsid w:val="002E1D95"/>
    <w:rsid w:val="002E2464"/>
    <w:rsid w:val="002E2711"/>
    <w:rsid w:val="002E2C58"/>
    <w:rsid w:val="002E2F47"/>
    <w:rsid w:val="002E3679"/>
    <w:rsid w:val="002E3B6C"/>
    <w:rsid w:val="002E3E30"/>
    <w:rsid w:val="002E3EF6"/>
    <w:rsid w:val="002E44C7"/>
    <w:rsid w:val="002E46CF"/>
    <w:rsid w:val="002E511D"/>
    <w:rsid w:val="002E59B0"/>
    <w:rsid w:val="002E5A07"/>
    <w:rsid w:val="002E6A76"/>
    <w:rsid w:val="002E6F45"/>
    <w:rsid w:val="002E782A"/>
    <w:rsid w:val="002F069D"/>
    <w:rsid w:val="002F105F"/>
    <w:rsid w:val="002F1278"/>
    <w:rsid w:val="002F153E"/>
    <w:rsid w:val="002F23E6"/>
    <w:rsid w:val="002F2491"/>
    <w:rsid w:val="002F3B99"/>
    <w:rsid w:val="002F4159"/>
    <w:rsid w:val="002F4410"/>
    <w:rsid w:val="002F4A66"/>
    <w:rsid w:val="002F4F0A"/>
    <w:rsid w:val="002F5CBF"/>
    <w:rsid w:val="002F5DC6"/>
    <w:rsid w:val="002F5E38"/>
    <w:rsid w:val="002F605D"/>
    <w:rsid w:val="002F7CB8"/>
    <w:rsid w:val="003006D3"/>
    <w:rsid w:val="003012E9"/>
    <w:rsid w:val="00301381"/>
    <w:rsid w:val="0030139B"/>
    <w:rsid w:val="003016E5"/>
    <w:rsid w:val="00303296"/>
    <w:rsid w:val="00303B0D"/>
    <w:rsid w:val="00303F28"/>
    <w:rsid w:val="003047F0"/>
    <w:rsid w:val="00304C73"/>
    <w:rsid w:val="00304D6F"/>
    <w:rsid w:val="00304FC5"/>
    <w:rsid w:val="00305B0D"/>
    <w:rsid w:val="00305E39"/>
    <w:rsid w:val="003063F1"/>
    <w:rsid w:val="00306FCF"/>
    <w:rsid w:val="00307285"/>
    <w:rsid w:val="00307313"/>
    <w:rsid w:val="003102A5"/>
    <w:rsid w:val="00310496"/>
    <w:rsid w:val="00310D0F"/>
    <w:rsid w:val="00310E51"/>
    <w:rsid w:val="00310F19"/>
    <w:rsid w:val="00311D8B"/>
    <w:rsid w:val="003127E4"/>
    <w:rsid w:val="0031409B"/>
    <w:rsid w:val="00314AFC"/>
    <w:rsid w:val="00314CFE"/>
    <w:rsid w:val="00314E8E"/>
    <w:rsid w:val="00315CAC"/>
    <w:rsid w:val="00315E59"/>
    <w:rsid w:val="0031660E"/>
    <w:rsid w:val="0031681D"/>
    <w:rsid w:val="0031698A"/>
    <w:rsid w:val="00316CD0"/>
    <w:rsid w:val="003172C1"/>
    <w:rsid w:val="0031734C"/>
    <w:rsid w:val="003173AF"/>
    <w:rsid w:val="0031758E"/>
    <w:rsid w:val="00317640"/>
    <w:rsid w:val="003179E3"/>
    <w:rsid w:val="00320321"/>
    <w:rsid w:val="00320463"/>
    <w:rsid w:val="003204BD"/>
    <w:rsid w:val="003206D0"/>
    <w:rsid w:val="00320752"/>
    <w:rsid w:val="003207F6"/>
    <w:rsid w:val="00320DDE"/>
    <w:rsid w:val="003212BF"/>
    <w:rsid w:val="00321EB5"/>
    <w:rsid w:val="00323FFA"/>
    <w:rsid w:val="00324749"/>
    <w:rsid w:val="00324B56"/>
    <w:rsid w:val="00324C82"/>
    <w:rsid w:val="00325687"/>
    <w:rsid w:val="00325AF5"/>
    <w:rsid w:val="00325FC5"/>
    <w:rsid w:val="00326369"/>
    <w:rsid w:val="003265D1"/>
    <w:rsid w:val="00326C23"/>
    <w:rsid w:val="003276A6"/>
    <w:rsid w:val="0032775A"/>
    <w:rsid w:val="00327A81"/>
    <w:rsid w:val="00327CC5"/>
    <w:rsid w:val="00327DC0"/>
    <w:rsid w:val="003311F9"/>
    <w:rsid w:val="003317B0"/>
    <w:rsid w:val="00331952"/>
    <w:rsid w:val="00331F6F"/>
    <w:rsid w:val="00332216"/>
    <w:rsid w:val="00332B4B"/>
    <w:rsid w:val="00332B4D"/>
    <w:rsid w:val="00332DAF"/>
    <w:rsid w:val="00332E53"/>
    <w:rsid w:val="00332FB6"/>
    <w:rsid w:val="0033336E"/>
    <w:rsid w:val="00333AD6"/>
    <w:rsid w:val="00333D3B"/>
    <w:rsid w:val="00333E13"/>
    <w:rsid w:val="00335592"/>
    <w:rsid w:val="00335C6D"/>
    <w:rsid w:val="00336A8F"/>
    <w:rsid w:val="00336BC5"/>
    <w:rsid w:val="00336E2D"/>
    <w:rsid w:val="00336F93"/>
    <w:rsid w:val="00337999"/>
    <w:rsid w:val="00337B59"/>
    <w:rsid w:val="00337E42"/>
    <w:rsid w:val="00340347"/>
    <w:rsid w:val="00340A7E"/>
    <w:rsid w:val="00340DEE"/>
    <w:rsid w:val="00340E12"/>
    <w:rsid w:val="00341777"/>
    <w:rsid w:val="00341D5B"/>
    <w:rsid w:val="003420AB"/>
    <w:rsid w:val="00342842"/>
    <w:rsid w:val="0034296F"/>
    <w:rsid w:val="00343008"/>
    <w:rsid w:val="0034315E"/>
    <w:rsid w:val="003434B0"/>
    <w:rsid w:val="003435D2"/>
    <w:rsid w:val="003437C4"/>
    <w:rsid w:val="0034439B"/>
    <w:rsid w:val="0034458C"/>
    <w:rsid w:val="003445B6"/>
    <w:rsid w:val="00345062"/>
    <w:rsid w:val="003452D5"/>
    <w:rsid w:val="003457C9"/>
    <w:rsid w:val="00345A06"/>
    <w:rsid w:val="00345B24"/>
    <w:rsid w:val="00346177"/>
    <w:rsid w:val="0034647C"/>
    <w:rsid w:val="003467AF"/>
    <w:rsid w:val="003468A9"/>
    <w:rsid w:val="00347385"/>
    <w:rsid w:val="00347416"/>
    <w:rsid w:val="0034773F"/>
    <w:rsid w:val="003478C2"/>
    <w:rsid w:val="00350708"/>
    <w:rsid w:val="003509DF"/>
    <w:rsid w:val="00350A8E"/>
    <w:rsid w:val="00350C89"/>
    <w:rsid w:val="003512B7"/>
    <w:rsid w:val="00351404"/>
    <w:rsid w:val="00351ED6"/>
    <w:rsid w:val="003532FE"/>
    <w:rsid w:val="0035386B"/>
    <w:rsid w:val="00353D4F"/>
    <w:rsid w:val="00353E45"/>
    <w:rsid w:val="00354003"/>
    <w:rsid w:val="003541F1"/>
    <w:rsid w:val="00354459"/>
    <w:rsid w:val="00354547"/>
    <w:rsid w:val="00354748"/>
    <w:rsid w:val="0035481F"/>
    <w:rsid w:val="00354F80"/>
    <w:rsid w:val="003550D2"/>
    <w:rsid w:val="003558A1"/>
    <w:rsid w:val="003559F4"/>
    <w:rsid w:val="003568C0"/>
    <w:rsid w:val="00356D21"/>
    <w:rsid w:val="00356DE2"/>
    <w:rsid w:val="0035713F"/>
    <w:rsid w:val="00357479"/>
    <w:rsid w:val="003576AC"/>
    <w:rsid w:val="003576C0"/>
    <w:rsid w:val="00357867"/>
    <w:rsid w:val="0035792B"/>
    <w:rsid w:val="0036034A"/>
    <w:rsid w:val="00360D49"/>
    <w:rsid w:val="00360FBC"/>
    <w:rsid w:val="00361146"/>
    <w:rsid w:val="00361471"/>
    <w:rsid w:val="003624D7"/>
    <w:rsid w:val="00362E29"/>
    <w:rsid w:val="00364E74"/>
    <w:rsid w:val="003651E1"/>
    <w:rsid w:val="00365755"/>
    <w:rsid w:val="00365940"/>
    <w:rsid w:val="003659EC"/>
    <w:rsid w:val="00365D04"/>
    <w:rsid w:val="00367683"/>
    <w:rsid w:val="003676F3"/>
    <w:rsid w:val="00367B51"/>
    <w:rsid w:val="00367E12"/>
    <w:rsid w:val="003705E4"/>
    <w:rsid w:val="00370778"/>
    <w:rsid w:val="00371A3F"/>
    <w:rsid w:val="00371A95"/>
    <w:rsid w:val="00371DB6"/>
    <w:rsid w:val="003723F9"/>
    <w:rsid w:val="003727A7"/>
    <w:rsid w:val="00372977"/>
    <w:rsid w:val="00372D4E"/>
    <w:rsid w:val="00373FCC"/>
    <w:rsid w:val="0037666F"/>
    <w:rsid w:val="0037715B"/>
    <w:rsid w:val="0037781B"/>
    <w:rsid w:val="00380B2F"/>
    <w:rsid w:val="00380DF9"/>
    <w:rsid w:val="003814C0"/>
    <w:rsid w:val="00381CC7"/>
    <w:rsid w:val="0038348F"/>
    <w:rsid w:val="00383566"/>
    <w:rsid w:val="0038440A"/>
    <w:rsid w:val="00384A4B"/>
    <w:rsid w:val="00385015"/>
    <w:rsid w:val="00385161"/>
    <w:rsid w:val="00385283"/>
    <w:rsid w:val="003852BE"/>
    <w:rsid w:val="003868E8"/>
    <w:rsid w:val="00386D76"/>
    <w:rsid w:val="0038706C"/>
    <w:rsid w:val="0038717D"/>
    <w:rsid w:val="00387431"/>
    <w:rsid w:val="00390805"/>
    <w:rsid w:val="00390857"/>
    <w:rsid w:val="00391125"/>
    <w:rsid w:val="0039121E"/>
    <w:rsid w:val="00391AEA"/>
    <w:rsid w:val="00391F0F"/>
    <w:rsid w:val="00392102"/>
    <w:rsid w:val="0039210C"/>
    <w:rsid w:val="0039269E"/>
    <w:rsid w:val="0039291C"/>
    <w:rsid w:val="00392BA4"/>
    <w:rsid w:val="00392DC5"/>
    <w:rsid w:val="00392FCD"/>
    <w:rsid w:val="003936AD"/>
    <w:rsid w:val="003937FE"/>
    <w:rsid w:val="00393A0D"/>
    <w:rsid w:val="00394315"/>
    <w:rsid w:val="003946F0"/>
    <w:rsid w:val="0039471E"/>
    <w:rsid w:val="00394D2F"/>
    <w:rsid w:val="00394E28"/>
    <w:rsid w:val="003953BE"/>
    <w:rsid w:val="00395BC2"/>
    <w:rsid w:val="00396AD6"/>
    <w:rsid w:val="00396D26"/>
    <w:rsid w:val="003971F9"/>
    <w:rsid w:val="00397285"/>
    <w:rsid w:val="003977C5"/>
    <w:rsid w:val="003977CA"/>
    <w:rsid w:val="00397827"/>
    <w:rsid w:val="003A0D42"/>
    <w:rsid w:val="003A0E96"/>
    <w:rsid w:val="003A2516"/>
    <w:rsid w:val="003A26C7"/>
    <w:rsid w:val="003A29EB"/>
    <w:rsid w:val="003A2AB9"/>
    <w:rsid w:val="003A3150"/>
    <w:rsid w:val="003A329F"/>
    <w:rsid w:val="003A35E2"/>
    <w:rsid w:val="003A3CCE"/>
    <w:rsid w:val="003A3FF3"/>
    <w:rsid w:val="003A4979"/>
    <w:rsid w:val="003A5E23"/>
    <w:rsid w:val="003A6CEC"/>
    <w:rsid w:val="003A7065"/>
    <w:rsid w:val="003A772B"/>
    <w:rsid w:val="003A7AAB"/>
    <w:rsid w:val="003B0700"/>
    <w:rsid w:val="003B17DE"/>
    <w:rsid w:val="003B1B5E"/>
    <w:rsid w:val="003B1C5C"/>
    <w:rsid w:val="003B2976"/>
    <w:rsid w:val="003B29D7"/>
    <w:rsid w:val="003B3086"/>
    <w:rsid w:val="003B3B69"/>
    <w:rsid w:val="003B3DEF"/>
    <w:rsid w:val="003B3F24"/>
    <w:rsid w:val="003B40ED"/>
    <w:rsid w:val="003B417C"/>
    <w:rsid w:val="003B4BA8"/>
    <w:rsid w:val="003B4C4F"/>
    <w:rsid w:val="003B57EF"/>
    <w:rsid w:val="003B697A"/>
    <w:rsid w:val="003B7F5B"/>
    <w:rsid w:val="003C0969"/>
    <w:rsid w:val="003C0978"/>
    <w:rsid w:val="003C0D63"/>
    <w:rsid w:val="003C0FAA"/>
    <w:rsid w:val="003C119A"/>
    <w:rsid w:val="003C1BF8"/>
    <w:rsid w:val="003C1CCE"/>
    <w:rsid w:val="003C23AF"/>
    <w:rsid w:val="003C2453"/>
    <w:rsid w:val="003C25B8"/>
    <w:rsid w:val="003C270A"/>
    <w:rsid w:val="003C286D"/>
    <w:rsid w:val="003C2AD0"/>
    <w:rsid w:val="003C3380"/>
    <w:rsid w:val="003C36F2"/>
    <w:rsid w:val="003C4D3C"/>
    <w:rsid w:val="003C520C"/>
    <w:rsid w:val="003C5FE5"/>
    <w:rsid w:val="003C654A"/>
    <w:rsid w:val="003C7107"/>
    <w:rsid w:val="003C78EB"/>
    <w:rsid w:val="003D0A47"/>
    <w:rsid w:val="003D0AEC"/>
    <w:rsid w:val="003D1426"/>
    <w:rsid w:val="003D18B6"/>
    <w:rsid w:val="003D1996"/>
    <w:rsid w:val="003D1C96"/>
    <w:rsid w:val="003D1E03"/>
    <w:rsid w:val="003D3144"/>
    <w:rsid w:val="003D31D9"/>
    <w:rsid w:val="003D39C2"/>
    <w:rsid w:val="003D3D5D"/>
    <w:rsid w:val="003D3E7C"/>
    <w:rsid w:val="003D4EC7"/>
    <w:rsid w:val="003D570E"/>
    <w:rsid w:val="003D5C13"/>
    <w:rsid w:val="003D5F03"/>
    <w:rsid w:val="003D5FBE"/>
    <w:rsid w:val="003D639C"/>
    <w:rsid w:val="003D6662"/>
    <w:rsid w:val="003D671D"/>
    <w:rsid w:val="003D6C3C"/>
    <w:rsid w:val="003D6F3B"/>
    <w:rsid w:val="003D6F6C"/>
    <w:rsid w:val="003D7985"/>
    <w:rsid w:val="003D7B62"/>
    <w:rsid w:val="003D7EDA"/>
    <w:rsid w:val="003E0269"/>
    <w:rsid w:val="003E080B"/>
    <w:rsid w:val="003E1248"/>
    <w:rsid w:val="003E19E5"/>
    <w:rsid w:val="003E20EC"/>
    <w:rsid w:val="003E26B2"/>
    <w:rsid w:val="003E2AE0"/>
    <w:rsid w:val="003E2F65"/>
    <w:rsid w:val="003E3610"/>
    <w:rsid w:val="003E36D0"/>
    <w:rsid w:val="003E39BC"/>
    <w:rsid w:val="003E3A72"/>
    <w:rsid w:val="003E4915"/>
    <w:rsid w:val="003E52C6"/>
    <w:rsid w:val="003E5517"/>
    <w:rsid w:val="003E5ACF"/>
    <w:rsid w:val="003E60EE"/>
    <w:rsid w:val="003E6257"/>
    <w:rsid w:val="003E677A"/>
    <w:rsid w:val="003E7128"/>
    <w:rsid w:val="003E754E"/>
    <w:rsid w:val="003E7A55"/>
    <w:rsid w:val="003E7BFD"/>
    <w:rsid w:val="003F0258"/>
    <w:rsid w:val="003F0C7B"/>
    <w:rsid w:val="003F0E14"/>
    <w:rsid w:val="003F1DB1"/>
    <w:rsid w:val="003F2225"/>
    <w:rsid w:val="003F23B5"/>
    <w:rsid w:val="003F29BC"/>
    <w:rsid w:val="003F32BD"/>
    <w:rsid w:val="003F3853"/>
    <w:rsid w:val="003F3C43"/>
    <w:rsid w:val="003F457C"/>
    <w:rsid w:val="003F46AD"/>
    <w:rsid w:val="003F474A"/>
    <w:rsid w:val="003F50C4"/>
    <w:rsid w:val="003F53E7"/>
    <w:rsid w:val="003F66DD"/>
    <w:rsid w:val="003F6CB8"/>
    <w:rsid w:val="003F70DC"/>
    <w:rsid w:val="003F739E"/>
    <w:rsid w:val="003F742F"/>
    <w:rsid w:val="004002F0"/>
    <w:rsid w:val="00400796"/>
    <w:rsid w:val="0040123C"/>
    <w:rsid w:val="00401804"/>
    <w:rsid w:val="0040268F"/>
    <w:rsid w:val="00402FE3"/>
    <w:rsid w:val="004035CC"/>
    <w:rsid w:val="00403684"/>
    <w:rsid w:val="00403755"/>
    <w:rsid w:val="00404BE6"/>
    <w:rsid w:val="00404DAF"/>
    <w:rsid w:val="00404EEA"/>
    <w:rsid w:val="00404F51"/>
    <w:rsid w:val="004050CE"/>
    <w:rsid w:val="004053AC"/>
    <w:rsid w:val="00405EAC"/>
    <w:rsid w:val="00406657"/>
    <w:rsid w:val="00406BF5"/>
    <w:rsid w:val="00406C63"/>
    <w:rsid w:val="004104C1"/>
    <w:rsid w:val="00410A3C"/>
    <w:rsid w:val="00410B11"/>
    <w:rsid w:val="0041134D"/>
    <w:rsid w:val="00411520"/>
    <w:rsid w:val="0041154F"/>
    <w:rsid w:val="0041160A"/>
    <w:rsid w:val="00411C52"/>
    <w:rsid w:val="00412272"/>
    <w:rsid w:val="004125D5"/>
    <w:rsid w:val="00412C1D"/>
    <w:rsid w:val="00413F76"/>
    <w:rsid w:val="0041401E"/>
    <w:rsid w:val="00414466"/>
    <w:rsid w:val="00414B76"/>
    <w:rsid w:val="0041551B"/>
    <w:rsid w:val="00417262"/>
    <w:rsid w:val="004179C2"/>
    <w:rsid w:val="00417A9C"/>
    <w:rsid w:val="00417FAB"/>
    <w:rsid w:val="00420B5D"/>
    <w:rsid w:val="00420BD2"/>
    <w:rsid w:val="00420FF3"/>
    <w:rsid w:val="00421006"/>
    <w:rsid w:val="0042236B"/>
    <w:rsid w:val="00422F69"/>
    <w:rsid w:val="00423344"/>
    <w:rsid w:val="004235EA"/>
    <w:rsid w:val="004237E3"/>
    <w:rsid w:val="00423EBD"/>
    <w:rsid w:val="00424406"/>
    <w:rsid w:val="00424505"/>
    <w:rsid w:val="0042467D"/>
    <w:rsid w:val="00424E07"/>
    <w:rsid w:val="00424E55"/>
    <w:rsid w:val="0042503D"/>
    <w:rsid w:val="004250B3"/>
    <w:rsid w:val="004252A3"/>
    <w:rsid w:val="0042608B"/>
    <w:rsid w:val="00426236"/>
    <w:rsid w:val="00426783"/>
    <w:rsid w:val="004273A4"/>
    <w:rsid w:val="00427472"/>
    <w:rsid w:val="00427AFD"/>
    <w:rsid w:val="00427DB4"/>
    <w:rsid w:val="0043064C"/>
    <w:rsid w:val="00430863"/>
    <w:rsid w:val="0043127D"/>
    <w:rsid w:val="00431C5C"/>
    <w:rsid w:val="00431E51"/>
    <w:rsid w:val="00431E66"/>
    <w:rsid w:val="004322B1"/>
    <w:rsid w:val="004322B5"/>
    <w:rsid w:val="00432828"/>
    <w:rsid w:val="00432DAC"/>
    <w:rsid w:val="00432DEB"/>
    <w:rsid w:val="00433282"/>
    <w:rsid w:val="00433776"/>
    <w:rsid w:val="0043392E"/>
    <w:rsid w:val="00433BEA"/>
    <w:rsid w:val="004342D4"/>
    <w:rsid w:val="0043515C"/>
    <w:rsid w:val="00435A39"/>
    <w:rsid w:val="00435C04"/>
    <w:rsid w:val="00436457"/>
    <w:rsid w:val="004368AA"/>
    <w:rsid w:val="00436A8A"/>
    <w:rsid w:val="00436D24"/>
    <w:rsid w:val="00436E40"/>
    <w:rsid w:val="00436E76"/>
    <w:rsid w:val="004378F9"/>
    <w:rsid w:val="0044010E"/>
    <w:rsid w:val="0044016A"/>
    <w:rsid w:val="004407E6"/>
    <w:rsid w:val="00440920"/>
    <w:rsid w:val="00441594"/>
    <w:rsid w:val="00442265"/>
    <w:rsid w:val="004425D7"/>
    <w:rsid w:val="004425F3"/>
    <w:rsid w:val="0044274C"/>
    <w:rsid w:val="0044361A"/>
    <w:rsid w:val="004436A3"/>
    <w:rsid w:val="00443BA3"/>
    <w:rsid w:val="00444BCF"/>
    <w:rsid w:val="00444CC0"/>
    <w:rsid w:val="0044576A"/>
    <w:rsid w:val="004462B1"/>
    <w:rsid w:val="00446A2C"/>
    <w:rsid w:val="004479B4"/>
    <w:rsid w:val="00450007"/>
    <w:rsid w:val="004500A7"/>
    <w:rsid w:val="0045106E"/>
    <w:rsid w:val="0045122D"/>
    <w:rsid w:val="00451564"/>
    <w:rsid w:val="00451EB2"/>
    <w:rsid w:val="004524BC"/>
    <w:rsid w:val="00452B97"/>
    <w:rsid w:val="004532C7"/>
    <w:rsid w:val="00453AFD"/>
    <w:rsid w:val="00454744"/>
    <w:rsid w:val="00454905"/>
    <w:rsid w:val="0045498C"/>
    <w:rsid w:val="00454A35"/>
    <w:rsid w:val="00454CCB"/>
    <w:rsid w:val="0045589A"/>
    <w:rsid w:val="004559A0"/>
    <w:rsid w:val="00455E6F"/>
    <w:rsid w:val="004560D7"/>
    <w:rsid w:val="004566F1"/>
    <w:rsid w:val="004567E7"/>
    <w:rsid w:val="00457B80"/>
    <w:rsid w:val="00457DF6"/>
    <w:rsid w:val="00457FBF"/>
    <w:rsid w:val="0046016F"/>
    <w:rsid w:val="00460910"/>
    <w:rsid w:val="00460F25"/>
    <w:rsid w:val="0046130A"/>
    <w:rsid w:val="004624E0"/>
    <w:rsid w:val="00462BF8"/>
    <w:rsid w:val="00462F34"/>
    <w:rsid w:val="0046389C"/>
    <w:rsid w:val="00463C7C"/>
    <w:rsid w:val="00463E96"/>
    <w:rsid w:val="004648D2"/>
    <w:rsid w:val="00464AFF"/>
    <w:rsid w:val="00465091"/>
    <w:rsid w:val="004651D3"/>
    <w:rsid w:val="004651ED"/>
    <w:rsid w:val="00465870"/>
    <w:rsid w:val="00466A1D"/>
    <w:rsid w:val="00467BEE"/>
    <w:rsid w:val="0047014D"/>
    <w:rsid w:val="0047045D"/>
    <w:rsid w:val="00470666"/>
    <w:rsid w:val="00471CD7"/>
    <w:rsid w:val="00471D7D"/>
    <w:rsid w:val="00472052"/>
    <w:rsid w:val="004723C7"/>
    <w:rsid w:val="00472508"/>
    <w:rsid w:val="004737D9"/>
    <w:rsid w:val="00473CC6"/>
    <w:rsid w:val="00475121"/>
    <w:rsid w:val="00475D8D"/>
    <w:rsid w:val="004764D0"/>
    <w:rsid w:val="00476980"/>
    <w:rsid w:val="00476C8A"/>
    <w:rsid w:val="00476E8A"/>
    <w:rsid w:val="00477045"/>
    <w:rsid w:val="0047710F"/>
    <w:rsid w:val="0047744A"/>
    <w:rsid w:val="00477CD4"/>
    <w:rsid w:val="00477D7F"/>
    <w:rsid w:val="00477EEE"/>
    <w:rsid w:val="00480EF0"/>
    <w:rsid w:val="004816C0"/>
    <w:rsid w:val="004817C7"/>
    <w:rsid w:val="004823C6"/>
    <w:rsid w:val="004830DE"/>
    <w:rsid w:val="00483790"/>
    <w:rsid w:val="00483ED0"/>
    <w:rsid w:val="00483F23"/>
    <w:rsid w:val="00484033"/>
    <w:rsid w:val="00484E2A"/>
    <w:rsid w:val="00485136"/>
    <w:rsid w:val="00485327"/>
    <w:rsid w:val="00485DE7"/>
    <w:rsid w:val="00486036"/>
    <w:rsid w:val="00486068"/>
    <w:rsid w:val="00486C3B"/>
    <w:rsid w:val="004877F8"/>
    <w:rsid w:val="00487848"/>
    <w:rsid w:val="00487B55"/>
    <w:rsid w:val="00487BD0"/>
    <w:rsid w:val="00487D1A"/>
    <w:rsid w:val="004905ED"/>
    <w:rsid w:val="00490E28"/>
    <w:rsid w:val="00490EDE"/>
    <w:rsid w:val="00490F41"/>
    <w:rsid w:val="004916A1"/>
    <w:rsid w:val="00491FB2"/>
    <w:rsid w:val="00492197"/>
    <w:rsid w:val="004925DA"/>
    <w:rsid w:val="0049272C"/>
    <w:rsid w:val="00492A5B"/>
    <w:rsid w:val="00492DFF"/>
    <w:rsid w:val="00493443"/>
    <w:rsid w:val="0049378B"/>
    <w:rsid w:val="00493C0E"/>
    <w:rsid w:val="00493C59"/>
    <w:rsid w:val="00493C78"/>
    <w:rsid w:val="004946E8"/>
    <w:rsid w:val="0049483F"/>
    <w:rsid w:val="00494A44"/>
    <w:rsid w:val="00494CCE"/>
    <w:rsid w:val="00494FF3"/>
    <w:rsid w:val="00495336"/>
    <w:rsid w:val="004962CF"/>
    <w:rsid w:val="0049649F"/>
    <w:rsid w:val="004965B9"/>
    <w:rsid w:val="0049695E"/>
    <w:rsid w:val="004969A7"/>
    <w:rsid w:val="00496CBA"/>
    <w:rsid w:val="0049713A"/>
    <w:rsid w:val="0049747F"/>
    <w:rsid w:val="00497592"/>
    <w:rsid w:val="00497DA1"/>
    <w:rsid w:val="004A0387"/>
    <w:rsid w:val="004A0543"/>
    <w:rsid w:val="004A0E34"/>
    <w:rsid w:val="004A1220"/>
    <w:rsid w:val="004A155A"/>
    <w:rsid w:val="004A1F6D"/>
    <w:rsid w:val="004A2474"/>
    <w:rsid w:val="004A25C4"/>
    <w:rsid w:val="004A29B5"/>
    <w:rsid w:val="004A308C"/>
    <w:rsid w:val="004A3E21"/>
    <w:rsid w:val="004A4101"/>
    <w:rsid w:val="004A413B"/>
    <w:rsid w:val="004A49D9"/>
    <w:rsid w:val="004A4AB2"/>
    <w:rsid w:val="004A4E94"/>
    <w:rsid w:val="004A4FB5"/>
    <w:rsid w:val="004A5388"/>
    <w:rsid w:val="004A547F"/>
    <w:rsid w:val="004A58BE"/>
    <w:rsid w:val="004A6053"/>
    <w:rsid w:val="004A653E"/>
    <w:rsid w:val="004A6686"/>
    <w:rsid w:val="004A6B67"/>
    <w:rsid w:val="004A7CC8"/>
    <w:rsid w:val="004B0058"/>
    <w:rsid w:val="004B0A37"/>
    <w:rsid w:val="004B2B14"/>
    <w:rsid w:val="004B2C96"/>
    <w:rsid w:val="004B2C9F"/>
    <w:rsid w:val="004B2F18"/>
    <w:rsid w:val="004B3081"/>
    <w:rsid w:val="004B30FA"/>
    <w:rsid w:val="004B323D"/>
    <w:rsid w:val="004B3DB0"/>
    <w:rsid w:val="004B3E4C"/>
    <w:rsid w:val="004B3F02"/>
    <w:rsid w:val="004B47FD"/>
    <w:rsid w:val="004B4FCE"/>
    <w:rsid w:val="004B56A8"/>
    <w:rsid w:val="004B63CD"/>
    <w:rsid w:val="004B64CC"/>
    <w:rsid w:val="004B6708"/>
    <w:rsid w:val="004B7FD9"/>
    <w:rsid w:val="004C05B8"/>
    <w:rsid w:val="004C1FD5"/>
    <w:rsid w:val="004C24F3"/>
    <w:rsid w:val="004C2BF7"/>
    <w:rsid w:val="004C31F8"/>
    <w:rsid w:val="004C40B5"/>
    <w:rsid w:val="004C45BA"/>
    <w:rsid w:val="004C4E93"/>
    <w:rsid w:val="004C50BA"/>
    <w:rsid w:val="004C51BB"/>
    <w:rsid w:val="004C5489"/>
    <w:rsid w:val="004C56E1"/>
    <w:rsid w:val="004C5700"/>
    <w:rsid w:val="004C61C2"/>
    <w:rsid w:val="004C629F"/>
    <w:rsid w:val="004C653F"/>
    <w:rsid w:val="004C65A3"/>
    <w:rsid w:val="004C66F3"/>
    <w:rsid w:val="004D1127"/>
    <w:rsid w:val="004D1D00"/>
    <w:rsid w:val="004D2204"/>
    <w:rsid w:val="004D28A3"/>
    <w:rsid w:val="004D3389"/>
    <w:rsid w:val="004D3C46"/>
    <w:rsid w:val="004D3FB1"/>
    <w:rsid w:val="004D48A0"/>
    <w:rsid w:val="004D4A64"/>
    <w:rsid w:val="004D4CAF"/>
    <w:rsid w:val="004D583F"/>
    <w:rsid w:val="004D6322"/>
    <w:rsid w:val="004D63DA"/>
    <w:rsid w:val="004D6855"/>
    <w:rsid w:val="004D6E92"/>
    <w:rsid w:val="004D7257"/>
    <w:rsid w:val="004D7809"/>
    <w:rsid w:val="004D79DB"/>
    <w:rsid w:val="004D7D90"/>
    <w:rsid w:val="004E07C4"/>
    <w:rsid w:val="004E0926"/>
    <w:rsid w:val="004E0FA9"/>
    <w:rsid w:val="004E11EB"/>
    <w:rsid w:val="004E24CB"/>
    <w:rsid w:val="004E269B"/>
    <w:rsid w:val="004E29B8"/>
    <w:rsid w:val="004E2E91"/>
    <w:rsid w:val="004E3502"/>
    <w:rsid w:val="004E3BE0"/>
    <w:rsid w:val="004E429B"/>
    <w:rsid w:val="004E42CD"/>
    <w:rsid w:val="004E4348"/>
    <w:rsid w:val="004E4380"/>
    <w:rsid w:val="004E4E5C"/>
    <w:rsid w:val="004E54B8"/>
    <w:rsid w:val="004E5A19"/>
    <w:rsid w:val="004E5B45"/>
    <w:rsid w:val="004E6757"/>
    <w:rsid w:val="004E68E4"/>
    <w:rsid w:val="004E68EA"/>
    <w:rsid w:val="004E77C5"/>
    <w:rsid w:val="004E7C8C"/>
    <w:rsid w:val="004F009B"/>
    <w:rsid w:val="004F0296"/>
    <w:rsid w:val="004F08A8"/>
    <w:rsid w:val="004F15CA"/>
    <w:rsid w:val="004F165C"/>
    <w:rsid w:val="004F1739"/>
    <w:rsid w:val="004F1FE2"/>
    <w:rsid w:val="004F26A0"/>
    <w:rsid w:val="004F2776"/>
    <w:rsid w:val="004F2D25"/>
    <w:rsid w:val="004F2FFF"/>
    <w:rsid w:val="004F3D5E"/>
    <w:rsid w:val="004F442C"/>
    <w:rsid w:val="004F4DBC"/>
    <w:rsid w:val="004F52AF"/>
    <w:rsid w:val="004F61A0"/>
    <w:rsid w:val="004F62FF"/>
    <w:rsid w:val="004F6742"/>
    <w:rsid w:val="004F6831"/>
    <w:rsid w:val="004F68E7"/>
    <w:rsid w:val="004F6D61"/>
    <w:rsid w:val="004F6DBD"/>
    <w:rsid w:val="004F6F4A"/>
    <w:rsid w:val="004F7622"/>
    <w:rsid w:val="005012A9"/>
    <w:rsid w:val="00501902"/>
    <w:rsid w:val="00501A9C"/>
    <w:rsid w:val="00501F80"/>
    <w:rsid w:val="00502379"/>
    <w:rsid w:val="00502576"/>
    <w:rsid w:val="005027EB"/>
    <w:rsid w:val="00502DB6"/>
    <w:rsid w:val="005035B7"/>
    <w:rsid w:val="005037AA"/>
    <w:rsid w:val="0050486B"/>
    <w:rsid w:val="00504A14"/>
    <w:rsid w:val="00505DC9"/>
    <w:rsid w:val="00506547"/>
    <w:rsid w:val="00506661"/>
    <w:rsid w:val="005076B2"/>
    <w:rsid w:val="00507A55"/>
    <w:rsid w:val="00507C99"/>
    <w:rsid w:val="00511670"/>
    <w:rsid w:val="0051184C"/>
    <w:rsid w:val="00511EB1"/>
    <w:rsid w:val="00512329"/>
    <w:rsid w:val="0051261E"/>
    <w:rsid w:val="00512BAB"/>
    <w:rsid w:val="00512BED"/>
    <w:rsid w:val="0051318A"/>
    <w:rsid w:val="005132F8"/>
    <w:rsid w:val="0051348B"/>
    <w:rsid w:val="005138AF"/>
    <w:rsid w:val="00513A50"/>
    <w:rsid w:val="00513C5A"/>
    <w:rsid w:val="00513D57"/>
    <w:rsid w:val="00514171"/>
    <w:rsid w:val="00515592"/>
    <w:rsid w:val="00516927"/>
    <w:rsid w:val="00520478"/>
    <w:rsid w:val="0052072B"/>
    <w:rsid w:val="0052088F"/>
    <w:rsid w:val="00520965"/>
    <w:rsid w:val="00520FF9"/>
    <w:rsid w:val="00521481"/>
    <w:rsid w:val="0052159B"/>
    <w:rsid w:val="005222B6"/>
    <w:rsid w:val="005226AC"/>
    <w:rsid w:val="00522E14"/>
    <w:rsid w:val="005231B0"/>
    <w:rsid w:val="005233A1"/>
    <w:rsid w:val="00523A2C"/>
    <w:rsid w:val="00523D8B"/>
    <w:rsid w:val="00524576"/>
    <w:rsid w:val="00524F60"/>
    <w:rsid w:val="00524FC9"/>
    <w:rsid w:val="00525302"/>
    <w:rsid w:val="0052577F"/>
    <w:rsid w:val="00525EDB"/>
    <w:rsid w:val="00525F80"/>
    <w:rsid w:val="005264AD"/>
    <w:rsid w:val="005265B7"/>
    <w:rsid w:val="005267C3"/>
    <w:rsid w:val="005267F7"/>
    <w:rsid w:val="00526B63"/>
    <w:rsid w:val="00526C08"/>
    <w:rsid w:val="005271C9"/>
    <w:rsid w:val="00527751"/>
    <w:rsid w:val="00530469"/>
    <w:rsid w:val="00530745"/>
    <w:rsid w:val="00530A0F"/>
    <w:rsid w:val="005310DB"/>
    <w:rsid w:val="00531118"/>
    <w:rsid w:val="005311DD"/>
    <w:rsid w:val="0053158A"/>
    <w:rsid w:val="00531790"/>
    <w:rsid w:val="00531C79"/>
    <w:rsid w:val="00532230"/>
    <w:rsid w:val="0053241A"/>
    <w:rsid w:val="00533D8D"/>
    <w:rsid w:val="0053423C"/>
    <w:rsid w:val="00534C34"/>
    <w:rsid w:val="00534CC1"/>
    <w:rsid w:val="00535130"/>
    <w:rsid w:val="00535552"/>
    <w:rsid w:val="0053558E"/>
    <w:rsid w:val="00535A7E"/>
    <w:rsid w:val="00535AAD"/>
    <w:rsid w:val="005362C0"/>
    <w:rsid w:val="0053749F"/>
    <w:rsid w:val="00537634"/>
    <w:rsid w:val="0053764E"/>
    <w:rsid w:val="00537FD8"/>
    <w:rsid w:val="0054057A"/>
    <w:rsid w:val="0054092F"/>
    <w:rsid w:val="00540EE1"/>
    <w:rsid w:val="00541131"/>
    <w:rsid w:val="005414C6"/>
    <w:rsid w:val="00541706"/>
    <w:rsid w:val="00541720"/>
    <w:rsid w:val="00541A06"/>
    <w:rsid w:val="0054226A"/>
    <w:rsid w:val="00542D33"/>
    <w:rsid w:val="00542ED9"/>
    <w:rsid w:val="005430C7"/>
    <w:rsid w:val="00543A0E"/>
    <w:rsid w:val="0054466F"/>
    <w:rsid w:val="00544DC9"/>
    <w:rsid w:val="00544F6C"/>
    <w:rsid w:val="00545610"/>
    <w:rsid w:val="00545763"/>
    <w:rsid w:val="005459A4"/>
    <w:rsid w:val="00545F8B"/>
    <w:rsid w:val="005464CD"/>
    <w:rsid w:val="0054654F"/>
    <w:rsid w:val="00546E4B"/>
    <w:rsid w:val="005471B2"/>
    <w:rsid w:val="005472BB"/>
    <w:rsid w:val="0054791D"/>
    <w:rsid w:val="00547A5B"/>
    <w:rsid w:val="00547F13"/>
    <w:rsid w:val="00550065"/>
    <w:rsid w:val="00550273"/>
    <w:rsid w:val="0055148B"/>
    <w:rsid w:val="0055210D"/>
    <w:rsid w:val="005521A0"/>
    <w:rsid w:val="005522C4"/>
    <w:rsid w:val="005538B2"/>
    <w:rsid w:val="00553E72"/>
    <w:rsid w:val="005547B8"/>
    <w:rsid w:val="00555316"/>
    <w:rsid w:val="0055543A"/>
    <w:rsid w:val="0055546C"/>
    <w:rsid w:val="005556B6"/>
    <w:rsid w:val="00555CEF"/>
    <w:rsid w:val="00555CF8"/>
    <w:rsid w:val="0055657B"/>
    <w:rsid w:val="00556593"/>
    <w:rsid w:val="00556774"/>
    <w:rsid w:val="00556846"/>
    <w:rsid w:val="00556C55"/>
    <w:rsid w:val="00556D98"/>
    <w:rsid w:val="005609F4"/>
    <w:rsid w:val="00560F42"/>
    <w:rsid w:val="005610DF"/>
    <w:rsid w:val="00561519"/>
    <w:rsid w:val="0056168C"/>
    <w:rsid w:val="0056226A"/>
    <w:rsid w:val="005622F8"/>
    <w:rsid w:val="0056231F"/>
    <w:rsid w:val="00562D31"/>
    <w:rsid w:val="00562FDC"/>
    <w:rsid w:val="00563658"/>
    <w:rsid w:val="00563D15"/>
    <w:rsid w:val="005648B1"/>
    <w:rsid w:val="005652C4"/>
    <w:rsid w:val="00565A19"/>
    <w:rsid w:val="00565BCF"/>
    <w:rsid w:val="005663BF"/>
    <w:rsid w:val="00566FED"/>
    <w:rsid w:val="00567E19"/>
    <w:rsid w:val="00570260"/>
    <w:rsid w:val="0057107D"/>
    <w:rsid w:val="005710BE"/>
    <w:rsid w:val="0057110B"/>
    <w:rsid w:val="00571211"/>
    <w:rsid w:val="00571509"/>
    <w:rsid w:val="00571A89"/>
    <w:rsid w:val="00572172"/>
    <w:rsid w:val="00572707"/>
    <w:rsid w:val="005732EB"/>
    <w:rsid w:val="005733E8"/>
    <w:rsid w:val="0057384F"/>
    <w:rsid w:val="0057417D"/>
    <w:rsid w:val="00574728"/>
    <w:rsid w:val="00574D11"/>
    <w:rsid w:val="0057520C"/>
    <w:rsid w:val="005754FF"/>
    <w:rsid w:val="00575B92"/>
    <w:rsid w:val="00575F61"/>
    <w:rsid w:val="005764CC"/>
    <w:rsid w:val="00576A63"/>
    <w:rsid w:val="00577D3D"/>
    <w:rsid w:val="0058001E"/>
    <w:rsid w:val="00580B0F"/>
    <w:rsid w:val="00580E15"/>
    <w:rsid w:val="00581D1B"/>
    <w:rsid w:val="005823AB"/>
    <w:rsid w:val="00582CA8"/>
    <w:rsid w:val="00582D97"/>
    <w:rsid w:val="00583604"/>
    <w:rsid w:val="00583C97"/>
    <w:rsid w:val="005843D5"/>
    <w:rsid w:val="0058516C"/>
    <w:rsid w:val="00585512"/>
    <w:rsid w:val="00585F07"/>
    <w:rsid w:val="00585FE8"/>
    <w:rsid w:val="00586470"/>
    <w:rsid w:val="00586AA6"/>
    <w:rsid w:val="00586AAD"/>
    <w:rsid w:val="005871E4"/>
    <w:rsid w:val="00587B4C"/>
    <w:rsid w:val="005905B4"/>
    <w:rsid w:val="00590ADD"/>
    <w:rsid w:val="00590C07"/>
    <w:rsid w:val="0059104C"/>
    <w:rsid w:val="0059160C"/>
    <w:rsid w:val="00591638"/>
    <w:rsid w:val="005917A5"/>
    <w:rsid w:val="00591949"/>
    <w:rsid w:val="00591D91"/>
    <w:rsid w:val="00591FCC"/>
    <w:rsid w:val="005925AD"/>
    <w:rsid w:val="00592B31"/>
    <w:rsid w:val="00592F20"/>
    <w:rsid w:val="005930A0"/>
    <w:rsid w:val="00593151"/>
    <w:rsid w:val="00593A81"/>
    <w:rsid w:val="00593B72"/>
    <w:rsid w:val="00593C13"/>
    <w:rsid w:val="00593D67"/>
    <w:rsid w:val="00594119"/>
    <w:rsid w:val="00594AB2"/>
    <w:rsid w:val="00594FD9"/>
    <w:rsid w:val="00595613"/>
    <w:rsid w:val="00595831"/>
    <w:rsid w:val="005959C7"/>
    <w:rsid w:val="00596C9C"/>
    <w:rsid w:val="00596CF0"/>
    <w:rsid w:val="00597756"/>
    <w:rsid w:val="00597CD9"/>
    <w:rsid w:val="005A0563"/>
    <w:rsid w:val="005A06C1"/>
    <w:rsid w:val="005A0906"/>
    <w:rsid w:val="005A0FAF"/>
    <w:rsid w:val="005A1A05"/>
    <w:rsid w:val="005A1FC2"/>
    <w:rsid w:val="005A20BF"/>
    <w:rsid w:val="005A215D"/>
    <w:rsid w:val="005A265F"/>
    <w:rsid w:val="005A3597"/>
    <w:rsid w:val="005A38ED"/>
    <w:rsid w:val="005A392F"/>
    <w:rsid w:val="005A3A5D"/>
    <w:rsid w:val="005A3C9C"/>
    <w:rsid w:val="005A403A"/>
    <w:rsid w:val="005A4287"/>
    <w:rsid w:val="005A48B0"/>
    <w:rsid w:val="005A4F8D"/>
    <w:rsid w:val="005A52B6"/>
    <w:rsid w:val="005A55BE"/>
    <w:rsid w:val="005A66E6"/>
    <w:rsid w:val="005A68B6"/>
    <w:rsid w:val="005A6BF7"/>
    <w:rsid w:val="005A6F9E"/>
    <w:rsid w:val="005A7100"/>
    <w:rsid w:val="005A75AE"/>
    <w:rsid w:val="005A77BE"/>
    <w:rsid w:val="005A7C5F"/>
    <w:rsid w:val="005B0389"/>
    <w:rsid w:val="005B03BC"/>
    <w:rsid w:val="005B081B"/>
    <w:rsid w:val="005B08BA"/>
    <w:rsid w:val="005B0CB6"/>
    <w:rsid w:val="005B1413"/>
    <w:rsid w:val="005B1457"/>
    <w:rsid w:val="005B2C25"/>
    <w:rsid w:val="005B307B"/>
    <w:rsid w:val="005B3189"/>
    <w:rsid w:val="005B3496"/>
    <w:rsid w:val="005B39B5"/>
    <w:rsid w:val="005B3AD1"/>
    <w:rsid w:val="005B4147"/>
    <w:rsid w:val="005B44ED"/>
    <w:rsid w:val="005B4BFB"/>
    <w:rsid w:val="005B4C04"/>
    <w:rsid w:val="005B50B9"/>
    <w:rsid w:val="005B51DA"/>
    <w:rsid w:val="005B5E34"/>
    <w:rsid w:val="005B61D2"/>
    <w:rsid w:val="005B6A24"/>
    <w:rsid w:val="005B73C1"/>
    <w:rsid w:val="005B7674"/>
    <w:rsid w:val="005B7948"/>
    <w:rsid w:val="005B799A"/>
    <w:rsid w:val="005C0710"/>
    <w:rsid w:val="005C0952"/>
    <w:rsid w:val="005C0DFF"/>
    <w:rsid w:val="005C130B"/>
    <w:rsid w:val="005C135E"/>
    <w:rsid w:val="005C1953"/>
    <w:rsid w:val="005C197E"/>
    <w:rsid w:val="005C1EF0"/>
    <w:rsid w:val="005C2538"/>
    <w:rsid w:val="005C283D"/>
    <w:rsid w:val="005C2A27"/>
    <w:rsid w:val="005C30BC"/>
    <w:rsid w:val="005C31E2"/>
    <w:rsid w:val="005C3886"/>
    <w:rsid w:val="005C4D0B"/>
    <w:rsid w:val="005C555E"/>
    <w:rsid w:val="005C5D6B"/>
    <w:rsid w:val="005C5D92"/>
    <w:rsid w:val="005C6E5D"/>
    <w:rsid w:val="005C738D"/>
    <w:rsid w:val="005C77B3"/>
    <w:rsid w:val="005C77D1"/>
    <w:rsid w:val="005C79F6"/>
    <w:rsid w:val="005C7F08"/>
    <w:rsid w:val="005D005E"/>
    <w:rsid w:val="005D141D"/>
    <w:rsid w:val="005D154E"/>
    <w:rsid w:val="005D15E7"/>
    <w:rsid w:val="005D1605"/>
    <w:rsid w:val="005D1BC7"/>
    <w:rsid w:val="005D1F77"/>
    <w:rsid w:val="005D31D2"/>
    <w:rsid w:val="005D35D4"/>
    <w:rsid w:val="005D3B96"/>
    <w:rsid w:val="005D3D6F"/>
    <w:rsid w:val="005D3DC7"/>
    <w:rsid w:val="005D3E67"/>
    <w:rsid w:val="005D42E3"/>
    <w:rsid w:val="005D45C5"/>
    <w:rsid w:val="005D488B"/>
    <w:rsid w:val="005D4A59"/>
    <w:rsid w:val="005D4F0B"/>
    <w:rsid w:val="005D59A5"/>
    <w:rsid w:val="005D5EC3"/>
    <w:rsid w:val="005D5FE8"/>
    <w:rsid w:val="005D63F4"/>
    <w:rsid w:val="005D6825"/>
    <w:rsid w:val="005D7271"/>
    <w:rsid w:val="005D7E3C"/>
    <w:rsid w:val="005E0187"/>
    <w:rsid w:val="005E0CA7"/>
    <w:rsid w:val="005E0F64"/>
    <w:rsid w:val="005E132F"/>
    <w:rsid w:val="005E170D"/>
    <w:rsid w:val="005E17B2"/>
    <w:rsid w:val="005E1B2C"/>
    <w:rsid w:val="005E2948"/>
    <w:rsid w:val="005E2A39"/>
    <w:rsid w:val="005E2AE9"/>
    <w:rsid w:val="005E2C8B"/>
    <w:rsid w:val="005E2D33"/>
    <w:rsid w:val="005E36E8"/>
    <w:rsid w:val="005E4A74"/>
    <w:rsid w:val="005E4AE2"/>
    <w:rsid w:val="005E4EEA"/>
    <w:rsid w:val="005E5100"/>
    <w:rsid w:val="005E5106"/>
    <w:rsid w:val="005E5C21"/>
    <w:rsid w:val="005E6412"/>
    <w:rsid w:val="005E6586"/>
    <w:rsid w:val="005E7D03"/>
    <w:rsid w:val="005F115A"/>
    <w:rsid w:val="005F1991"/>
    <w:rsid w:val="005F1CA4"/>
    <w:rsid w:val="005F1E6C"/>
    <w:rsid w:val="005F29CA"/>
    <w:rsid w:val="005F3AEA"/>
    <w:rsid w:val="005F4436"/>
    <w:rsid w:val="005F44B4"/>
    <w:rsid w:val="005F507A"/>
    <w:rsid w:val="005F5F52"/>
    <w:rsid w:val="005F61E3"/>
    <w:rsid w:val="005F61E7"/>
    <w:rsid w:val="005F662F"/>
    <w:rsid w:val="005F6B14"/>
    <w:rsid w:val="005F6E81"/>
    <w:rsid w:val="005F6FD1"/>
    <w:rsid w:val="005F732C"/>
    <w:rsid w:val="005F7345"/>
    <w:rsid w:val="005F734E"/>
    <w:rsid w:val="005F7371"/>
    <w:rsid w:val="006014D9"/>
    <w:rsid w:val="0060157A"/>
    <w:rsid w:val="00601692"/>
    <w:rsid w:val="00601C1D"/>
    <w:rsid w:val="006021A6"/>
    <w:rsid w:val="00602B09"/>
    <w:rsid w:val="00602B77"/>
    <w:rsid w:val="00602F40"/>
    <w:rsid w:val="006037E0"/>
    <w:rsid w:val="00603A3B"/>
    <w:rsid w:val="00603B5F"/>
    <w:rsid w:val="00604438"/>
    <w:rsid w:val="00604D4D"/>
    <w:rsid w:val="00605A65"/>
    <w:rsid w:val="00605C99"/>
    <w:rsid w:val="00606077"/>
    <w:rsid w:val="006063A3"/>
    <w:rsid w:val="0060681C"/>
    <w:rsid w:val="00606BC7"/>
    <w:rsid w:val="00606C30"/>
    <w:rsid w:val="00606ED7"/>
    <w:rsid w:val="00606F11"/>
    <w:rsid w:val="00607AFD"/>
    <w:rsid w:val="00607CB0"/>
    <w:rsid w:val="00610120"/>
    <w:rsid w:val="006106AC"/>
    <w:rsid w:val="006107B4"/>
    <w:rsid w:val="00610B48"/>
    <w:rsid w:val="0061128A"/>
    <w:rsid w:val="006117C6"/>
    <w:rsid w:val="006119CC"/>
    <w:rsid w:val="00611D52"/>
    <w:rsid w:val="006120CD"/>
    <w:rsid w:val="006121E9"/>
    <w:rsid w:val="0061234C"/>
    <w:rsid w:val="0061283E"/>
    <w:rsid w:val="00612969"/>
    <w:rsid w:val="00612BD5"/>
    <w:rsid w:val="0061459A"/>
    <w:rsid w:val="00614D98"/>
    <w:rsid w:val="00614EC3"/>
    <w:rsid w:val="00615545"/>
    <w:rsid w:val="006158B8"/>
    <w:rsid w:val="00615B90"/>
    <w:rsid w:val="00616130"/>
    <w:rsid w:val="00616A75"/>
    <w:rsid w:val="00616C43"/>
    <w:rsid w:val="0061703E"/>
    <w:rsid w:val="0061719C"/>
    <w:rsid w:val="006174D1"/>
    <w:rsid w:val="00617612"/>
    <w:rsid w:val="00617B1F"/>
    <w:rsid w:val="00617BCC"/>
    <w:rsid w:val="00617C98"/>
    <w:rsid w:val="00620B09"/>
    <w:rsid w:val="00620D63"/>
    <w:rsid w:val="006215A6"/>
    <w:rsid w:val="0062180D"/>
    <w:rsid w:val="00621C1D"/>
    <w:rsid w:val="0062220A"/>
    <w:rsid w:val="0062288E"/>
    <w:rsid w:val="00623484"/>
    <w:rsid w:val="00623629"/>
    <w:rsid w:val="00624179"/>
    <w:rsid w:val="006244E7"/>
    <w:rsid w:val="00624C98"/>
    <w:rsid w:val="00625A97"/>
    <w:rsid w:val="00625FBE"/>
    <w:rsid w:val="006262CC"/>
    <w:rsid w:val="00626943"/>
    <w:rsid w:val="00626A9B"/>
    <w:rsid w:val="00626E93"/>
    <w:rsid w:val="00630271"/>
    <w:rsid w:val="006305A4"/>
    <w:rsid w:val="006309EF"/>
    <w:rsid w:val="00630A4E"/>
    <w:rsid w:val="00630A99"/>
    <w:rsid w:val="00630CF9"/>
    <w:rsid w:val="0063159F"/>
    <w:rsid w:val="00631856"/>
    <w:rsid w:val="006323F9"/>
    <w:rsid w:val="0063269A"/>
    <w:rsid w:val="00633239"/>
    <w:rsid w:val="00634639"/>
    <w:rsid w:val="00634B2C"/>
    <w:rsid w:val="006350CA"/>
    <w:rsid w:val="0063524B"/>
    <w:rsid w:val="006354DA"/>
    <w:rsid w:val="006355E9"/>
    <w:rsid w:val="006361A6"/>
    <w:rsid w:val="0063661C"/>
    <w:rsid w:val="00636971"/>
    <w:rsid w:val="0063703F"/>
    <w:rsid w:val="00640027"/>
    <w:rsid w:val="006400E9"/>
    <w:rsid w:val="00640495"/>
    <w:rsid w:val="006404FF"/>
    <w:rsid w:val="00640C43"/>
    <w:rsid w:val="00640E9B"/>
    <w:rsid w:val="00641BC9"/>
    <w:rsid w:val="00642959"/>
    <w:rsid w:val="00642A8B"/>
    <w:rsid w:val="006437B5"/>
    <w:rsid w:val="00643BF4"/>
    <w:rsid w:val="006442A5"/>
    <w:rsid w:val="00644C6C"/>
    <w:rsid w:val="00644F7D"/>
    <w:rsid w:val="00645625"/>
    <w:rsid w:val="00645A22"/>
    <w:rsid w:val="00645C93"/>
    <w:rsid w:val="00645EB6"/>
    <w:rsid w:val="0064632F"/>
    <w:rsid w:val="006465E0"/>
    <w:rsid w:val="0064675D"/>
    <w:rsid w:val="00646AED"/>
    <w:rsid w:val="00646F87"/>
    <w:rsid w:val="0064722E"/>
    <w:rsid w:val="00647AAF"/>
    <w:rsid w:val="0065095D"/>
    <w:rsid w:val="0065107C"/>
    <w:rsid w:val="00651126"/>
    <w:rsid w:val="00651D69"/>
    <w:rsid w:val="006522E4"/>
    <w:rsid w:val="00652744"/>
    <w:rsid w:val="006529E2"/>
    <w:rsid w:val="00652CFD"/>
    <w:rsid w:val="006543B7"/>
    <w:rsid w:val="00654A04"/>
    <w:rsid w:val="00654CA9"/>
    <w:rsid w:val="006554CC"/>
    <w:rsid w:val="006556EF"/>
    <w:rsid w:val="006558B9"/>
    <w:rsid w:val="00656013"/>
    <w:rsid w:val="00656019"/>
    <w:rsid w:val="00656AD2"/>
    <w:rsid w:val="00656E69"/>
    <w:rsid w:val="00656F88"/>
    <w:rsid w:val="00657E6A"/>
    <w:rsid w:val="00657FD1"/>
    <w:rsid w:val="00660B86"/>
    <w:rsid w:val="00660DD6"/>
    <w:rsid w:val="00660FEB"/>
    <w:rsid w:val="00661902"/>
    <w:rsid w:val="006622E9"/>
    <w:rsid w:val="006632AA"/>
    <w:rsid w:val="00663EBF"/>
    <w:rsid w:val="00663FE8"/>
    <w:rsid w:val="00664148"/>
    <w:rsid w:val="0066565B"/>
    <w:rsid w:val="006658A0"/>
    <w:rsid w:val="006658DB"/>
    <w:rsid w:val="00665B8D"/>
    <w:rsid w:val="00665C89"/>
    <w:rsid w:val="006661C5"/>
    <w:rsid w:val="006662A9"/>
    <w:rsid w:val="00666817"/>
    <w:rsid w:val="0066732C"/>
    <w:rsid w:val="006675A7"/>
    <w:rsid w:val="00667750"/>
    <w:rsid w:val="00667D7E"/>
    <w:rsid w:val="006700DD"/>
    <w:rsid w:val="0067035E"/>
    <w:rsid w:val="006704AB"/>
    <w:rsid w:val="00670C87"/>
    <w:rsid w:val="00670D76"/>
    <w:rsid w:val="00671E60"/>
    <w:rsid w:val="006724BD"/>
    <w:rsid w:val="00673105"/>
    <w:rsid w:val="00673579"/>
    <w:rsid w:val="00673C0E"/>
    <w:rsid w:val="00674424"/>
    <w:rsid w:val="00674CDB"/>
    <w:rsid w:val="00674E0F"/>
    <w:rsid w:val="00675724"/>
    <w:rsid w:val="0067661A"/>
    <w:rsid w:val="00676823"/>
    <w:rsid w:val="00680050"/>
    <w:rsid w:val="006801C4"/>
    <w:rsid w:val="00680E77"/>
    <w:rsid w:val="00680F37"/>
    <w:rsid w:val="006819CF"/>
    <w:rsid w:val="0068216E"/>
    <w:rsid w:val="006823E3"/>
    <w:rsid w:val="006827E1"/>
    <w:rsid w:val="00682E45"/>
    <w:rsid w:val="00683807"/>
    <w:rsid w:val="006839D1"/>
    <w:rsid w:val="00683ED5"/>
    <w:rsid w:val="0068420F"/>
    <w:rsid w:val="00684BBB"/>
    <w:rsid w:val="00684C4B"/>
    <w:rsid w:val="006857BD"/>
    <w:rsid w:val="00685E8E"/>
    <w:rsid w:val="00686231"/>
    <w:rsid w:val="006865F2"/>
    <w:rsid w:val="006867B7"/>
    <w:rsid w:val="00690A46"/>
    <w:rsid w:val="00690ED8"/>
    <w:rsid w:val="00691603"/>
    <w:rsid w:val="00691FC4"/>
    <w:rsid w:val="00692259"/>
    <w:rsid w:val="006926A8"/>
    <w:rsid w:val="00692A14"/>
    <w:rsid w:val="006939EC"/>
    <w:rsid w:val="006944AF"/>
    <w:rsid w:val="0069486E"/>
    <w:rsid w:val="00694907"/>
    <w:rsid w:val="00694C46"/>
    <w:rsid w:val="00695874"/>
    <w:rsid w:val="00695B3A"/>
    <w:rsid w:val="00695B51"/>
    <w:rsid w:val="00695DFB"/>
    <w:rsid w:val="006964ED"/>
    <w:rsid w:val="0069669C"/>
    <w:rsid w:val="006969FA"/>
    <w:rsid w:val="00696E24"/>
    <w:rsid w:val="006973DB"/>
    <w:rsid w:val="00697947"/>
    <w:rsid w:val="00697DAF"/>
    <w:rsid w:val="006A06B5"/>
    <w:rsid w:val="006A0882"/>
    <w:rsid w:val="006A0D60"/>
    <w:rsid w:val="006A140D"/>
    <w:rsid w:val="006A153A"/>
    <w:rsid w:val="006A1BC3"/>
    <w:rsid w:val="006A1FDD"/>
    <w:rsid w:val="006A22F2"/>
    <w:rsid w:val="006A296C"/>
    <w:rsid w:val="006A2D2F"/>
    <w:rsid w:val="006A3265"/>
    <w:rsid w:val="006A490D"/>
    <w:rsid w:val="006A4D0F"/>
    <w:rsid w:val="006A4E8B"/>
    <w:rsid w:val="006A500C"/>
    <w:rsid w:val="006A5077"/>
    <w:rsid w:val="006A5B48"/>
    <w:rsid w:val="006A6288"/>
    <w:rsid w:val="006A66ED"/>
    <w:rsid w:val="006A724A"/>
    <w:rsid w:val="006A7424"/>
    <w:rsid w:val="006A77D1"/>
    <w:rsid w:val="006A7AEE"/>
    <w:rsid w:val="006B0076"/>
    <w:rsid w:val="006B0154"/>
    <w:rsid w:val="006B1833"/>
    <w:rsid w:val="006B19DD"/>
    <w:rsid w:val="006B1C85"/>
    <w:rsid w:val="006B1D0F"/>
    <w:rsid w:val="006B1F3D"/>
    <w:rsid w:val="006B245D"/>
    <w:rsid w:val="006B2C0C"/>
    <w:rsid w:val="006B2DE5"/>
    <w:rsid w:val="006B3269"/>
    <w:rsid w:val="006B3572"/>
    <w:rsid w:val="006B3751"/>
    <w:rsid w:val="006B49D9"/>
    <w:rsid w:val="006B4A4D"/>
    <w:rsid w:val="006B5924"/>
    <w:rsid w:val="006B5A26"/>
    <w:rsid w:val="006B60B6"/>
    <w:rsid w:val="006B61AB"/>
    <w:rsid w:val="006B6701"/>
    <w:rsid w:val="006B6985"/>
    <w:rsid w:val="006B7013"/>
    <w:rsid w:val="006B7075"/>
    <w:rsid w:val="006B7289"/>
    <w:rsid w:val="006C102E"/>
    <w:rsid w:val="006C1447"/>
    <w:rsid w:val="006C14F8"/>
    <w:rsid w:val="006C2FB6"/>
    <w:rsid w:val="006C3397"/>
    <w:rsid w:val="006C375D"/>
    <w:rsid w:val="006C45CF"/>
    <w:rsid w:val="006C4779"/>
    <w:rsid w:val="006C5B09"/>
    <w:rsid w:val="006C5E7D"/>
    <w:rsid w:val="006C6B07"/>
    <w:rsid w:val="006C6C78"/>
    <w:rsid w:val="006C7562"/>
    <w:rsid w:val="006C79B2"/>
    <w:rsid w:val="006D017B"/>
    <w:rsid w:val="006D02BA"/>
    <w:rsid w:val="006D0C86"/>
    <w:rsid w:val="006D11EC"/>
    <w:rsid w:val="006D1CF2"/>
    <w:rsid w:val="006D2037"/>
    <w:rsid w:val="006D25AF"/>
    <w:rsid w:val="006D2B57"/>
    <w:rsid w:val="006D347A"/>
    <w:rsid w:val="006D3BC5"/>
    <w:rsid w:val="006D42A9"/>
    <w:rsid w:val="006D4546"/>
    <w:rsid w:val="006D4572"/>
    <w:rsid w:val="006D4769"/>
    <w:rsid w:val="006D4DA1"/>
    <w:rsid w:val="006D5B29"/>
    <w:rsid w:val="006D5DEF"/>
    <w:rsid w:val="006D62C1"/>
    <w:rsid w:val="006D686D"/>
    <w:rsid w:val="006D7E96"/>
    <w:rsid w:val="006E0047"/>
    <w:rsid w:val="006E0979"/>
    <w:rsid w:val="006E0AFC"/>
    <w:rsid w:val="006E10CF"/>
    <w:rsid w:val="006E10F3"/>
    <w:rsid w:val="006E1601"/>
    <w:rsid w:val="006E1628"/>
    <w:rsid w:val="006E1D6F"/>
    <w:rsid w:val="006E214A"/>
    <w:rsid w:val="006E21E2"/>
    <w:rsid w:val="006E2DBC"/>
    <w:rsid w:val="006E2DC1"/>
    <w:rsid w:val="006E2F2C"/>
    <w:rsid w:val="006E386E"/>
    <w:rsid w:val="006E3B6A"/>
    <w:rsid w:val="006E47C8"/>
    <w:rsid w:val="006E49BD"/>
    <w:rsid w:val="006E5286"/>
    <w:rsid w:val="006E5786"/>
    <w:rsid w:val="006E59BC"/>
    <w:rsid w:val="006E5C18"/>
    <w:rsid w:val="006E5EB1"/>
    <w:rsid w:val="006E62D2"/>
    <w:rsid w:val="006E6542"/>
    <w:rsid w:val="006E732B"/>
    <w:rsid w:val="006E74DF"/>
    <w:rsid w:val="006E750D"/>
    <w:rsid w:val="006E77C2"/>
    <w:rsid w:val="006E78D2"/>
    <w:rsid w:val="006F1498"/>
    <w:rsid w:val="006F19F6"/>
    <w:rsid w:val="006F1A42"/>
    <w:rsid w:val="006F1F61"/>
    <w:rsid w:val="006F211C"/>
    <w:rsid w:val="006F2255"/>
    <w:rsid w:val="006F24B4"/>
    <w:rsid w:val="006F259C"/>
    <w:rsid w:val="006F288D"/>
    <w:rsid w:val="006F29B9"/>
    <w:rsid w:val="006F2EF0"/>
    <w:rsid w:val="006F2FA3"/>
    <w:rsid w:val="006F30B0"/>
    <w:rsid w:val="006F30B9"/>
    <w:rsid w:val="006F4068"/>
    <w:rsid w:val="006F4568"/>
    <w:rsid w:val="006F50C1"/>
    <w:rsid w:val="006F52D0"/>
    <w:rsid w:val="006F569A"/>
    <w:rsid w:val="006F61A0"/>
    <w:rsid w:val="006F6571"/>
    <w:rsid w:val="006F684C"/>
    <w:rsid w:val="006F6E14"/>
    <w:rsid w:val="006F6EE8"/>
    <w:rsid w:val="006F77A7"/>
    <w:rsid w:val="006F7D9D"/>
    <w:rsid w:val="00700A29"/>
    <w:rsid w:val="00701176"/>
    <w:rsid w:val="00701698"/>
    <w:rsid w:val="007017FB"/>
    <w:rsid w:val="007018E5"/>
    <w:rsid w:val="00701BF5"/>
    <w:rsid w:val="0070205D"/>
    <w:rsid w:val="00702604"/>
    <w:rsid w:val="007029EB"/>
    <w:rsid w:val="00702EB3"/>
    <w:rsid w:val="007041EC"/>
    <w:rsid w:val="00704FB2"/>
    <w:rsid w:val="00705004"/>
    <w:rsid w:val="00705072"/>
    <w:rsid w:val="007050B9"/>
    <w:rsid w:val="00705531"/>
    <w:rsid w:val="0070577D"/>
    <w:rsid w:val="0070590E"/>
    <w:rsid w:val="007063B3"/>
    <w:rsid w:val="0070772A"/>
    <w:rsid w:val="007077ED"/>
    <w:rsid w:val="0071017B"/>
    <w:rsid w:val="00711012"/>
    <w:rsid w:val="007115E6"/>
    <w:rsid w:val="00711BBF"/>
    <w:rsid w:val="00711F5B"/>
    <w:rsid w:val="00711FBF"/>
    <w:rsid w:val="00712268"/>
    <w:rsid w:val="00712570"/>
    <w:rsid w:val="007129FC"/>
    <w:rsid w:val="007136B8"/>
    <w:rsid w:val="00713B60"/>
    <w:rsid w:val="0071417D"/>
    <w:rsid w:val="0071440B"/>
    <w:rsid w:val="0071457A"/>
    <w:rsid w:val="00714B59"/>
    <w:rsid w:val="00714CD3"/>
    <w:rsid w:val="00714ECC"/>
    <w:rsid w:val="00715054"/>
    <w:rsid w:val="007157BC"/>
    <w:rsid w:val="00715BFA"/>
    <w:rsid w:val="00715CB7"/>
    <w:rsid w:val="00715CC4"/>
    <w:rsid w:val="00715EF3"/>
    <w:rsid w:val="00716850"/>
    <w:rsid w:val="00716F56"/>
    <w:rsid w:val="0071773B"/>
    <w:rsid w:val="0072047F"/>
    <w:rsid w:val="00721077"/>
    <w:rsid w:val="0072129E"/>
    <w:rsid w:val="007215AE"/>
    <w:rsid w:val="00721626"/>
    <w:rsid w:val="00721EAC"/>
    <w:rsid w:val="00723431"/>
    <w:rsid w:val="0072360C"/>
    <w:rsid w:val="00724186"/>
    <w:rsid w:val="00724384"/>
    <w:rsid w:val="00724553"/>
    <w:rsid w:val="0072477E"/>
    <w:rsid w:val="00724943"/>
    <w:rsid w:val="00724B9D"/>
    <w:rsid w:val="00724C10"/>
    <w:rsid w:val="00724C5F"/>
    <w:rsid w:val="00725B46"/>
    <w:rsid w:val="00725B89"/>
    <w:rsid w:val="00725D61"/>
    <w:rsid w:val="00726B29"/>
    <w:rsid w:val="00727105"/>
    <w:rsid w:val="00727B85"/>
    <w:rsid w:val="00727D40"/>
    <w:rsid w:val="00727F23"/>
    <w:rsid w:val="00730502"/>
    <w:rsid w:val="00730C5F"/>
    <w:rsid w:val="007325DA"/>
    <w:rsid w:val="007327BE"/>
    <w:rsid w:val="0073305C"/>
    <w:rsid w:val="007332DF"/>
    <w:rsid w:val="007341F9"/>
    <w:rsid w:val="0073491D"/>
    <w:rsid w:val="00734B10"/>
    <w:rsid w:val="007354AF"/>
    <w:rsid w:val="0073556A"/>
    <w:rsid w:val="00735A09"/>
    <w:rsid w:val="007360C6"/>
    <w:rsid w:val="0073668B"/>
    <w:rsid w:val="00736928"/>
    <w:rsid w:val="00736C22"/>
    <w:rsid w:val="00736FB9"/>
    <w:rsid w:val="00737165"/>
    <w:rsid w:val="00737AFE"/>
    <w:rsid w:val="00740253"/>
    <w:rsid w:val="0074030A"/>
    <w:rsid w:val="00740717"/>
    <w:rsid w:val="0074173A"/>
    <w:rsid w:val="007440FD"/>
    <w:rsid w:val="00744565"/>
    <w:rsid w:val="0074481B"/>
    <w:rsid w:val="00745312"/>
    <w:rsid w:val="007453F3"/>
    <w:rsid w:val="00745908"/>
    <w:rsid w:val="007460AF"/>
    <w:rsid w:val="0074628C"/>
    <w:rsid w:val="0074683C"/>
    <w:rsid w:val="00746862"/>
    <w:rsid w:val="00746A28"/>
    <w:rsid w:val="00746BCF"/>
    <w:rsid w:val="00746F6F"/>
    <w:rsid w:val="00747D4C"/>
    <w:rsid w:val="00750334"/>
    <w:rsid w:val="00750518"/>
    <w:rsid w:val="007509C4"/>
    <w:rsid w:val="00750D57"/>
    <w:rsid w:val="00751366"/>
    <w:rsid w:val="00751441"/>
    <w:rsid w:val="007519EA"/>
    <w:rsid w:val="0075212F"/>
    <w:rsid w:val="0075248B"/>
    <w:rsid w:val="00752B61"/>
    <w:rsid w:val="00752DF0"/>
    <w:rsid w:val="007532FD"/>
    <w:rsid w:val="0075383F"/>
    <w:rsid w:val="007540D0"/>
    <w:rsid w:val="0075437E"/>
    <w:rsid w:val="00754986"/>
    <w:rsid w:val="00754D98"/>
    <w:rsid w:val="0075521B"/>
    <w:rsid w:val="007552EE"/>
    <w:rsid w:val="00755B39"/>
    <w:rsid w:val="00755F9B"/>
    <w:rsid w:val="007561B0"/>
    <w:rsid w:val="00756263"/>
    <w:rsid w:val="007562C3"/>
    <w:rsid w:val="00756631"/>
    <w:rsid w:val="00756637"/>
    <w:rsid w:val="00756EFF"/>
    <w:rsid w:val="0075787F"/>
    <w:rsid w:val="00757A94"/>
    <w:rsid w:val="00760402"/>
    <w:rsid w:val="0076061A"/>
    <w:rsid w:val="0076074C"/>
    <w:rsid w:val="007608EF"/>
    <w:rsid w:val="00760B02"/>
    <w:rsid w:val="00760E6A"/>
    <w:rsid w:val="00761234"/>
    <w:rsid w:val="00761338"/>
    <w:rsid w:val="007617E5"/>
    <w:rsid w:val="00761900"/>
    <w:rsid w:val="007619BC"/>
    <w:rsid w:val="00761D2D"/>
    <w:rsid w:val="00762738"/>
    <w:rsid w:val="00762C84"/>
    <w:rsid w:val="0076316F"/>
    <w:rsid w:val="00763CD6"/>
    <w:rsid w:val="00763EC9"/>
    <w:rsid w:val="00764DBF"/>
    <w:rsid w:val="007650C9"/>
    <w:rsid w:val="0076547B"/>
    <w:rsid w:val="00765DEA"/>
    <w:rsid w:val="00765EE2"/>
    <w:rsid w:val="00765F4F"/>
    <w:rsid w:val="00765F6F"/>
    <w:rsid w:val="00765FA9"/>
    <w:rsid w:val="00766263"/>
    <w:rsid w:val="00766515"/>
    <w:rsid w:val="007665D5"/>
    <w:rsid w:val="00766976"/>
    <w:rsid w:val="00766E5E"/>
    <w:rsid w:val="00767000"/>
    <w:rsid w:val="00767005"/>
    <w:rsid w:val="0076743F"/>
    <w:rsid w:val="00767E19"/>
    <w:rsid w:val="0077052E"/>
    <w:rsid w:val="007716D8"/>
    <w:rsid w:val="00771B48"/>
    <w:rsid w:val="0077263E"/>
    <w:rsid w:val="00772692"/>
    <w:rsid w:val="0077303E"/>
    <w:rsid w:val="007730A8"/>
    <w:rsid w:val="00773485"/>
    <w:rsid w:val="007735A8"/>
    <w:rsid w:val="007742F4"/>
    <w:rsid w:val="00774666"/>
    <w:rsid w:val="00774B40"/>
    <w:rsid w:val="0077526E"/>
    <w:rsid w:val="007752A3"/>
    <w:rsid w:val="0077560A"/>
    <w:rsid w:val="0077623F"/>
    <w:rsid w:val="00776338"/>
    <w:rsid w:val="007766F0"/>
    <w:rsid w:val="00776774"/>
    <w:rsid w:val="00776F3F"/>
    <w:rsid w:val="00777093"/>
    <w:rsid w:val="00777521"/>
    <w:rsid w:val="00777DA1"/>
    <w:rsid w:val="007813E0"/>
    <w:rsid w:val="00781B15"/>
    <w:rsid w:val="00781B92"/>
    <w:rsid w:val="00781FC3"/>
    <w:rsid w:val="00782405"/>
    <w:rsid w:val="0078266F"/>
    <w:rsid w:val="007829A8"/>
    <w:rsid w:val="00782D3C"/>
    <w:rsid w:val="00784047"/>
    <w:rsid w:val="00784537"/>
    <w:rsid w:val="00784E0F"/>
    <w:rsid w:val="007850FC"/>
    <w:rsid w:val="00785627"/>
    <w:rsid w:val="007856C4"/>
    <w:rsid w:val="007856F8"/>
    <w:rsid w:val="00785805"/>
    <w:rsid w:val="00785A19"/>
    <w:rsid w:val="00785CDD"/>
    <w:rsid w:val="00785F1D"/>
    <w:rsid w:val="00786032"/>
    <w:rsid w:val="00786234"/>
    <w:rsid w:val="007863BE"/>
    <w:rsid w:val="00787200"/>
    <w:rsid w:val="007874B8"/>
    <w:rsid w:val="00790A9A"/>
    <w:rsid w:val="007917C7"/>
    <w:rsid w:val="007925C9"/>
    <w:rsid w:val="007926B5"/>
    <w:rsid w:val="00792B3F"/>
    <w:rsid w:val="00792DF8"/>
    <w:rsid w:val="00792FA9"/>
    <w:rsid w:val="0079309A"/>
    <w:rsid w:val="0079315A"/>
    <w:rsid w:val="00793644"/>
    <w:rsid w:val="00794143"/>
    <w:rsid w:val="00794E3D"/>
    <w:rsid w:val="00795558"/>
    <w:rsid w:val="00795564"/>
    <w:rsid w:val="0079572F"/>
    <w:rsid w:val="007963C9"/>
    <w:rsid w:val="007969DF"/>
    <w:rsid w:val="00796B90"/>
    <w:rsid w:val="00796E22"/>
    <w:rsid w:val="0079792E"/>
    <w:rsid w:val="00797DA6"/>
    <w:rsid w:val="00797EA4"/>
    <w:rsid w:val="007A04B2"/>
    <w:rsid w:val="007A08F6"/>
    <w:rsid w:val="007A0D15"/>
    <w:rsid w:val="007A11E5"/>
    <w:rsid w:val="007A17F0"/>
    <w:rsid w:val="007A19F9"/>
    <w:rsid w:val="007A1BE5"/>
    <w:rsid w:val="007A1E20"/>
    <w:rsid w:val="007A2331"/>
    <w:rsid w:val="007A23A0"/>
    <w:rsid w:val="007A27C6"/>
    <w:rsid w:val="007A3263"/>
    <w:rsid w:val="007A3F3F"/>
    <w:rsid w:val="007A4596"/>
    <w:rsid w:val="007A459E"/>
    <w:rsid w:val="007A53AA"/>
    <w:rsid w:val="007A567F"/>
    <w:rsid w:val="007A5A73"/>
    <w:rsid w:val="007A601C"/>
    <w:rsid w:val="007A63CC"/>
    <w:rsid w:val="007A6F10"/>
    <w:rsid w:val="007A75AC"/>
    <w:rsid w:val="007A7618"/>
    <w:rsid w:val="007A7B4B"/>
    <w:rsid w:val="007B0017"/>
    <w:rsid w:val="007B04E3"/>
    <w:rsid w:val="007B11EB"/>
    <w:rsid w:val="007B1850"/>
    <w:rsid w:val="007B1E90"/>
    <w:rsid w:val="007B233F"/>
    <w:rsid w:val="007B2530"/>
    <w:rsid w:val="007B2B03"/>
    <w:rsid w:val="007B3062"/>
    <w:rsid w:val="007B380E"/>
    <w:rsid w:val="007B3D9E"/>
    <w:rsid w:val="007B4B85"/>
    <w:rsid w:val="007B4C07"/>
    <w:rsid w:val="007B5628"/>
    <w:rsid w:val="007B5F29"/>
    <w:rsid w:val="007B65AC"/>
    <w:rsid w:val="007B65FC"/>
    <w:rsid w:val="007B6D9E"/>
    <w:rsid w:val="007B7736"/>
    <w:rsid w:val="007B79E2"/>
    <w:rsid w:val="007B7CB9"/>
    <w:rsid w:val="007C019F"/>
    <w:rsid w:val="007C061D"/>
    <w:rsid w:val="007C06F2"/>
    <w:rsid w:val="007C1126"/>
    <w:rsid w:val="007C1277"/>
    <w:rsid w:val="007C189D"/>
    <w:rsid w:val="007C2041"/>
    <w:rsid w:val="007C22C3"/>
    <w:rsid w:val="007C2392"/>
    <w:rsid w:val="007C2485"/>
    <w:rsid w:val="007C2700"/>
    <w:rsid w:val="007C2AD0"/>
    <w:rsid w:val="007C2DE0"/>
    <w:rsid w:val="007C34D2"/>
    <w:rsid w:val="007C4164"/>
    <w:rsid w:val="007C51A1"/>
    <w:rsid w:val="007C54AB"/>
    <w:rsid w:val="007C68E0"/>
    <w:rsid w:val="007C6C33"/>
    <w:rsid w:val="007C7D35"/>
    <w:rsid w:val="007C7F26"/>
    <w:rsid w:val="007D00E4"/>
    <w:rsid w:val="007D0632"/>
    <w:rsid w:val="007D093A"/>
    <w:rsid w:val="007D0A51"/>
    <w:rsid w:val="007D0BFD"/>
    <w:rsid w:val="007D1189"/>
    <w:rsid w:val="007D26D7"/>
    <w:rsid w:val="007D37C7"/>
    <w:rsid w:val="007D38DE"/>
    <w:rsid w:val="007D3954"/>
    <w:rsid w:val="007D3D4D"/>
    <w:rsid w:val="007D4030"/>
    <w:rsid w:val="007D458C"/>
    <w:rsid w:val="007D495C"/>
    <w:rsid w:val="007D4AA7"/>
    <w:rsid w:val="007D5309"/>
    <w:rsid w:val="007D5822"/>
    <w:rsid w:val="007D5C43"/>
    <w:rsid w:val="007D6AF9"/>
    <w:rsid w:val="007D6B5E"/>
    <w:rsid w:val="007D7682"/>
    <w:rsid w:val="007E0B80"/>
    <w:rsid w:val="007E2159"/>
    <w:rsid w:val="007E22CC"/>
    <w:rsid w:val="007E2324"/>
    <w:rsid w:val="007E269F"/>
    <w:rsid w:val="007E31B5"/>
    <w:rsid w:val="007E3803"/>
    <w:rsid w:val="007E44D3"/>
    <w:rsid w:val="007E4D6E"/>
    <w:rsid w:val="007E4E4B"/>
    <w:rsid w:val="007E4F66"/>
    <w:rsid w:val="007E64C6"/>
    <w:rsid w:val="007E6696"/>
    <w:rsid w:val="007E725F"/>
    <w:rsid w:val="007E7F5C"/>
    <w:rsid w:val="007F025E"/>
    <w:rsid w:val="007F0D35"/>
    <w:rsid w:val="007F0E2B"/>
    <w:rsid w:val="007F1293"/>
    <w:rsid w:val="007F1746"/>
    <w:rsid w:val="007F2130"/>
    <w:rsid w:val="007F2E61"/>
    <w:rsid w:val="007F2EED"/>
    <w:rsid w:val="007F2F7E"/>
    <w:rsid w:val="007F318B"/>
    <w:rsid w:val="007F327C"/>
    <w:rsid w:val="007F374A"/>
    <w:rsid w:val="007F3A3A"/>
    <w:rsid w:val="007F3AE0"/>
    <w:rsid w:val="007F3D16"/>
    <w:rsid w:val="007F4009"/>
    <w:rsid w:val="007F421C"/>
    <w:rsid w:val="007F53BB"/>
    <w:rsid w:val="007F5A82"/>
    <w:rsid w:val="007F6098"/>
    <w:rsid w:val="007F6CD2"/>
    <w:rsid w:val="007F7070"/>
    <w:rsid w:val="0080028E"/>
    <w:rsid w:val="008004DE"/>
    <w:rsid w:val="00800DD8"/>
    <w:rsid w:val="00800F45"/>
    <w:rsid w:val="00801248"/>
    <w:rsid w:val="0080131C"/>
    <w:rsid w:val="00801414"/>
    <w:rsid w:val="00801D05"/>
    <w:rsid w:val="008028C5"/>
    <w:rsid w:val="00803792"/>
    <w:rsid w:val="00803B2B"/>
    <w:rsid w:val="0080456D"/>
    <w:rsid w:val="00805734"/>
    <w:rsid w:val="00805EA3"/>
    <w:rsid w:val="0080628A"/>
    <w:rsid w:val="00806620"/>
    <w:rsid w:val="0080675A"/>
    <w:rsid w:val="0080682A"/>
    <w:rsid w:val="00807C48"/>
    <w:rsid w:val="00810AEC"/>
    <w:rsid w:val="00811616"/>
    <w:rsid w:val="00811D7A"/>
    <w:rsid w:val="00812191"/>
    <w:rsid w:val="00812D8B"/>
    <w:rsid w:val="00812E7F"/>
    <w:rsid w:val="00813FE6"/>
    <w:rsid w:val="008144A1"/>
    <w:rsid w:val="00814A56"/>
    <w:rsid w:val="008159A7"/>
    <w:rsid w:val="00815A38"/>
    <w:rsid w:val="00816AFD"/>
    <w:rsid w:val="00816C29"/>
    <w:rsid w:val="00817A41"/>
    <w:rsid w:val="00817EF4"/>
    <w:rsid w:val="00817FB2"/>
    <w:rsid w:val="00820742"/>
    <w:rsid w:val="00820A06"/>
    <w:rsid w:val="00820B6F"/>
    <w:rsid w:val="00821349"/>
    <w:rsid w:val="008215E5"/>
    <w:rsid w:val="00821DD9"/>
    <w:rsid w:val="008223B3"/>
    <w:rsid w:val="00822827"/>
    <w:rsid w:val="00822948"/>
    <w:rsid w:val="008229FD"/>
    <w:rsid w:val="00822A5C"/>
    <w:rsid w:val="00822D60"/>
    <w:rsid w:val="00823712"/>
    <w:rsid w:val="00823CF7"/>
    <w:rsid w:val="0082466B"/>
    <w:rsid w:val="0082473E"/>
    <w:rsid w:val="00824E90"/>
    <w:rsid w:val="008250DA"/>
    <w:rsid w:val="008258C0"/>
    <w:rsid w:val="00826257"/>
    <w:rsid w:val="008263AC"/>
    <w:rsid w:val="00826E6D"/>
    <w:rsid w:val="008272E3"/>
    <w:rsid w:val="00827B6E"/>
    <w:rsid w:val="00830075"/>
    <w:rsid w:val="00830370"/>
    <w:rsid w:val="0083102E"/>
    <w:rsid w:val="0083176D"/>
    <w:rsid w:val="00832543"/>
    <w:rsid w:val="00832C84"/>
    <w:rsid w:val="008331BF"/>
    <w:rsid w:val="00833566"/>
    <w:rsid w:val="00833F61"/>
    <w:rsid w:val="00834721"/>
    <w:rsid w:val="00834B8D"/>
    <w:rsid w:val="00835F47"/>
    <w:rsid w:val="00836574"/>
    <w:rsid w:val="008369FD"/>
    <w:rsid w:val="00837898"/>
    <w:rsid w:val="00840872"/>
    <w:rsid w:val="00841E66"/>
    <w:rsid w:val="008428E9"/>
    <w:rsid w:val="008429E8"/>
    <w:rsid w:val="00842A5C"/>
    <w:rsid w:val="00842D51"/>
    <w:rsid w:val="00843C27"/>
    <w:rsid w:val="00843DD3"/>
    <w:rsid w:val="00843DFA"/>
    <w:rsid w:val="00843E70"/>
    <w:rsid w:val="00844066"/>
    <w:rsid w:val="00844EFD"/>
    <w:rsid w:val="008451EF"/>
    <w:rsid w:val="00845443"/>
    <w:rsid w:val="00845458"/>
    <w:rsid w:val="00845B30"/>
    <w:rsid w:val="00845BA3"/>
    <w:rsid w:val="00845DED"/>
    <w:rsid w:val="00846218"/>
    <w:rsid w:val="008462C5"/>
    <w:rsid w:val="008466DF"/>
    <w:rsid w:val="00846A52"/>
    <w:rsid w:val="00846B6D"/>
    <w:rsid w:val="008503DB"/>
    <w:rsid w:val="008505E9"/>
    <w:rsid w:val="00851265"/>
    <w:rsid w:val="00851708"/>
    <w:rsid w:val="00851F71"/>
    <w:rsid w:val="00852ADC"/>
    <w:rsid w:val="0085382D"/>
    <w:rsid w:val="00853C8B"/>
    <w:rsid w:val="00853D51"/>
    <w:rsid w:val="00853F76"/>
    <w:rsid w:val="00854A27"/>
    <w:rsid w:val="00855523"/>
    <w:rsid w:val="00855A55"/>
    <w:rsid w:val="00855AAA"/>
    <w:rsid w:val="00856032"/>
    <w:rsid w:val="008564E2"/>
    <w:rsid w:val="00856604"/>
    <w:rsid w:val="00856611"/>
    <w:rsid w:val="00856D16"/>
    <w:rsid w:val="00856F4A"/>
    <w:rsid w:val="0085788C"/>
    <w:rsid w:val="00857913"/>
    <w:rsid w:val="008579B8"/>
    <w:rsid w:val="00857EAA"/>
    <w:rsid w:val="0086062C"/>
    <w:rsid w:val="008609E4"/>
    <w:rsid w:val="00860A79"/>
    <w:rsid w:val="008612B8"/>
    <w:rsid w:val="00861ABA"/>
    <w:rsid w:val="00861DA1"/>
    <w:rsid w:val="0086262E"/>
    <w:rsid w:val="00862A51"/>
    <w:rsid w:val="00862A7B"/>
    <w:rsid w:val="00863E8F"/>
    <w:rsid w:val="00864071"/>
    <w:rsid w:val="00865133"/>
    <w:rsid w:val="00865E5F"/>
    <w:rsid w:val="00865EC4"/>
    <w:rsid w:val="00866232"/>
    <w:rsid w:val="00867353"/>
    <w:rsid w:val="00867644"/>
    <w:rsid w:val="00867975"/>
    <w:rsid w:val="00871062"/>
    <w:rsid w:val="00871605"/>
    <w:rsid w:val="00871654"/>
    <w:rsid w:val="008717A2"/>
    <w:rsid w:val="00871CEF"/>
    <w:rsid w:val="00872CD3"/>
    <w:rsid w:val="00872E03"/>
    <w:rsid w:val="00874231"/>
    <w:rsid w:val="00874393"/>
    <w:rsid w:val="0087455A"/>
    <w:rsid w:val="00874F2B"/>
    <w:rsid w:val="00875038"/>
    <w:rsid w:val="00875109"/>
    <w:rsid w:val="00875561"/>
    <w:rsid w:val="008755BC"/>
    <w:rsid w:val="0087592C"/>
    <w:rsid w:val="00875B84"/>
    <w:rsid w:val="0087651F"/>
    <w:rsid w:val="00876D04"/>
    <w:rsid w:val="00876FA5"/>
    <w:rsid w:val="0087750C"/>
    <w:rsid w:val="0087772C"/>
    <w:rsid w:val="00877CCF"/>
    <w:rsid w:val="00877F21"/>
    <w:rsid w:val="00877F47"/>
    <w:rsid w:val="0088025D"/>
    <w:rsid w:val="008807B0"/>
    <w:rsid w:val="008809FF"/>
    <w:rsid w:val="00880C8E"/>
    <w:rsid w:val="00880DA7"/>
    <w:rsid w:val="00881194"/>
    <w:rsid w:val="008812D2"/>
    <w:rsid w:val="00881448"/>
    <w:rsid w:val="00881EDC"/>
    <w:rsid w:val="00882357"/>
    <w:rsid w:val="00882393"/>
    <w:rsid w:val="00882C1C"/>
    <w:rsid w:val="00882E61"/>
    <w:rsid w:val="00882F91"/>
    <w:rsid w:val="0088397A"/>
    <w:rsid w:val="008840F3"/>
    <w:rsid w:val="00884105"/>
    <w:rsid w:val="00884343"/>
    <w:rsid w:val="00884922"/>
    <w:rsid w:val="008851AA"/>
    <w:rsid w:val="00885B95"/>
    <w:rsid w:val="00885F78"/>
    <w:rsid w:val="00886B5D"/>
    <w:rsid w:val="00886ED6"/>
    <w:rsid w:val="00890187"/>
    <w:rsid w:val="008902D7"/>
    <w:rsid w:val="008907FF"/>
    <w:rsid w:val="00891360"/>
    <w:rsid w:val="0089176D"/>
    <w:rsid w:val="00891AEA"/>
    <w:rsid w:val="00891E9E"/>
    <w:rsid w:val="00893316"/>
    <w:rsid w:val="00893921"/>
    <w:rsid w:val="008947FF"/>
    <w:rsid w:val="00894999"/>
    <w:rsid w:val="008953C9"/>
    <w:rsid w:val="008953F1"/>
    <w:rsid w:val="0089609C"/>
    <w:rsid w:val="0089647B"/>
    <w:rsid w:val="00896A5E"/>
    <w:rsid w:val="008970E1"/>
    <w:rsid w:val="00897365"/>
    <w:rsid w:val="008A03EA"/>
    <w:rsid w:val="008A04B3"/>
    <w:rsid w:val="008A04CF"/>
    <w:rsid w:val="008A0817"/>
    <w:rsid w:val="008A0C28"/>
    <w:rsid w:val="008A13EE"/>
    <w:rsid w:val="008A20F8"/>
    <w:rsid w:val="008A256A"/>
    <w:rsid w:val="008A30E6"/>
    <w:rsid w:val="008A33D2"/>
    <w:rsid w:val="008A343D"/>
    <w:rsid w:val="008A3714"/>
    <w:rsid w:val="008A393B"/>
    <w:rsid w:val="008A3BEF"/>
    <w:rsid w:val="008A47C6"/>
    <w:rsid w:val="008A4D76"/>
    <w:rsid w:val="008A4F5B"/>
    <w:rsid w:val="008A5343"/>
    <w:rsid w:val="008A54D7"/>
    <w:rsid w:val="008A6052"/>
    <w:rsid w:val="008A6302"/>
    <w:rsid w:val="008A668C"/>
    <w:rsid w:val="008A6BB7"/>
    <w:rsid w:val="008A6F8A"/>
    <w:rsid w:val="008A6FAB"/>
    <w:rsid w:val="008A72B4"/>
    <w:rsid w:val="008B0508"/>
    <w:rsid w:val="008B0A8D"/>
    <w:rsid w:val="008B0ACF"/>
    <w:rsid w:val="008B0CFF"/>
    <w:rsid w:val="008B1168"/>
    <w:rsid w:val="008B11C8"/>
    <w:rsid w:val="008B1CEF"/>
    <w:rsid w:val="008B1F2D"/>
    <w:rsid w:val="008B24EB"/>
    <w:rsid w:val="008B271B"/>
    <w:rsid w:val="008B2727"/>
    <w:rsid w:val="008B293F"/>
    <w:rsid w:val="008B3237"/>
    <w:rsid w:val="008B3446"/>
    <w:rsid w:val="008B37A7"/>
    <w:rsid w:val="008B3A32"/>
    <w:rsid w:val="008B4286"/>
    <w:rsid w:val="008B42F6"/>
    <w:rsid w:val="008B645C"/>
    <w:rsid w:val="008B6568"/>
    <w:rsid w:val="008B6E1B"/>
    <w:rsid w:val="008B6F5E"/>
    <w:rsid w:val="008B7566"/>
    <w:rsid w:val="008C009D"/>
    <w:rsid w:val="008C07D6"/>
    <w:rsid w:val="008C0CA7"/>
    <w:rsid w:val="008C0CAB"/>
    <w:rsid w:val="008C11C7"/>
    <w:rsid w:val="008C1A0D"/>
    <w:rsid w:val="008C1C00"/>
    <w:rsid w:val="008C2AFB"/>
    <w:rsid w:val="008C2CF5"/>
    <w:rsid w:val="008C2F75"/>
    <w:rsid w:val="008C309C"/>
    <w:rsid w:val="008C357B"/>
    <w:rsid w:val="008C3E7B"/>
    <w:rsid w:val="008C420F"/>
    <w:rsid w:val="008C44E2"/>
    <w:rsid w:val="008C4DE3"/>
    <w:rsid w:val="008C609B"/>
    <w:rsid w:val="008C61EE"/>
    <w:rsid w:val="008C6908"/>
    <w:rsid w:val="008D03E7"/>
    <w:rsid w:val="008D04BF"/>
    <w:rsid w:val="008D0A81"/>
    <w:rsid w:val="008D0BB1"/>
    <w:rsid w:val="008D11DA"/>
    <w:rsid w:val="008D1BC6"/>
    <w:rsid w:val="008D1CD4"/>
    <w:rsid w:val="008D20EA"/>
    <w:rsid w:val="008D2469"/>
    <w:rsid w:val="008D254E"/>
    <w:rsid w:val="008D2644"/>
    <w:rsid w:val="008D2D27"/>
    <w:rsid w:val="008D2D94"/>
    <w:rsid w:val="008D2E01"/>
    <w:rsid w:val="008D2F96"/>
    <w:rsid w:val="008D3172"/>
    <w:rsid w:val="008D364E"/>
    <w:rsid w:val="008D3B11"/>
    <w:rsid w:val="008D3C3B"/>
    <w:rsid w:val="008D3D53"/>
    <w:rsid w:val="008D4229"/>
    <w:rsid w:val="008D4624"/>
    <w:rsid w:val="008D4781"/>
    <w:rsid w:val="008D4F86"/>
    <w:rsid w:val="008D568D"/>
    <w:rsid w:val="008D5770"/>
    <w:rsid w:val="008D5A7E"/>
    <w:rsid w:val="008D5C57"/>
    <w:rsid w:val="008D619F"/>
    <w:rsid w:val="008D6205"/>
    <w:rsid w:val="008D7A68"/>
    <w:rsid w:val="008E05A9"/>
    <w:rsid w:val="008E0B58"/>
    <w:rsid w:val="008E1126"/>
    <w:rsid w:val="008E13D2"/>
    <w:rsid w:val="008E1681"/>
    <w:rsid w:val="008E17F1"/>
    <w:rsid w:val="008E1C5E"/>
    <w:rsid w:val="008E1D6E"/>
    <w:rsid w:val="008E1EF2"/>
    <w:rsid w:val="008E289B"/>
    <w:rsid w:val="008E3219"/>
    <w:rsid w:val="008E36B6"/>
    <w:rsid w:val="008E3A52"/>
    <w:rsid w:val="008E3C9C"/>
    <w:rsid w:val="008E4F71"/>
    <w:rsid w:val="008E512C"/>
    <w:rsid w:val="008E56F8"/>
    <w:rsid w:val="008E5B76"/>
    <w:rsid w:val="008E65AF"/>
    <w:rsid w:val="008E6824"/>
    <w:rsid w:val="008E6BA8"/>
    <w:rsid w:val="008E6F06"/>
    <w:rsid w:val="008E7564"/>
    <w:rsid w:val="008F00D5"/>
    <w:rsid w:val="008F00E4"/>
    <w:rsid w:val="008F022E"/>
    <w:rsid w:val="008F068B"/>
    <w:rsid w:val="008F0E59"/>
    <w:rsid w:val="008F0F8D"/>
    <w:rsid w:val="008F15A8"/>
    <w:rsid w:val="008F1811"/>
    <w:rsid w:val="008F1ACB"/>
    <w:rsid w:val="008F1CD5"/>
    <w:rsid w:val="008F20A1"/>
    <w:rsid w:val="008F20D4"/>
    <w:rsid w:val="008F22AE"/>
    <w:rsid w:val="008F4AC4"/>
    <w:rsid w:val="008F542D"/>
    <w:rsid w:val="008F5483"/>
    <w:rsid w:val="008F561F"/>
    <w:rsid w:val="008F5FC1"/>
    <w:rsid w:val="008F6861"/>
    <w:rsid w:val="008F6D4A"/>
    <w:rsid w:val="008F6FCA"/>
    <w:rsid w:val="008F735E"/>
    <w:rsid w:val="008F7AC4"/>
    <w:rsid w:val="008F7AFE"/>
    <w:rsid w:val="0090042E"/>
    <w:rsid w:val="009006C1"/>
    <w:rsid w:val="00900DF3"/>
    <w:rsid w:val="00900F15"/>
    <w:rsid w:val="009011A3"/>
    <w:rsid w:val="009018BE"/>
    <w:rsid w:val="0090235F"/>
    <w:rsid w:val="0090287E"/>
    <w:rsid w:val="00902DB3"/>
    <w:rsid w:val="00902E37"/>
    <w:rsid w:val="0090307F"/>
    <w:rsid w:val="0090318B"/>
    <w:rsid w:val="00903228"/>
    <w:rsid w:val="009032AC"/>
    <w:rsid w:val="009032F3"/>
    <w:rsid w:val="009038B6"/>
    <w:rsid w:val="00903C14"/>
    <w:rsid w:val="0090419C"/>
    <w:rsid w:val="009042CE"/>
    <w:rsid w:val="009050D6"/>
    <w:rsid w:val="0090511A"/>
    <w:rsid w:val="009053D4"/>
    <w:rsid w:val="009054FB"/>
    <w:rsid w:val="00905578"/>
    <w:rsid w:val="00905CA9"/>
    <w:rsid w:val="009062B7"/>
    <w:rsid w:val="00906555"/>
    <w:rsid w:val="00906D19"/>
    <w:rsid w:val="00907383"/>
    <w:rsid w:val="009075A3"/>
    <w:rsid w:val="00910357"/>
    <w:rsid w:val="009106DF"/>
    <w:rsid w:val="00910F9F"/>
    <w:rsid w:val="009110CC"/>
    <w:rsid w:val="0091121F"/>
    <w:rsid w:val="009112A2"/>
    <w:rsid w:val="0091337C"/>
    <w:rsid w:val="00913855"/>
    <w:rsid w:val="00913F28"/>
    <w:rsid w:val="00915003"/>
    <w:rsid w:val="00915009"/>
    <w:rsid w:val="00915114"/>
    <w:rsid w:val="00915954"/>
    <w:rsid w:val="0091638A"/>
    <w:rsid w:val="0091638F"/>
    <w:rsid w:val="009169EA"/>
    <w:rsid w:val="00916E5C"/>
    <w:rsid w:val="00917187"/>
    <w:rsid w:val="00917473"/>
    <w:rsid w:val="00917526"/>
    <w:rsid w:val="0091773D"/>
    <w:rsid w:val="00917A21"/>
    <w:rsid w:val="00917DBE"/>
    <w:rsid w:val="0092045B"/>
    <w:rsid w:val="00920744"/>
    <w:rsid w:val="00920887"/>
    <w:rsid w:val="009211AA"/>
    <w:rsid w:val="00921C71"/>
    <w:rsid w:val="00922BB1"/>
    <w:rsid w:val="009231AB"/>
    <w:rsid w:val="009238A0"/>
    <w:rsid w:val="00923DF3"/>
    <w:rsid w:val="0092418B"/>
    <w:rsid w:val="0092419A"/>
    <w:rsid w:val="009243F8"/>
    <w:rsid w:val="009244C4"/>
    <w:rsid w:val="009246D3"/>
    <w:rsid w:val="00924EA8"/>
    <w:rsid w:val="00925372"/>
    <w:rsid w:val="0092540E"/>
    <w:rsid w:val="0092572E"/>
    <w:rsid w:val="00925DF8"/>
    <w:rsid w:val="009262AC"/>
    <w:rsid w:val="0092675C"/>
    <w:rsid w:val="00926D2B"/>
    <w:rsid w:val="00926D6D"/>
    <w:rsid w:val="009273FD"/>
    <w:rsid w:val="0093049D"/>
    <w:rsid w:val="00930FD0"/>
    <w:rsid w:val="009310A5"/>
    <w:rsid w:val="00931131"/>
    <w:rsid w:val="0093216E"/>
    <w:rsid w:val="00932B0C"/>
    <w:rsid w:val="00932E41"/>
    <w:rsid w:val="0093312F"/>
    <w:rsid w:val="009337DD"/>
    <w:rsid w:val="009339EB"/>
    <w:rsid w:val="00933DE7"/>
    <w:rsid w:val="00933E67"/>
    <w:rsid w:val="009341B7"/>
    <w:rsid w:val="0093434E"/>
    <w:rsid w:val="00934461"/>
    <w:rsid w:val="00934B8B"/>
    <w:rsid w:val="00935176"/>
    <w:rsid w:val="009351EB"/>
    <w:rsid w:val="009353E8"/>
    <w:rsid w:val="00935450"/>
    <w:rsid w:val="009360EC"/>
    <w:rsid w:val="009363E6"/>
    <w:rsid w:val="009368EF"/>
    <w:rsid w:val="00937A44"/>
    <w:rsid w:val="00940B3D"/>
    <w:rsid w:val="00940BC6"/>
    <w:rsid w:val="00940DFD"/>
    <w:rsid w:val="00941579"/>
    <w:rsid w:val="0094188B"/>
    <w:rsid w:val="009420CD"/>
    <w:rsid w:val="0094264D"/>
    <w:rsid w:val="00942AC3"/>
    <w:rsid w:val="00942B40"/>
    <w:rsid w:val="00942C4C"/>
    <w:rsid w:val="009431D5"/>
    <w:rsid w:val="009431E8"/>
    <w:rsid w:val="00944201"/>
    <w:rsid w:val="00944776"/>
    <w:rsid w:val="009453C3"/>
    <w:rsid w:val="00945574"/>
    <w:rsid w:val="009456C6"/>
    <w:rsid w:val="00945781"/>
    <w:rsid w:val="00945C88"/>
    <w:rsid w:val="00945E9D"/>
    <w:rsid w:val="00946C60"/>
    <w:rsid w:val="00946F2A"/>
    <w:rsid w:val="00946FFF"/>
    <w:rsid w:val="00950028"/>
    <w:rsid w:val="00951843"/>
    <w:rsid w:val="00951ABC"/>
    <w:rsid w:val="00952BE1"/>
    <w:rsid w:val="00952E2D"/>
    <w:rsid w:val="00953466"/>
    <w:rsid w:val="0095398C"/>
    <w:rsid w:val="0095437C"/>
    <w:rsid w:val="0095516D"/>
    <w:rsid w:val="00956367"/>
    <w:rsid w:val="009566A7"/>
    <w:rsid w:val="00956EE5"/>
    <w:rsid w:val="00957AF4"/>
    <w:rsid w:val="00957C00"/>
    <w:rsid w:val="00957F7C"/>
    <w:rsid w:val="0096060E"/>
    <w:rsid w:val="009606BF"/>
    <w:rsid w:val="00960A29"/>
    <w:rsid w:val="009618FC"/>
    <w:rsid w:val="00961C61"/>
    <w:rsid w:val="00961D20"/>
    <w:rsid w:val="00961D8A"/>
    <w:rsid w:val="009623F4"/>
    <w:rsid w:val="0096259B"/>
    <w:rsid w:val="00962A0B"/>
    <w:rsid w:val="00962B55"/>
    <w:rsid w:val="00962BDA"/>
    <w:rsid w:val="00962E34"/>
    <w:rsid w:val="00964E44"/>
    <w:rsid w:val="00965076"/>
    <w:rsid w:val="00965D22"/>
    <w:rsid w:val="00966C61"/>
    <w:rsid w:val="0096742A"/>
    <w:rsid w:val="00967E96"/>
    <w:rsid w:val="009701F8"/>
    <w:rsid w:val="00970542"/>
    <w:rsid w:val="00970D98"/>
    <w:rsid w:val="00970D99"/>
    <w:rsid w:val="00970DA8"/>
    <w:rsid w:val="009710A3"/>
    <w:rsid w:val="00971E50"/>
    <w:rsid w:val="00972A47"/>
    <w:rsid w:val="00972E88"/>
    <w:rsid w:val="00973182"/>
    <w:rsid w:val="009736C3"/>
    <w:rsid w:val="00973DCB"/>
    <w:rsid w:val="00973F87"/>
    <w:rsid w:val="00974F87"/>
    <w:rsid w:val="00975E82"/>
    <w:rsid w:val="00975E92"/>
    <w:rsid w:val="009763D7"/>
    <w:rsid w:val="009764A2"/>
    <w:rsid w:val="0097677C"/>
    <w:rsid w:val="0097692A"/>
    <w:rsid w:val="00977AC5"/>
    <w:rsid w:val="00977B2B"/>
    <w:rsid w:val="00980259"/>
    <w:rsid w:val="009803EF"/>
    <w:rsid w:val="009807B6"/>
    <w:rsid w:val="009818F8"/>
    <w:rsid w:val="00981A3D"/>
    <w:rsid w:val="00981B35"/>
    <w:rsid w:val="00981B88"/>
    <w:rsid w:val="009822EB"/>
    <w:rsid w:val="0098304B"/>
    <w:rsid w:val="00983640"/>
    <w:rsid w:val="00984118"/>
    <w:rsid w:val="00984D0C"/>
    <w:rsid w:val="009858B8"/>
    <w:rsid w:val="00985F92"/>
    <w:rsid w:val="00987FED"/>
    <w:rsid w:val="00990226"/>
    <w:rsid w:val="0099090B"/>
    <w:rsid w:val="00990B86"/>
    <w:rsid w:val="0099147F"/>
    <w:rsid w:val="00992970"/>
    <w:rsid w:val="00992C81"/>
    <w:rsid w:val="00992D6D"/>
    <w:rsid w:val="009939BD"/>
    <w:rsid w:val="00993C37"/>
    <w:rsid w:val="00993DF0"/>
    <w:rsid w:val="00994561"/>
    <w:rsid w:val="00994B90"/>
    <w:rsid w:val="00994C38"/>
    <w:rsid w:val="009957AF"/>
    <w:rsid w:val="00995DC4"/>
    <w:rsid w:val="009961AA"/>
    <w:rsid w:val="00996247"/>
    <w:rsid w:val="00997489"/>
    <w:rsid w:val="00997A48"/>
    <w:rsid w:val="00997BF3"/>
    <w:rsid w:val="00997E05"/>
    <w:rsid w:val="009A021C"/>
    <w:rsid w:val="009A024D"/>
    <w:rsid w:val="009A02CE"/>
    <w:rsid w:val="009A1109"/>
    <w:rsid w:val="009A1670"/>
    <w:rsid w:val="009A19CB"/>
    <w:rsid w:val="009A1B2B"/>
    <w:rsid w:val="009A1D6A"/>
    <w:rsid w:val="009A1DA0"/>
    <w:rsid w:val="009A1FC0"/>
    <w:rsid w:val="009A2024"/>
    <w:rsid w:val="009A256B"/>
    <w:rsid w:val="009A25AD"/>
    <w:rsid w:val="009A2A65"/>
    <w:rsid w:val="009A2D13"/>
    <w:rsid w:val="009A3397"/>
    <w:rsid w:val="009A381B"/>
    <w:rsid w:val="009A3A77"/>
    <w:rsid w:val="009A3F5D"/>
    <w:rsid w:val="009A4462"/>
    <w:rsid w:val="009A458E"/>
    <w:rsid w:val="009A49AC"/>
    <w:rsid w:val="009A4E29"/>
    <w:rsid w:val="009A4E35"/>
    <w:rsid w:val="009A57A8"/>
    <w:rsid w:val="009A5A81"/>
    <w:rsid w:val="009A6229"/>
    <w:rsid w:val="009A6521"/>
    <w:rsid w:val="009A6E4F"/>
    <w:rsid w:val="009A79DC"/>
    <w:rsid w:val="009A7B17"/>
    <w:rsid w:val="009B0C31"/>
    <w:rsid w:val="009B0E17"/>
    <w:rsid w:val="009B16AE"/>
    <w:rsid w:val="009B1AD2"/>
    <w:rsid w:val="009B1E4C"/>
    <w:rsid w:val="009B1F0C"/>
    <w:rsid w:val="009B21C4"/>
    <w:rsid w:val="009B2444"/>
    <w:rsid w:val="009B260A"/>
    <w:rsid w:val="009B2C86"/>
    <w:rsid w:val="009B3E9E"/>
    <w:rsid w:val="009B403B"/>
    <w:rsid w:val="009B44AB"/>
    <w:rsid w:val="009B4844"/>
    <w:rsid w:val="009B5791"/>
    <w:rsid w:val="009B6245"/>
    <w:rsid w:val="009B7523"/>
    <w:rsid w:val="009B7602"/>
    <w:rsid w:val="009B7699"/>
    <w:rsid w:val="009B7FC2"/>
    <w:rsid w:val="009C0376"/>
    <w:rsid w:val="009C13FC"/>
    <w:rsid w:val="009C1A67"/>
    <w:rsid w:val="009C1B17"/>
    <w:rsid w:val="009C1C19"/>
    <w:rsid w:val="009C2504"/>
    <w:rsid w:val="009C28B7"/>
    <w:rsid w:val="009C2E8F"/>
    <w:rsid w:val="009C3774"/>
    <w:rsid w:val="009C4055"/>
    <w:rsid w:val="009C40B3"/>
    <w:rsid w:val="009C448B"/>
    <w:rsid w:val="009C5794"/>
    <w:rsid w:val="009C57E9"/>
    <w:rsid w:val="009C63A2"/>
    <w:rsid w:val="009C666E"/>
    <w:rsid w:val="009C67F2"/>
    <w:rsid w:val="009C68B9"/>
    <w:rsid w:val="009C7040"/>
    <w:rsid w:val="009C72C5"/>
    <w:rsid w:val="009C7BC9"/>
    <w:rsid w:val="009C7CF5"/>
    <w:rsid w:val="009D1A1F"/>
    <w:rsid w:val="009D1A67"/>
    <w:rsid w:val="009D1F02"/>
    <w:rsid w:val="009D2AFF"/>
    <w:rsid w:val="009D2B2F"/>
    <w:rsid w:val="009D2D8B"/>
    <w:rsid w:val="009D4101"/>
    <w:rsid w:val="009D44CD"/>
    <w:rsid w:val="009D5D2D"/>
    <w:rsid w:val="009D5FED"/>
    <w:rsid w:val="009D6314"/>
    <w:rsid w:val="009D6F0D"/>
    <w:rsid w:val="009D74E6"/>
    <w:rsid w:val="009D7752"/>
    <w:rsid w:val="009D799E"/>
    <w:rsid w:val="009D7CDB"/>
    <w:rsid w:val="009E03F0"/>
    <w:rsid w:val="009E1D76"/>
    <w:rsid w:val="009E202B"/>
    <w:rsid w:val="009E2AAB"/>
    <w:rsid w:val="009E3041"/>
    <w:rsid w:val="009E3377"/>
    <w:rsid w:val="009E34B9"/>
    <w:rsid w:val="009E3838"/>
    <w:rsid w:val="009E3D49"/>
    <w:rsid w:val="009E3EBC"/>
    <w:rsid w:val="009E4091"/>
    <w:rsid w:val="009E428C"/>
    <w:rsid w:val="009E4491"/>
    <w:rsid w:val="009E473A"/>
    <w:rsid w:val="009E48AF"/>
    <w:rsid w:val="009E550B"/>
    <w:rsid w:val="009E56AA"/>
    <w:rsid w:val="009E5720"/>
    <w:rsid w:val="009E698F"/>
    <w:rsid w:val="009E6D14"/>
    <w:rsid w:val="009E72F4"/>
    <w:rsid w:val="009E755B"/>
    <w:rsid w:val="009E7771"/>
    <w:rsid w:val="009E7A66"/>
    <w:rsid w:val="009F0333"/>
    <w:rsid w:val="009F0F68"/>
    <w:rsid w:val="009F0FAC"/>
    <w:rsid w:val="009F13D1"/>
    <w:rsid w:val="009F15D3"/>
    <w:rsid w:val="009F1D3A"/>
    <w:rsid w:val="009F215A"/>
    <w:rsid w:val="009F231A"/>
    <w:rsid w:val="009F2D46"/>
    <w:rsid w:val="009F32AF"/>
    <w:rsid w:val="009F3315"/>
    <w:rsid w:val="009F3CAC"/>
    <w:rsid w:val="009F3F87"/>
    <w:rsid w:val="009F47A5"/>
    <w:rsid w:val="009F610C"/>
    <w:rsid w:val="009F6541"/>
    <w:rsid w:val="009F6AA3"/>
    <w:rsid w:val="009F768D"/>
    <w:rsid w:val="009F7848"/>
    <w:rsid w:val="009F7B91"/>
    <w:rsid w:val="009F7E21"/>
    <w:rsid w:val="009F7E76"/>
    <w:rsid w:val="00A00C02"/>
    <w:rsid w:val="00A019AF"/>
    <w:rsid w:val="00A01A3C"/>
    <w:rsid w:val="00A01B70"/>
    <w:rsid w:val="00A02468"/>
    <w:rsid w:val="00A027C8"/>
    <w:rsid w:val="00A03C8A"/>
    <w:rsid w:val="00A0529A"/>
    <w:rsid w:val="00A0574C"/>
    <w:rsid w:val="00A0625B"/>
    <w:rsid w:val="00A0638B"/>
    <w:rsid w:val="00A066B1"/>
    <w:rsid w:val="00A06ACA"/>
    <w:rsid w:val="00A06CB3"/>
    <w:rsid w:val="00A06ED0"/>
    <w:rsid w:val="00A07083"/>
    <w:rsid w:val="00A10546"/>
    <w:rsid w:val="00A10D79"/>
    <w:rsid w:val="00A112D0"/>
    <w:rsid w:val="00A115C0"/>
    <w:rsid w:val="00A12592"/>
    <w:rsid w:val="00A12B3A"/>
    <w:rsid w:val="00A135E1"/>
    <w:rsid w:val="00A141FE"/>
    <w:rsid w:val="00A145E7"/>
    <w:rsid w:val="00A14761"/>
    <w:rsid w:val="00A15266"/>
    <w:rsid w:val="00A15375"/>
    <w:rsid w:val="00A158F4"/>
    <w:rsid w:val="00A15B94"/>
    <w:rsid w:val="00A16C01"/>
    <w:rsid w:val="00A16CDB"/>
    <w:rsid w:val="00A17514"/>
    <w:rsid w:val="00A17629"/>
    <w:rsid w:val="00A177BD"/>
    <w:rsid w:val="00A20C7F"/>
    <w:rsid w:val="00A219BF"/>
    <w:rsid w:val="00A22025"/>
    <w:rsid w:val="00A22393"/>
    <w:rsid w:val="00A2261D"/>
    <w:rsid w:val="00A22723"/>
    <w:rsid w:val="00A2332E"/>
    <w:rsid w:val="00A233C3"/>
    <w:rsid w:val="00A238A4"/>
    <w:rsid w:val="00A238C3"/>
    <w:rsid w:val="00A248F8"/>
    <w:rsid w:val="00A24E8F"/>
    <w:rsid w:val="00A259B1"/>
    <w:rsid w:val="00A25D7D"/>
    <w:rsid w:val="00A25E47"/>
    <w:rsid w:val="00A25ED0"/>
    <w:rsid w:val="00A25FE0"/>
    <w:rsid w:val="00A260B7"/>
    <w:rsid w:val="00A27569"/>
    <w:rsid w:val="00A27A1F"/>
    <w:rsid w:val="00A30155"/>
    <w:rsid w:val="00A30166"/>
    <w:rsid w:val="00A31545"/>
    <w:rsid w:val="00A32806"/>
    <w:rsid w:val="00A329B7"/>
    <w:rsid w:val="00A32D17"/>
    <w:rsid w:val="00A330A1"/>
    <w:rsid w:val="00A335D4"/>
    <w:rsid w:val="00A33BE2"/>
    <w:rsid w:val="00A34F3C"/>
    <w:rsid w:val="00A35DD0"/>
    <w:rsid w:val="00A366A5"/>
    <w:rsid w:val="00A36978"/>
    <w:rsid w:val="00A36D1A"/>
    <w:rsid w:val="00A36DE0"/>
    <w:rsid w:val="00A371F4"/>
    <w:rsid w:val="00A37497"/>
    <w:rsid w:val="00A375BA"/>
    <w:rsid w:val="00A3787C"/>
    <w:rsid w:val="00A414A8"/>
    <w:rsid w:val="00A4214B"/>
    <w:rsid w:val="00A42455"/>
    <w:rsid w:val="00A42499"/>
    <w:rsid w:val="00A42622"/>
    <w:rsid w:val="00A43A63"/>
    <w:rsid w:val="00A43DC2"/>
    <w:rsid w:val="00A44189"/>
    <w:rsid w:val="00A44323"/>
    <w:rsid w:val="00A44C3D"/>
    <w:rsid w:val="00A44DA2"/>
    <w:rsid w:val="00A44FD2"/>
    <w:rsid w:val="00A4509D"/>
    <w:rsid w:val="00A459C5"/>
    <w:rsid w:val="00A45C00"/>
    <w:rsid w:val="00A463DB"/>
    <w:rsid w:val="00A4656D"/>
    <w:rsid w:val="00A46BB1"/>
    <w:rsid w:val="00A46DD3"/>
    <w:rsid w:val="00A46FD8"/>
    <w:rsid w:val="00A47AA3"/>
    <w:rsid w:val="00A5000C"/>
    <w:rsid w:val="00A504E9"/>
    <w:rsid w:val="00A506A4"/>
    <w:rsid w:val="00A506E7"/>
    <w:rsid w:val="00A50701"/>
    <w:rsid w:val="00A50703"/>
    <w:rsid w:val="00A50CDF"/>
    <w:rsid w:val="00A5128C"/>
    <w:rsid w:val="00A51547"/>
    <w:rsid w:val="00A52075"/>
    <w:rsid w:val="00A5282B"/>
    <w:rsid w:val="00A52C93"/>
    <w:rsid w:val="00A52FF9"/>
    <w:rsid w:val="00A5322D"/>
    <w:rsid w:val="00A53561"/>
    <w:rsid w:val="00A5387A"/>
    <w:rsid w:val="00A53D0A"/>
    <w:rsid w:val="00A53DCC"/>
    <w:rsid w:val="00A543DF"/>
    <w:rsid w:val="00A54687"/>
    <w:rsid w:val="00A54F9B"/>
    <w:rsid w:val="00A55AC4"/>
    <w:rsid w:val="00A55D0A"/>
    <w:rsid w:val="00A56365"/>
    <w:rsid w:val="00A5653D"/>
    <w:rsid w:val="00A56837"/>
    <w:rsid w:val="00A56B39"/>
    <w:rsid w:val="00A56C35"/>
    <w:rsid w:val="00A56F1B"/>
    <w:rsid w:val="00A56F73"/>
    <w:rsid w:val="00A5708E"/>
    <w:rsid w:val="00A577FD"/>
    <w:rsid w:val="00A57D75"/>
    <w:rsid w:val="00A6014F"/>
    <w:rsid w:val="00A60558"/>
    <w:rsid w:val="00A6064A"/>
    <w:rsid w:val="00A61AB6"/>
    <w:rsid w:val="00A61BB1"/>
    <w:rsid w:val="00A6202B"/>
    <w:rsid w:val="00A625DB"/>
    <w:rsid w:val="00A62EA0"/>
    <w:rsid w:val="00A637EB"/>
    <w:rsid w:val="00A63C6F"/>
    <w:rsid w:val="00A6435D"/>
    <w:rsid w:val="00A65711"/>
    <w:rsid w:val="00A657D7"/>
    <w:rsid w:val="00A66252"/>
    <w:rsid w:val="00A66282"/>
    <w:rsid w:val="00A6645E"/>
    <w:rsid w:val="00A66596"/>
    <w:rsid w:val="00A66BA7"/>
    <w:rsid w:val="00A673DD"/>
    <w:rsid w:val="00A67929"/>
    <w:rsid w:val="00A67B4C"/>
    <w:rsid w:val="00A70824"/>
    <w:rsid w:val="00A7237C"/>
    <w:rsid w:val="00A72581"/>
    <w:rsid w:val="00A729BE"/>
    <w:rsid w:val="00A73B7D"/>
    <w:rsid w:val="00A7464C"/>
    <w:rsid w:val="00A746AA"/>
    <w:rsid w:val="00A74924"/>
    <w:rsid w:val="00A753B4"/>
    <w:rsid w:val="00A757B9"/>
    <w:rsid w:val="00A769AC"/>
    <w:rsid w:val="00A76A57"/>
    <w:rsid w:val="00A76EDB"/>
    <w:rsid w:val="00A77881"/>
    <w:rsid w:val="00A77938"/>
    <w:rsid w:val="00A77B24"/>
    <w:rsid w:val="00A806F4"/>
    <w:rsid w:val="00A80C72"/>
    <w:rsid w:val="00A81032"/>
    <w:rsid w:val="00A810E0"/>
    <w:rsid w:val="00A816B7"/>
    <w:rsid w:val="00A81861"/>
    <w:rsid w:val="00A823A7"/>
    <w:rsid w:val="00A82C00"/>
    <w:rsid w:val="00A83552"/>
    <w:rsid w:val="00A83A66"/>
    <w:rsid w:val="00A83A68"/>
    <w:rsid w:val="00A84569"/>
    <w:rsid w:val="00A84AFF"/>
    <w:rsid w:val="00A85B81"/>
    <w:rsid w:val="00A85F8E"/>
    <w:rsid w:val="00A86225"/>
    <w:rsid w:val="00A86978"/>
    <w:rsid w:val="00A87926"/>
    <w:rsid w:val="00A90077"/>
    <w:rsid w:val="00A90227"/>
    <w:rsid w:val="00A905E3"/>
    <w:rsid w:val="00A90EC1"/>
    <w:rsid w:val="00A910D5"/>
    <w:rsid w:val="00A917A3"/>
    <w:rsid w:val="00A91FB9"/>
    <w:rsid w:val="00A929AA"/>
    <w:rsid w:val="00A93B6C"/>
    <w:rsid w:val="00A93F77"/>
    <w:rsid w:val="00A94E0E"/>
    <w:rsid w:val="00A954B3"/>
    <w:rsid w:val="00A956CB"/>
    <w:rsid w:val="00A961A2"/>
    <w:rsid w:val="00A96442"/>
    <w:rsid w:val="00A9669C"/>
    <w:rsid w:val="00A9712D"/>
    <w:rsid w:val="00A973C3"/>
    <w:rsid w:val="00A97616"/>
    <w:rsid w:val="00A977CB"/>
    <w:rsid w:val="00A979DF"/>
    <w:rsid w:val="00A97DC7"/>
    <w:rsid w:val="00AA012D"/>
    <w:rsid w:val="00AA01AF"/>
    <w:rsid w:val="00AA0337"/>
    <w:rsid w:val="00AA07A6"/>
    <w:rsid w:val="00AA0B5B"/>
    <w:rsid w:val="00AA0BFA"/>
    <w:rsid w:val="00AA0EF3"/>
    <w:rsid w:val="00AA1D6C"/>
    <w:rsid w:val="00AA2399"/>
    <w:rsid w:val="00AA2436"/>
    <w:rsid w:val="00AA29B3"/>
    <w:rsid w:val="00AA2C09"/>
    <w:rsid w:val="00AA402D"/>
    <w:rsid w:val="00AA44C8"/>
    <w:rsid w:val="00AA4A88"/>
    <w:rsid w:val="00AA504B"/>
    <w:rsid w:val="00AA59DF"/>
    <w:rsid w:val="00AA613E"/>
    <w:rsid w:val="00AA66D4"/>
    <w:rsid w:val="00AA6F8F"/>
    <w:rsid w:val="00AA728E"/>
    <w:rsid w:val="00AA778F"/>
    <w:rsid w:val="00AA7C4A"/>
    <w:rsid w:val="00AB00E8"/>
    <w:rsid w:val="00AB0C2E"/>
    <w:rsid w:val="00AB0C74"/>
    <w:rsid w:val="00AB10EC"/>
    <w:rsid w:val="00AB11BB"/>
    <w:rsid w:val="00AB13C5"/>
    <w:rsid w:val="00AB2EEB"/>
    <w:rsid w:val="00AB2FE1"/>
    <w:rsid w:val="00AB38B2"/>
    <w:rsid w:val="00AB3F91"/>
    <w:rsid w:val="00AB45ED"/>
    <w:rsid w:val="00AB48A4"/>
    <w:rsid w:val="00AB49D2"/>
    <w:rsid w:val="00AB4D14"/>
    <w:rsid w:val="00AB4DA1"/>
    <w:rsid w:val="00AB58D9"/>
    <w:rsid w:val="00AB632E"/>
    <w:rsid w:val="00AB6626"/>
    <w:rsid w:val="00AB711C"/>
    <w:rsid w:val="00AB729B"/>
    <w:rsid w:val="00AB754A"/>
    <w:rsid w:val="00AB7720"/>
    <w:rsid w:val="00AB78E5"/>
    <w:rsid w:val="00AB7D9D"/>
    <w:rsid w:val="00AC045D"/>
    <w:rsid w:val="00AC09FF"/>
    <w:rsid w:val="00AC1281"/>
    <w:rsid w:val="00AC1689"/>
    <w:rsid w:val="00AC1A51"/>
    <w:rsid w:val="00AC1BEF"/>
    <w:rsid w:val="00AC3031"/>
    <w:rsid w:val="00AC3561"/>
    <w:rsid w:val="00AC356B"/>
    <w:rsid w:val="00AC35BE"/>
    <w:rsid w:val="00AC4CCA"/>
    <w:rsid w:val="00AC52CB"/>
    <w:rsid w:val="00AC5533"/>
    <w:rsid w:val="00AC5777"/>
    <w:rsid w:val="00AC5903"/>
    <w:rsid w:val="00AC5A81"/>
    <w:rsid w:val="00AC5E8C"/>
    <w:rsid w:val="00AC6074"/>
    <w:rsid w:val="00AC70D8"/>
    <w:rsid w:val="00AC70DF"/>
    <w:rsid w:val="00AC7E1F"/>
    <w:rsid w:val="00AC7F0E"/>
    <w:rsid w:val="00AD093A"/>
    <w:rsid w:val="00AD0CE8"/>
    <w:rsid w:val="00AD1E5F"/>
    <w:rsid w:val="00AD27FD"/>
    <w:rsid w:val="00AD29E8"/>
    <w:rsid w:val="00AD2ACA"/>
    <w:rsid w:val="00AD2C4E"/>
    <w:rsid w:val="00AD318A"/>
    <w:rsid w:val="00AD327D"/>
    <w:rsid w:val="00AD365B"/>
    <w:rsid w:val="00AD3D9C"/>
    <w:rsid w:val="00AD3F2A"/>
    <w:rsid w:val="00AD454F"/>
    <w:rsid w:val="00AD46D7"/>
    <w:rsid w:val="00AD4B4F"/>
    <w:rsid w:val="00AD5942"/>
    <w:rsid w:val="00AD59DD"/>
    <w:rsid w:val="00AD5C7D"/>
    <w:rsid w:val="00AD5FA4"/>
    <w:rsid w:val="00AD63F6"/>
    <w:rsid w:val="00AD65E8"/>
    <w:rsid w:val="00AD6A0C"/>
    <w:rsid w:val="00AD6E50"/>
    <w:rsid w:val="00AD7292"/>
    <w:rsid w:val="00AD785E"/>
    <w:rsid w:val="00AD7D2C"/>
    <w:rsid w:val="00AE00EF"/>
    <w:rsid w:val="00AE04BD"/>
    <w:rsid w:val="00AE197B"/>
    <w:rsid w:val="00AE2401"/>
    <w:rsid w:val="00AE24B5"/>
    <w:rsid w:val="00AE2593"/>
    <w:rsid w:val="00AE28C4"/>
    <w:rsid w:val="00AE2E07"/>
    <w:rsid w:val="00AE37E6"/>
    <w:rsid w:val="00AE39B5"/>
    <w:rsid w:val="00AE4078"/>
    <w:rsid w:val="00AE4DA2"/>
    <w:rsid w:val="00AE507E"/>
    <w:rsid w:val="00AE52CB"/>
    <w:rsid w:val="00AE55EF"/>
    <w:rsid w:val="00AE572C"/>
    <w:rsid w:val="00AE5E3B"/>
    <w:rsid w:val="00AE5F8D"/>
    <w:rsid w:val="00AE6654"/>
    <w:rsid w:val="00AE6B9D"/>
    <w:rsid w:val="00AE6EEB"/>
    <w:rsid w:val="00AE7075"/>
    <w:rsid w:val="00AE7725"/>
    <w:rsid w:val="00AE7D20"/>
    <w:rsid w:val="00AE7F77"/>
    <w:rsid w:val="00AF1424"/>
    <w:rsid w:val="00AF2154"/>
    <w:rsid w:val="00AF28A5"/>
    <w:rsid w:val="00AF3127"/>
    <w:rsid w:val="00AF331C"/>
    <w:rsid w:val="00AF3842"/>
    <w:rsid w:val="00AF3DFD"/>
    <w:rsid w:val="00AF3E75"/>
    <w:rsid w:val="00AF4411"/>
    <w:rsid w:val="00AF561D"/>
    <w:rsid w:val="00AF609B"/>
    <w:rsid w:val="00AF68F9"/>
    <w:rsid w:val="00AF6F42"/>
    <w:rsid w:val="00AF73AF"/>
    <w:rsid w:val="00AF7491"/>
    <w:rsid w:val="00B006BF"/>
    <w:rsid w:val="00B012A1"/>
    <w:rsid w:val="00B01698"/>
    <w:rsid w:val="00B016C9"/>
    <w:rsid w:val="00B019CB"/>
    <w:rsid w:val="00B01DAF"/>
    <w:rsid w:val="00B0270F"/>
    <w:rsid w:val="00B031CC"/>
    <w:rsid w:val="00B0380D"/>
    <w:rsid w:val="00B03922"/>
    <w:rsid w:val="00B03B4C"/>
    <w:rsid w:val="00B043AD"/>
    <w:rsid w:val="00B043DF"/>
    <w:rsid w:val="00B044CA"/>
    <w:rsid w:val="00B046C0"/>
    <w:rsid w:val="00B05DFA"/>
    <w:rsid w:val="00B07AE6"/>
    <w:rsid w:val="00B10846"/>
    <w:rsid w:val="00B108D6"/>
    <w:rsid w:val="00B10BAF"/>
    <w:rsid w:val="00B11DAE"/>
    <w:rsid w:val="00B13417"/>
    <w:rsid w:val="00B13492"/>
    <w:rsid w:val="00B135AC"/>
    <w:rsid w:val="00B13EB6"/>
    <w:rsid w:val="00B146AD"/>
    <w:rsid w:val="00B14C0E"/>
    <w:rsid w:val="00B14DAB"/>
    <w:rsid w:val="00B14EC3"/>
    <w:rsid w:val="00B14F82"/>
    <w:rsid w:val="00B153AA"/>
    <w:rsid w:val="00B1692B"/>
    <w:rsid w:val="00B17B45"/>
    <w:rsid w:val="00B2042F"/>
    <w:rsid w:val="00B20BE2"/>
    <w:rsid w:val="00B21846"/>
    <w:rsid w:val="00B21875"/>
    <w:rsid w:val="00B21C4C"/>
    <w:rsid w:val="00B22424"/>
    <w:rsid w:val="00B227F7"/>
    <w:rsid w:val="00B228DC"/>
    <w:rsid w:val="00B22F3E"/>
    <w:rsid w:val="00B243AB"/>
    <w:rsid w:val="00B244A6"/>
    <w:rsid w:val="00B2579B"/>
    <w:rsid w:val="00B260BF"/>
    <w:rsid w:val="00B2619A"/>
    <w:rsid w:val="00B26269"/>
    <w:rsid w:val="00B2675D"/>
    <w:rsid w:val="00B268EB"/>
    <w:rsid w:val="00B272E2"/>
    <w:rsid w:val="00B273DD"/>
    <w:rsid w:val="00B27ED2"/>
    <w:rsid w:val="00B30E51"/>
    <w:rsid w:val="00B311DE"/>
    <w:rsid w:val="00B3139B"/>
    <w:rsid w:val="00B313A6"/>
    <w:rsid w:val="00B3169D"/>
    <w:rsid w:val="00B323D3"/>
    <w:rsid w:val="00B327B7"/>
    <w:rsid w:val="00B32ABE"/>
    <w:rsid w:val="00B32AF5"/>
    <w:rsid w:val="00B33737"/>
    <w:rsid w:val="00B337FA"/>
    <w:rsid w:val="00B34DA9"/>
    <w:rsid w:val="00B35049"/>
    <w:rsid w:val="00B35572"/>
    <w:rsid w:val="00B35720"/>
    <w:rsid w:val="00B357CA"/>
    <w:rsid w:val="00B35B91"/>
    <w:rsid w:val="00B35F73"/>
    <w:rsid w:val="00B36404"/>
    <w:rsid w:val="00B36632"/>
    <w:rsid w:val="00B369C0"/>
    <w:rsid w:val="00B37124"/>
    <w:rsid w:val="00B377C1"/>
    <w:rsid w:val="00B379BD"/>
    <w:rsid w:val="00B37AA8"/>
    <w:rsid w:val="00B37D21"/>
    <w:rsid w:val="00B40F17"/>
    <w:rsid w:val="00B4108C"/>
    <w:rsid w:val="00B41318"/>
    <w:rsid w:val="00B4136C"/>
    <w:rsid w:val="00B416D9"/>
    <w:rsid w:val="00B4183D"/>
    <w:rsid w:val="00B421AF"/>
    <w:rsid w:val="00B4302D"/>
    <w:rsid w:val="00B4447C"/>
    <w:rsid w:val="00B44B64"/>
    <w:rsid w:val="00B44D6C"/>
    <w:rsid w:val="00B44FFC"/>
    <w:rsid w:val="00B4543E"/>
    <w:rsid w:val="00B4562A"/>
    <w:rsid w:val="00B456DC"/>
    <w:rsid w:val="00B46845"/>
    <w:rsid w:val="00B46F17"/>
    <w:rsid w:val="00B470DA"/>
    <w:rsid w:val="00B476EA"/>
    <w:rsid w:val="00B4774D"/>
    <w:rsid w:val="00B47779"/>
    <w:rsid w:val="00B478E9"/>
    <w:rsid w:val="00B47BEE"/>
    <w:rsid w:val="00B50041"/>
    <w:rsid w:val="00B5060D"/>
    <w:rsid w:val="00B50C5B"/>
    <w:rsid w:val="00B5110C"/>
    <w:rsid w:val="00B51A42"/>
    <w:rsid w:val="00B529E9"/>
    <w:rsid w:val="00B53499"/>
    <w:rsid w:val="00B53728"/>
    <w:rsid w:val="00B53B78"/>
    <w:rsid w:val="00B53EE0"/>
    <w:rsid w:val="00B53EF3"/>
    <w:rsid w:val="00B53F4B"/>
    <w:rsid w:val="00B541D2"/>
    <w:rsid w:val="00B544D3"/>
    <w:rsid w:val="00B54DEC"/>
    <w:rsid w:val="00B558E7"/>
    <w:rsid w:val="00B5597C"/>
    <w:rsid w:val="00B55AE1"/>
    <w:rsid w:val="00B55DA7"/>
    <w:rsid w:val="00B56D52"/>
    <w:rsid w:val="00B56ECF"/>
    <w:rsid w:val="00B576D7"/>
    <w:rsid w:val="00B579E1"/>
    <w:rsid w:val="00B60F4F"/>
    <w:rsid w:val="00B61112"/>
    <w:rsid w:val="00B61BEE"/>
    <w:rsid w:val="00B61C3F"/>
    <w:rsid w:val="00B61EA3"/>
    <w:rsid w:val="00B61ED8"/>
    <w:rsid w:val="00B6251A"/>
    <w:rsid w:val="00B63311"/>
    <w:rsid w:val="00B63344"/>
    <w:rsid w:val="00B63D4F"/>
    <w:rsid w:val="00B642B6"/>
    <w:rsid w:val="00B6539A"/>
    <w:rsid w:val="00B6555F"/>
    <w:rsid w:val="00B65691"/>
    <w:rsid w:val="00B66682"/>
    <w:rsid w:val="00B66713"/>
    <w:rsid w:val="00B66985"/>
    <w:rsid w:val="00B66992"/>
    <w:rsid w:val="00B672C8"/>
    <w:rsid w:val="00B67A8D"/>
    <w:rsid w:val="00B67FC1"/>
    <w:rsid w:val="00B7015A"/>
    <w:rsid w:val="00B7055C"/>
    <w:rsid w:val="00B70916"/>
    <w:rsid w:val="00B70C3D"/>
    <w:rsid w:val="00B715A0"/>
    <w:rsid w:val="00B71A89"/>
    <w:rsid w:val="00B71CB2"/>
    <w:rsid w:val="00B71E92"/>
    <w:rsid w:val="00B72101"/>
    <w:rsid w:val="00B7236D"/>
    <w:rsid w:val="00B72C7B"/>
    <w:rsid w:val="00B72F1D"/>
    <w:rsid w:val="00B72F28"/>
    <w:rsid w:val="00B73280"/>
    <w:rsid w:val="00B73B81"/>
    <w:rsid w:val="00B73C0E"/>
    <w:rsid w:val="00B744BD"/>
    <w:rsid w:val="00B74509"/>
    <w:rsid w:val="00B74D34"/>
    <w:rsid w:val="00B75CDD"/>
    <w:rsid w:val="00B75D96"/>
    <w:rsid w:val="00B76155"/>
    <w:rsid w:val="00B7675D"/>
    <w:rsid w:val="00B77499"/>
    <w:rsid w:val="00B77C02"/>
    <w:rsid w:val="00B802B6"/>
    <w:rsid w:val="00B82986"/>
    <w:rsid w:val="00B8322E"/>
    <w:rsid w:val="00B83C41"/>
    <w:rsid w:val="00B83D92"/>
    <w:rsid w:val="00B847E9"/>
    <w:rsid w:val="00B84A7E"/>
    <w:rsid w:val="00B84AB0"/>
    <w:rsid w:val="00B84F70"/>
    <w:rsid w:val="00B85AFA"/>
    <w:rsid w:val="00B8652C"/>
    <w:rsid w:val="00B90488"/>
    <w:rsid w:val="00B9070B"/>
    <w:rsid w:val="00B90934"/>
    <w:rsid w:val="00B90CB3"/>
    <w:rsid w:val="00B90D09"/>
    <w:rsid w:val="00B913E2"/>
    <w:rsid w:val="00B91A91"/>
    <w:rsid w:val="00B93812"/>
    <w:rsid w:val="00B93D13"/>
    <w:rsid w:val="00B93FC9"/>
    <w:rsid w:val="00B94202"/>
    <w:rsid w:val="00B950EC"/>
    <w:rsid w:val="00B95F7C"/>
    <w:rsid w:val="00B96425"/>
    <w:rsid w:val="00B965BF"/>
    <w:rsid w:val="00B96726"/>
    <w:rsid w:val="00B97078"/>
    <w:rsid w:val="00B97795"/>
    <w:rsid w:val="00BA02DB"/>
    <w:rsid w:val="00BA0B8E"/>
    <w:rsid w:val="00BA0EB4"/>
    <w:rsid w:val="00BA0F29"/>
    <w:rsid w:val="00BA138A"/>
    <w:rsid w:val="00BA1577"/>
    <w:rsid w:val="00BA196D"/>
    <w:rsid w:val="00BA1AE4"/>
    <w:rsid w:val="00BA2836"/>
    <w:rsid w:val="00BA2BE9"/>
    <w:rsid w:val="00BA3628"/>
    <w:rsid w:val="00BA38DB"/>
    <w:rsid w:val="00BA4116"/>
    <w:rsid w:val="00BA434E"/>
    <w:rsid w:val="00BA47F4"/>
    <w:rsid w:val="00BA5235"/>
    <w:rsid w:val="00BA5371"/>
    <w:rsid w:val="00BA5486"/>
    <w:rsid w:val="00BA5B76"/>
    <w:rsid w:val="00BA670D"/>
    <w:rsid w:val="00BA7936"/>
    <w:rsid w:val="00BB04DC"/>
    <w:rsid w:val="00BB055A"/>
    <w:rsid w:val="00BB0CBA"/>
    <w:rsid w:val="00BB105A"/>
    <w:rsid w:val="00BB1156"/>
    <w:rsid w:val="00BB194D"/>
    <w:rsid w:val="00BB1A90"/>
    <w:rsid w:val="00BB1CBB"/>
    <w:rsid w:val="00BB33FD"/>
    <w:rsid w:val="00BB4030"/>
    <w:rsid w:val="00BB4A21"/>
    <w:rsid w:val="00BB5034"/>
    <w:rsid w:val="00BB5D0A"/>
    <w:rsid w:val="00BB6037"/>
    <w:rsid w:val="00BB613C"/>
    <w:rsid w:val="00BB7581"/>
    <w:rsid w:val="00BB7889"/>
    <w:rsid w:val="00BC09A4"/>
    <w:rsid w:val="00BC0BA4"/>
    <w:rsid w:val="00BC1212"/>
    <w:rsid w:val="00BC1814"/>
    <w:rsid w:val="00BC210A"/>
    <w:rsid w:val="00BC28BA"/>
    <w:rsid w:val="00BC2E5C"/>
    <w:rsid w:val="00BC36C5"/>
    <w:rsid w:val="00BC44E9"/>
    <w:rsid w:val="00BC4609"/>
    <w:rsid w:val="00BC57A8"/>
    <w:rsid w:val="00BC57C9"/>
    <w:rsid w:val="00BC5BD5"/>
    <w:rsid w:val="00BC5E26"/>
    <w:rsid w:val="00BC67C5"/>
    <w:rsid w:val="00BC6EC0"/>
    <w:rsid w:val="00BC7260"/>
    <w:rsid w:val="00BC7CB5"/>
    <w:rsid w:val="00BC7E6C"/>
    <w:rsid w:val="00BD008D"/>
    <w:rsid w:val="00BD063A"/>
    <w:rsid w:val="00BD0BD0"/>
    <w:rsid w:val="00BD1015"/>
    <w:rsid w:val="00BD114C"/>
    <w:rsid w:val="00BD121B"/>
    <w:rsid w:val="00BD18C9"/>
    <w:rsid w:val="00BD1DE1"/>
    <w:rsid w:val="00BD22DD"/>
    <w:rsid w:val="00BD2A95"/>
    <w:rsid w:val="00BD2D47"/>
    <w:rsid w:val="00BD3566"/>
    <w:rsid w:val="00BD4070"/>
    <w:rsid w:val="00BD4096"/>
    <w:rsid w:val="00BD4170"/>
    <w:rsid w:val="00BD420F"/>
    <w:rsid w:val="00BD49E2"/>
    <w:rsid w:val="00BD4E16"/>
    <w:rsid w:val="00BD52CD"/>
    <w:rsid w:val="00BD5626"/>
    <w:rsid w:val="00BD5B09"/>
    <w:rsid w:val="00BD63B3"/>
    <w:rsid w:val="00BD66C5"/>
    <w:rsid w:val="00BD7B84"/>
    <w:rsid w:val="00BE0779"/>
    <w:rsid w:val="00BE07DC"/>
    <w:rsid w:val="00BE0F6D"/>
    <w:rsid w:val="00BE170A"/>
    <w:rsid w:val="00BE1D8E"/>
    <w:rsid w:val="00BE2799"/>
    <w:rsid w:val="00BE2A07"/>
    <w:rsid w:val="00BE31AE"/>
    <w:rsid w:val="00BE3622"/>
    <w:rsid w:val="00BE454C"/>
    <w:rsid w:val="00BE4720"/>
    <w:rsid w:val="00BE49FA"/>
    <w:rsid w:val="00BE4F19"/>
    <w:rsid w:val="00BE4F95"/>
    <w:rsid w:val="00BE529A"/>
    <w:rsid w:val="00BE59CE"/>
    <w:rsid w:val="00BE5AD0"/>
    <w:rsid w:val="00BE5DAB"/>
    <w:rsid w:val="00BE6DC3"/>
    <w:rsid w:val="00BE6E4F"/>
    <w:rsid w:val="00BE761C"/>
    <w:rsid w:val="00BF049E"/>
    <w:rsid w:val="00BF06F4"/>
    <w:rsid w:val="00BF0A20"/>
    <w:rsid w:val="00BF0A93"/>
    <w:rsid w:val="00BF0AE6"/>
    <w:rsid w:val="00BF0C96"/>
    <w:rsid w:val="00BF0D4D"/>
    <w:rsid w:val="00BF0D7B"/>
    <w:rsid w:val="00BF137B"/>
    <w:rsid w:val="00BF1BFD"/>
    <w:rsid w:val="00BF1E7A"/>
    <w:rsid w:val="00BF2EFF"/>
    <w:rsid w:val="00BF4161"/>
    <w:rsid w:val="00BF4176"/>
    <w:rsid w:val="00BF42CB"/>
    <w:rsid w:val="00BF4348"/>
    <w:rsid w:val="00BF6B8C"/>
    <w:rsid w:val="00BF6EA0"/>
    <w:rsid w:val="00BF761C"/>
    <w:rsid w:val="00BF7F95"/>
    <w:rsid w:val="00BF7FE6"/>
    <w:rsid w:val="00C00A56"/>
    <w:rsid w:val="00C00B7D"/>
    <w:rsid w:val="00C00EB3"/>
    <w:rsid w:val="00C01394"/>
    <w:rsid w:val="00C014C1"/>
    <w:rsid w:val="00C01ADC"/>
    <w:rsid w:val="00C024DB"/>
    <w:rsid w:val="00C02618"/>
    <w:rsid w:val="00C02B34"/>
    <w:rsid w:val="00C030D5"/>
    <w:rsid w:val="00C03358"/>
    <w:rsid w:val="00C0428A"/>
    <w:rsid w:val="00C04630"/>
    <w:rsid w:val="00C04774"/>
    <w:rsid w:val="00C04AA9"/>
    <w:rsid w:val="00C04EEF"/>
    <w:rsid w:val="00C06051"/>
    <w:rsid w:val="00C061BA"/>
    <w:rsid w:val="00C06E2D"/>
    <w:rsid w:val="00C072B4"/>
    <w:rsid w:val="00C072BF"/>
    <w:rsid w:val="00C07388"/>
    <w:rsid w:val="00C07750"/>
    <w:rsid w:val="00C10117"/>
    <w:rsid w:val="00C102CD"/>
    <w:rsid w:val="00C10491"/>
    <w:rsid w:val="00C105E4"/>
    <w:rsid w:val="00C1086D"/>
    <w:rsid w:val="00C10B1C"/>
    <w:rsid w:val="00C11FDF"/>
    <w:rsid w:val="00C12950"/>
    <w:rsid w:val="00C136EB"/>
    <w:rsid w:val="00C13C57"/>
    <w:rsid w:val="00C13FAE"/>
    <w:rsid w:val="00C14450"/>
    <w:rsid w:val="00C1479D"/>
    <w:rsid w:val="00C14DA2"/>
    <w:rsid w:val="00C1621B"/>
    <w:rsid w:val="00C16321"/>
    <w:rsid w:val="00C1634A"/>
    <w:rsid w:val="00C164D4"/>
    <w:rsid w:val="00C16628"/>
    <w:rsid w:val="00C16853"/>
    <w:rsid w:val="00C1697B"/>
    <w:rsid w:val="00C17468"/>
    <w:rsid w:val="00C17A9D"/>
    <w:rsid w:val="00C2084C"/>
    <w:rsid w:val="00C20C5B"/>
    <w:rsid w:val="00C20CF6"/>
    <w:rsid w:val="00C211EF"/>
    <w:rsid w:val="00C2128F"/>
    <w:rsid w:val="00C21DBD"/>
    <w:rsid w:val="00C22DCD"/>
    <w:rsid w:val="00C233EE"/>
    <w:rsid w:val="00C235F4"/>
    <w:rsid w:val="00C23B1B"/>
    <w:rsid w:val="00C25E5C"/>
    <w:rsid w:val="00C25EFA"/>
    <w:rsid w:val="00C2660E"/>
    <w:rsid w:val="00C267D9"/>
    <w:rsid w:val="00C26D8E"/>
    <w:rsid w:val="00C26F3B"/>
    <w:rsid w:val="00C27103"/>
    <w:rsid w:val="00C2723F"/>
    <w:rsid w:val="00C27643"/>
    <w:rsid w:val="00C278E5"/>
    <w:rsid w:val="00C30A72"/>
    <w:rsid w:val="00C30F61"/>
    <w:rsid w:val="00C31005"/>
    <w:rsid w:val="00C31044"/>
    <w:rsid w:val="00C317BD"/>
    <w:rsid w:val="00C318A5"/>
    <w:rsid w:val="00C31B3C"/>
    <w:rsid w:val="00C31C3A"/>
    <w:rsid w:val="00C31C3D"/>
    <w:rsid w:val="00C32BB3"/>
    <w:rsid w:val="00C32EAD"/>
    <w:rsid w:val="00C330EA"/>
    <w:rsid w:val="00C333B2"/>
    <w:rsid w:val="00C33CA2"/>
    <w:rsid w:val="00C34185"/>
    <w:rsid w:val="00C34996"/>
    <w:rsid w:val="00C34C71"/>
    <w:rsid w:val="00C35394"/>
    <w:rsid w:val="00C36F48"/>
    <w:rsid w:val="00C37423"/>
    <w:rsid w:val="00C3769B"/>
    <w:rsid w:val="00C37D1E"/>
    <w:rsid w:val="00C37E9F"/>
    <w:rsid w:val="00C37F39"/>
    <w:rsid w:val="00C40129"/>
    <w:rsid w:val="00C402AF"/>
    <w:rsid w:val="00C40496"/>
    <w:rsid w:val="00C4052B"/>
    <w:rsid w:val="00C40734"/>
    <w:rsid w:val="00C40798"/>
    <w:rsid w:val="00C40AE2"/>
    <w:rsid w:val="00C40BE7"/>
    <w:rsid w:val="00C41288"/>
    <w:rsid w:val="00C42391"/>
    <w:rsid w:val="00C42520"/>
    <w:rsid w:val="00C42A4B"/>
    <w:rsid w:val="00C439DB"/>
    <w:rsid w:val="00C43AE9"/>
    <w:rsid w:val="00C443F3"/>
    <w:rsid w:val="00C448A2"/>
    <w:rsid w:val="00C450C4"/>
    <w:rsid w:val="00C450DF"/>
    <w:rsid w:val="00C4576B"/>
    <w:rsid w:val="00C45836"/>
    <w:rsid w:val="00C460C7"/>
    <w:rsid w:val="00C46428"/>
    <w:rsid w:val="00C47155"/>
    <w:rsid w:val="00C5118D"/>
    <w:rsid w:val="00C512CD"/>
    <w:rsid w:val="00C51330"/>
    <w:rsid w:val="00C515E5"/>
    <w:rsid w:val="00C51769"/>
    <w:rsid w:val="00C518A4"/>
    <w:rsid w:val="00C520A1"/>
    <w:rsid w:val="00C520F1"/>
    <w:rsid w:val="00C5244D"/>
    <w:rsid w:val="00C525BD"/>
    <w:rsid w:val="00C5292E"/>
    <w:rsid w:val="00C52CB6"/>
    <w:rsid w:val="00C536AB"/>
    <w:rsid w:val="00C5388D"/>
    <w:rsid w:val="00C54398"/>
    <w:rsid w:val="00C5446A"/>
    <w:rsid w:val="00C54905"/>
    <w:rsid w:val="00C54942"/>
    <w:rsid w:val="00C54B29"/>
    <w:rsid w:val="00C554D4"/>
    <w:rsid w:val="00C55FC3"/>
    <w:rsid w:val="00C572E2"/>
    <w:rsid w:val="00C57609"/>
    <w:rsid w:val="00C57C13"/>
    <w:rsid w:val="00C57C16"/>
    <w:rsid w:val="00C57DB9"/>
    <w:rsid w:val="00C57DC0"/>
    <w:rsid w:val="00C57E51"/>
    <w:rsid w:val="00C57F20"/>
    <w:rsid w:val="00C60084"/>
    <w:rsid w:val="00C60324"/>
    <w:rsid w:val="00C6036A"/>
    <w:rsid w:val="00C6051E"/>
    <w:rsid w:val="00C60936"/>
    <w:rsid w:val="00C60A24"/>
    <w:rsid w:val="00C60B89"/>
    <w:rsid w:val="00C61061"/>
    <w:rsid w:val="00C61106"/>
    <w:rsid w:val="00C61110"/>
    <w:rsid w:val="00C61EC5"/>
    <w:rsid w:val="00C6261E"/>
    <w:rsid w:val="00C628C5"/>
    <w:rsid w:val="00C63837"/>
    <w:rsid w:val="00C6398A"/>
    <w:rsid w:val="00C641E5"/>
    <w:rsid w:val="00C643A2"/>
    <w:rsid w:val="00C647B8"/>
    <w:rsid w:val="00C64934"/>
    <w:rsid w:val="00C64E3E"/>
    <w:rsid w:val="00C64EA9"/>
    <w:rsid w:val="00C653F3"/>
    <w:rsid w:val="00C655B1"/>
    <w:rsid w:val="00C65AEE"/>
    <w:rsid w:val="00C66836"/>
    <w:rsid w:val="00C6687B"/>
    <w:rsid w:val="00C66F78"/>
    <w:rsid w:val="00C66FDE"/>
    <w:rsid w:val="00C67A72"/>
    <w:rsid w:val="00C7027F"/>
    <w:rsid w:val="00C7082A"/>
    <w:rsid w:val="00C709E9"/>
    <w:rsid w:val="00C70D18"/>
    <w:rsid w:val="00C71966"/>
    <w:rsid w:val="00C71D59"/>
    <w:rsid w:val="00C721BF"/>
    <w:rsid w:val="00C7270E"/>
    <w:rsid w:val="00C72780"/>
    <w:rsid w:val="00C7295D"/>
    <w:rsid w:val="00C729D2"/>
    <w:rsid w:val="00C72BB5"/>
    <w:rsid w:val="00C733FF"/>
    <w:rsid w:val="00C73537"/>
    <w:rsid w:val="00C73C81"/>
    <w:rsid w:val="00C7458C"/>
    <w:rsid w:val="00C746F9"/>
    <w:rsid w:val="00C750DE"/>
    <w:rsid w:val="00C7536E"/>
    <w:rsid w:val="00C7538E"/>
    <w:rsid w:val="00C75E36"/>
    <w:rsid w:val="00C769B9"/>
    <w:rsid w:val="00C76B24"/>
    <w:rsid w:val="00C77BAA"/>
    <w:rsid w:val="00C77EA7"/>
    <w:rsid w:val="00C80AAA"/>
    <w:rsid w:val="00C80D43"/>
    <w:rsid w:val="00C80E3B"/>
    <w:rsid w:val="00C817F0"/>
    <w:rsid w:val="00C81CA7"/>
    <w:rsid w:val="00C81E64"/>
    <w:rsid w:val="00C82706"/>
    <w:rsid w:val="00C8356F"/>
    <w:rsid w:val="00C8371F"/>
    <w:rsid w:val="00C83925"/>
    <w:rsid w:val="00C83D2C"/>
    <w:rsid w:val="00C84760"/>
    <w:rsid w:val="00C85060"/>
    <w:rsid w:val="00C8574B"/>
    <w:rsid w:val="00C85D1B"/>
    <w:rsid w:val="00C85DDE"/>
    <w:rsid w:val="00C85EC6"/>
    <w:rsid w:val="00C8628D"/>
    <w:rsid w:val="00C867F5"/>
    <w:rsid w:val="00C868C9"/>
    <w:rsid w:val="00C86AA7"/>
    <w:rsid w:val="00C86EE3"/>
    <w:rsid w:val="00C86F22"/>
    <w:rsid w:val="00C875C5"/>
    <w:rsid w:val="00C875E5"/>
    <w:rsid w:val="00C87C92"/>
    <w:rsid w:val="00C87CE9"/>
    <w:rsid w:val="00C90401"/>
    <w:rsid w:val="00C90496"/>
    <w:rsid w:val="00C90571"/>
    <w:rsid w:val="00C906C6"/>
    <w:rsid w:val="00C9121D"/>
    <w:rsid w:val="00C925DE"/>
    <w:rsid w:val="00C92E4B"/>
    <w:rsid w:val="00C93277"/>
    <w:rsid w:val="00C93373"/>
    <w:rsid w:val="00C936ED"/>
    <w:rsid w:val="00C93FC4"/>
    <w:rsid w:val="00C94300"/>
    <w:rsid w:val="00C9513E"/>
    <w:rsid w:val="00C96442"/>
    <w:rsid w:val="00C965DA"/>
    <w:rsid w:val="00C969A1"/>
    <w:rsid w:val="00C96CD2"/>
    <w:rsid w:val="00C972F3"/>
    <w:rsid w:val="00C9779E"/>
    <w:rsid w:val="00C97B15"/>
    <w:rsid w:val="00C97B7A"/>
    <w:rsid w:val="00CA02F5"/>
    <w:rsid w:val="00CA09B6"/>
    <w:rsid w:val="00CA102F"/>
    <w:rsid w:val="00CA259C"/>
    <w:rsid w:val="00CA2CAA"/>
    <w:rsid w:val="00CA3093"/>
    <w:rsid w:val="00CA409A"/>
    <w:rsid w:val="00CA441E"/>
    <w:rsid w:val="00CA46A7"/>
    <w:rsid w:val="00CA472D"/>
    <w:rsid w:val="00CA4D61"/>
    <w:rsid w:val="00CA4E74"/>
    <w:rsid w:val="00CA521C"/>
    <w:rsid w:val="00CA55A1"/>
    <w:rsid w:val="00CA5945"/>
    <w:rsid w:val="00CA5AF2"/>
    <w:rsid w:val="00CA5D58"/>
    <w:rsid w:val="00CA6A9A"/>
    <w:rsid w:val="00CA6D66"/>
    <w:rsid w:val="00CA6F87"/>
    <w:rsid w:val="00CA707E"/>
    <w:rsid w:val="00CA7445"/>
    <w:rsid w:val="00CA75E2"/>
    <w:rsid w:val="00CA7849"/>
    <w:rsid w:val="00CB063E"/>
    <w:rsid w:val="00CB08D4"/>
    <w:rsid w:val="00CB0DA6"/>
    <w:rsid w:val="00CB147E"/>
    <w:rsid w:val="00CB181B"/>
    <w:rsid w:val="00CB199B"/>
    <w:rsid w:val="00CB1CBF"/>
    <w:rsid w:val="00CB1CD1"/>
    <w:rsid w:val="00CB2079"/>
    <w:rsid w:val="00CB24C8"/>
    <w:rsid w:val="00CB3A49"/>
    <w:rsid w:val="00CB3A56"/>
    <w:rsid w:val="00CB43C8"/>
    <w:rsid w:val="00CB447B"/>
    <w:rsid w:val="00CB4623"/>
    <w:rsid w:val="00CB48E3"/>
    <w:rsid w:val="00CB4A3F"/>
    <w:rsid w:val="00CB5346"/>
    <w:rsid w:val="00CB57A2"/>
    <w:rsid w:val="00CB5C36"/>
    <w:rsid w:val="00CB5F25"/>
    <w:rsid w:val="00CB5F7C"/>
    <w:rsid w:val="00CB68D4"/>
    <w:rsid w:val="00CB7346"/>
    <w:rsid w:val="00CB757D"/>
    <w:rsid w:val="00CB75D8"/>
    <w:rsid w:val="00CB76BB"/>
    <w:rsid w:val="00CB7E1D"/>
    <w:rsid w:val="00CC051C"/>
    <w:rsid w:val="00CC0AE7"/>
    <w:rsid w:val="00CC0C33"/>
    <w:rsid w:val="00CC13D8"/>
    <w:rsid w:val="00CC1546"/>
    <w:rsid w:val="00CC1682"/>
    <w:rsid w:val="00CC288B"/>
    <w:rsid w:val="00CC2994"/>
    <w:rsid w:val="00CC2EE8"/>
    <w:rsid w:val="00CC48AC"/>
    <w:rsid w:val="00CC4F31"/>
    <w:rsid w:val="00CC4FEA"/>
    <w:rsid w:val="00CC6406"/>
    <w:rsid w:val="00CC6F51"/>
    <w:rsid w:val="00CC71B4"/>
    <w:rsid w:val="00CC727E"/>
    <w:rsid w:val="00CC796C"/>
    <w:rsid w:val="00CD0026"/>
    <w:rsid w:val="00CD05CA"/>
    <w:rsid w:val="00CD0625"/>
    <w:rsid w:val="00CD062E"/>
    <w:rsid w:val="00CD0AEC"/>
    <w:rsid w:val="00CD0B6C"/>
    <w:rsid w:val="00CD0CE7"/>
    <w:rsid w:val="00CD0DC1"/>
    <w:rsid w:val="00CD133B"/>
    <w:rsid w:val="00CD1669"/>
    <w:rsid w:val="00CD1C0C"/>
    <w:rsid w:val="00CD1DE7"/>
    <w:rsid w:val="00CD3246"/>
    <w:rsid w:val="00CD38EA"/>
    <w:rsid w:val="00CD4057"/>
    <w:rsid w:val="00CD44C3"/>
    <w:rsid w:val="00CD4634"/>
    <w:rsid w:val="00CD4A7F"/>
    <w:rsid w:val="00CD4E80"/>
    <w:rsid w:val="00CD4EF7"/>
    <w:rsid w:val="00CD56D7"/>
    <w:rsid w:val="00CD5977"/>
    <w:rsid w:val="00CD5BD6"/>
    <w:rsid w:val="00CD6842"/>
    <w:rsid w:val="00CD6C31"/>
    <w:rsid w:val="00CD6FE1"/>
    <w:rsid w:val="00CD7158"/>
    <w:rsid w:val="00CD76E0"/>
    <w:rsid w:val="00CD7F24"/>
    <w:rsid w:val="00CD7FC5"/>
    <w:rsid w:val="00CE121E"/>
    <w:rsid w:val="00CE1417"/>
    <w:rsid w:val="00CE25CA"/>
    <w:rsid w:val="00CE286B"/>
    <w:rsid w:val="00CE2BDC"/>
    <w:rsid w:val="00CE2EBA"/>
    <w:rsid w:val="00CE2FA0"/>
    <w:rsid w:val="00CE31A2"/>
    <w:rsid w:val="00CE34D9"/>
    <w:rsid w:val="00CE38EB"/>
    <w:rsid w:val="00CE411B"/>
    <w:rsid w:val="00CE4F4C"/>
    <w:rsid w:val="00CE50F7"/>
    <w:rsid w:val="00CE5EE3"/>
    <w:rsid w:val="00CE65D6"/>
    <w:rsid w:val="00CE70DF"/>
    <w:rsid w:val="00CE7A30"/>
    <w:rsid w:val="00CE7A5E"/>
    <w:rsid w:val="00CE7CF2"/>
    <w:rsid w:val="00CF0FFC"/>
    <w:rsid w:val="00CF2811"/>
    <w:rsid w:val="00CF2FEC"/>
    <w:rsid w:val="00CF307A"/>
    <w:rsid w:val="00CF33F9"/>
    <w:rsid w:val="00CF37D6"/>
    <w:rsid w:val="00CF3811"/>
    <w:rsid w:val="00CF39D9"/>
    <w:rsid w:val="00CF42A6"/>
    <w:rsid w:val="00CF4543"/>
    <w:rsid w:val="00CF47CF"/>
    <w:rsid w:val="00CF57CA"/>
    <w:rsid w:val="00CF587B"/>
    <w:rsid w:val="00CF59F1"/>
    <w:rsid w:val="00CF602B"/>
    <w:rsid w:val="00CF6251"/>
    <w:rsid w:val="00CF630C"/>
    <w:rsid w:val="00CF637B"/>
    <w:rsid w:val="00CF6670"/>
    <w:rsid w:val="00CF6828"/>
    <w:rsid w:val="00CF6CD0"/>
    <w:rsid w:val="00CF6FAC"/>
    <w:rsid w:val="00CF77A1"/>
    <w:rsid w:val="00CF793D"/>
    <w:rsid w:val="00CF7DC8"/>
    <w:rsid w:val="00D00278"/>
    <w:rsid w:val="00D01945"/>
    <w:rsid w:val="00D021E6"/>
    <w:rsid w:val="00D02489"/>
    <w:rsid w:val="00D02BB4"/>
    <w:rsid w:val="00D02E27"/>
    <w:rsid w:val="00D0331C"/>
    <w:rsid w:val="00D03F01"/>
    <w:rsid w:val="00D04655"/>
    <w:rsid w:val="00D05385"/>
    <w:rsid w:val="00D056E5"/>
    <w:rsid w:val="00D05714"/>
    <w:rsid w:val="00D05BCE"/>
    <w:rsid w:val="00D05CCB"/>
    <w:rsid w:val="00D05F15"/>
    <w:rsid w:val="00D060FD"/>
    <w:rsid w:val="00D06678"/>
    <w:rsid w:val="00D066A3"/>
    <w:rsid w:val="00D06739"/>
    <w:rsid w:val="00D067DE"/>
    <w:rsid w:val="00D06C9B"/>
    <w:rsid w:val="00D07218"/>
    <w:rsid w:val="00D07D21"/>
    <w:rsid w:val="00D10370"/>
    <w:rsid w:val="00D10582"/>
    <w:rsid w:val="00D10F7D"/>
    <w:rsid w:val="00D11274"/>
    <w:rsid w:val="00D117A2"/>
    <w:rsid w:val="00D1219A"/>
    <w:rsid w:val="00D12473"/>
    <w:rsid w:val="00D12E39"/>
    <w:rsid w:val="00D13255"/>
    <w:rsid w:val="00D135AF"/>
    <w:rsid w:val="00D13F5B"/>
    <w:rsid w:val="00D14384"/>
    <w:rsid w:val="00D144D3"/>
    <w:rsid w:val="00D14F6E"/>
    <w:rsid w:val="00D1589D"/>
    <w:rsid w:val="00D15E1A"/>
    <w:rsid w:val="00D167E9"/>
    <w:rsid w:val="00D16C17"/>
    <w:rsid w:val="00D170F2"/>
    <w:rsid w:val="00D17271"/>
    <w:rsid w:val="00D175FE"/>
    <w:rsid w:val="00D17AEE"/>
    <w:rsid w:val="00D20A64"/>
    <w:rsid w:val="00D214BE"/>
    <w:rsid w:val="00D2165E"/>
    <w:rsid w:val="00D21F5D"/>
    <w:rsid w:val="00D226F9"/>
    <w:rsid w:val="00D22B94"/>
    <w:rsid w:val="00D238C3"/>
    <w:rsid w:val="00D23C69"/>
    <w:rsid w:val="00D23CB1"/>
    <w:rsid w:val="00D24602"/>
    <w:rsid w:val="00D24A44"/>
    <w:rsid w:val="00D250F6"/>
    <w:rsid w:val="00D251D7"/>
    <w:rsid w:val="00D25217"/>
    <w:rsid w:val="00D2561E"/>
    <w:rsid w:val="00D2583E"/>
    <w:rsid w:val="00D259F6"/>
    <w:rsid w:val="00D259F7"/>
    <w:rsid w:val="00D25E71"/>
    <w:rsid w:val="00D261BB"/>
    <w:rsid w:val="00D26606"/>
    <w:rsid w:val="00D26991"/>
    <w:rsid w:val="00D26A96"/>
    <w:rsid w:val="00D27233"/>
    <w:rsid w:val="00D3010C"/>
    <w:rsid w:val="00D3044B"/>
    <w:rsid w:val="00D30A25"/>
    <w:rsid w:val="00D30B7F"/>
    <w:rsid w:val="00D31EBE"/>
    <w:rsid w:val="00D32488"/>
    <w:rsid w:val="00D32684"/>
    <w:rsid w:val="00D32E96"/>
    <w:rsid w:val="00D33049"/>
    <w:rsid w:val="00D33126"/>
    <w:rsid w:val="00D336DB"/>
    <w:rsid w:val="00D3393F"/>
    <w:rsid w:val="00D33FA2"/>
    <w:rsid w:val="00D341EC"/>
    <w:rsid w:val="00D3533F"/>
    <w:rsid w:val="00D35449"/>
    <w:rsid w:val="00D35513"/>
    <w:rsid w:val="00D35A2D"/>
    <w:rsid w:val="00D35AF8"/>
    <w:rsid w:val="00D35CE4"/>
    <w:rsid w:val="00D36B17"/>
    <w:rsid w:val="00D37214"/>
    <w:rsid w:val="00D37287"/>
    <w:rsid w:val="00D375BE"/>
    <w:rsid w:val="00D379B4"/>
    <w:rsid w:val="00D37B6A"/>
    <w:rsid w:val="00D40134"/>
    <w:rsid w:val="00D40411"/>
    <w:rsid w:val="00D40453"/>
    <w:rsid w:val="00D410FF"/>
    <w:rsid w:val="00D412CE"/>
    <w:rsid w:val="00D4134D"/>
    <w:rsid w:val="00D41746"/>
    <w:rsid w:val="00D41E05"/>
    <w:rsid w:val="00D42273"/>
    <w:rsid w:val="00D42363"/>
    <w:rsid w:val="00D42A28"/>
    <w:rsid w:val="00D441BD"/>
    <w:rsid w:val="00D4447C"/>
    <w:rsid w:val="00D44B01"/>
    <w:rsid w:val="00D44EEA"/>
    <w:rsid w:val="00D4570A"/>
    <w:rsid w:val="00D45CB5"/>
    <w:rsid w:val="00D46033"/>
    <w:rsid w:val="00D46937"/>
    <w:rsid w:val="00D46DB1"/>
    <w:rsid w:val="00D47126"/>
    <w:rsid w:val="00D47575"/>
    <w:rsid w:val="00D47925"/>
    <w:rsid w:val="00D47E92"/>
    <w:rsid w:val="00D47FEC"/>
    <w:rsid w:val="00D50D4F"/>
    <w:rsid w:val="00D51D80"/>
    <w:rsid w:val="00D5264B"/>
    <w:rsid w:val="00D52668"/>
    <w:rsid w:val="00D528A8"/>
    <w:rsid w:val="00D529FB"/>
    <w:rsid w:val="00D52D52"/>
    <w:rsid w:val="00D52DB6"/>
    <w:rsid w:val="00D53C0B"/>
    <w:rsid w:val="00D53C3C"/>
    <w:rsid w:val="00D5411A"/>
    <w:rsid w:val="00D54290"/>
    <w:rsid w:val="00D543FB"/>
    <w:rsid w:val="00D54A53"/>
    <w:rsid w:val="00D54B85"/>
    <w:rsid w:val="00D54E9F"/>
    <w:rsid w:val="00D5512C"/>
    <w:rsid w:val="00D552F5"/>
    <w:rsid w:val="00D55381"/>
    <w:rsid w:val="00D55950"/>
    <w:rsid w:val="00D55F14"/>
    <w:rsid w:val="00D55F6E"/>
    <w:rsid w:val="00D57367"/>
    <w:rsid w:val="00D5749C"/>
    <w:rsid w:val="00D57726"/>
    <w:rsid w:val="00D57B44"/>
    <w:rsid w:val="00D57CCA"/>
    <w:rsid w:val="00D60672"/>
    <w:rsid w:val="00D60A55"/>
    <w:rsid w:val="00D60AAC"/>
    <w:rsid w:val="00D60BAE"/>
    <w:rsid w:val="00D6142A"/>
    <w:rsid w:val="00D61445"/>
    <w:rsid w:val="00D62188"/>
    <w:rsid w:val="00D6256C"/>
    <w:rsid w:val="00D62709"/>
    <w:rsid w:val="00D628AC"/>
    <w:rsid w:val="00D6301D"/>
    <w:rsid w:val="00D63E92"/>
    <w:rsid w:val="00D644A4"/>
    <w:rsid w:val="00D64F7E"/>
    <w:rsid w:val="00D650E6"/>
    <w:rsid w:val="00D659CB"/>
    <w:rsid w:val="00D65CA5"/>
    <w:rsid w:val="00D664FD"/>
    <w:rsid w:val="00D6652A"/>
    <w:rsid w:val="00D67920"/>
    <w:rsid w:val="00D67A6B"/>
    <w:rsid w:val="00D704DE"/>
    <w:rsid w:val="00D704F8"/>
    <w:rsid w:val="00D711C9"/>
    <w:rsid w:val="00D71AA0"/>
    <w:rsid w:val="00D71CC7"/>
    <w:rsid w:val="00D71ED6"/>
    <w:rsid w:val="00D72CC5"/>
    <w:rsid w:val="00D73649"/>
    <w:rsid w:val="00D73831"/>
    <w:rsid w:val="00D73EBB"/>
    <w:rsid w:val="00D7450F"/>
    <w:rsid w:val="00D745EB"/>
    <w:rsid w:val="00D74869"/>
    <w:rsid w:val="00D75672"/>
    <w:rsid w:val="00D758AF"/>
    <w:rsid w:val="00D759C5"/>
    <w:rsid w:val="00D75ED7"/>
    <w:rsid w:val="00D760DD"/>
    <w:rsid w:val="00D76444"/>
    <w:rsid w:val="00D764EA"/>
    <w:rsid w:val="00D8064F"/>
    <w:rsid w:val="00D8076E"/>
    <w:rsid w:val="00D807E0"/>
    <w:rsid w:val="00D80FE2"/>
    <w:rsid w:val="00D81077"/>
    <w:rsid w:val="00D81189"/>
    <w:rsid w:val="00D81726"/>
    <w:rsid w:val="00D8175A"/>
    <w:rsid w:val="00D82A02"/>
    <w:rsid w:val="00D82B7D"/>
    <w:rsid w:val="00D82ECB"/>
    <w:rsid w:val="00D8340F"/>
    <w:rsid w:val="00D83FC1"/>
    <w:rsid w:val="00D8460C"/>
    <w:rsid w:val="00D84B0C"/>
    <w:rsid w:val="00D84F06"/>
    <w:rsid w:val="00D8515A"/>
    <w:rsid w:val="00D852BB"/>
    <w:rsid w:val="00D85FEE"/>
    <w:rsid w:val="00D86223"/>
    <w:rsid w:val="00D862F4"/>
    <w:rsid w:val="00D87045"/>
    <w:rsid w:val="00D87CD7"/>
    <w:rsid w:val="00D90BDC"/>
    <w:rsid w:val="00D91055"/>
    <w:rsid w:val="00D91CEB"/>
    <w:rsid w:val="00D91DC1"/>
    <w:rsid w:val="00D91E82"/>
    <w:rsid w:val="00D924DB"/>
    <w:rsid w:val="00D92722"/>
    <w:rsid w:val="00D92AC7"/>
    <w:rsid w:val="00D92B95"/>
    <w:rsid w:val="00D93225"/>
    <w:rsid w:val="00D9437A"/>
    <w:rsid w:val="00D947B9"/>
    <w:rsid w:val="00D95726"/>
    <w:rsid w:val="00D95AE2"/>
    <w:rsid w:val="00D95C0F"/>
    <w:rsid w:val="00D95C26"/>
    <w:rsid w:val="00D96A3C"/>
    <w:rsid w:val="00D97573"/>
    <w:rsid w:val="00D975F6"/>
    <w:rsid w:val="00D97DA0"/>
    <w:rsid w:val="00DA0B39"/>
    <w:rsid w:val="00DA0C66"/>
    <w:rsid w:val="00DA0FDC"/>
    <w:rsid w:val="00DA1329"/>
    <w:rsid w:val="00DA13D3"/>
    <w:rsid w:val="00DA1F3C"/>
    <w:rsid w:val="00DA2034"/>
    <w:rsid w:val="00DA2926"/>
    <w:rsid w:val="00DA2A07"/>
    <w:rsid w:val="00DA2EE9"/>
    <w:rsid w:val="00DA2F09"/>
    <w:rsid w:val="00DA3F2D"/>
    <w:rsid w:val="00DA4097"/>
    <w:rsid w:val="00DA4537"/>
    <w:rsid w:val="00DA4DCC"/>
    <w:rsid w:val="00DA5298"/>
    <w:rsid w:val="00DA5431"/>
    <w:rsid w:val="00DA5489"/>
    <w:rsid w:val="00DA559E"/>
    <w:rsid w:val="00DA55EE"/>
    <w:rsid w:val="00DA586A"/>
    <w:rsid w:val="00DB157D"/>
    <w:rsid w:val="00DB15DF"/>
    <w:rsid w:val="00DB1B97"/>
    <w:rsid w:val="00DB2846"/>
    <w:rsid w:val="00DB292D"/>
    <w:rsid w:val="00DB2F8E"/>
    <w:rsid w:val="00DB3C5A"/>
    <w:rsid w:val="00DB3D47"/>
    <w:rsid w:val="00DB3E7E"/>
    <w:rsid w:val="00DB410A"/>
    <w:rsid w:val="00DB4412"/>
    <w:rsid w:val="00DB4B96"/>
    <w:rsid w:val="00DB4D72"/>
    <w:rsid w:val="00DB53D6"/>
    <w:rsid w:val="00DB566A"/>
    <w:rsid w:val="00DB6738"/>
    <w:rsid w:val="00DB768D"/>
    <w:rsid w:val="00DB7903"/>
    <w:rsid w:val="00DC0074"/>
    <w:rsid w:val="00DC0442"/>
    <w:rsid w:val="00DC07C9"/>
    <w:rsid w:val="00DC081F"/>
    <w:rsid w:val="00DC08AC"/>
    <w:rsid w:val="00DC0AC9"/>
    <w:rsid w:val="00DC0F77"/>
    <w:rsid w:val="00DC10A6"/>
    <w:rsid w:val="00DC12E4"/>
    <w:rsid w:val="00DC16E0"/>
    <w:rsid w:val="00DC24EE"/>
    <w:rsid w:val="00DC2676"/>
    <w:rsid w:val="00DC270A"/>
    <w:rsid w:val="00DC27E9"/>
    <w:rsid w:val="00DC2F5E"/>
    <w:rsid w:val="00DC35F5"/>
    <w:rsid w:val="00DC3883"/>
    <w:rsid w:val="00DC3D4F"/>
    <w:rsid w:val="00DC3EB1"/>
    <w:rsid w:val="00DC5160"/>
    <w:rsid w:val="00DC59BB"/>
    <w:rsid w:val="00DC5AC6"/>
    <w:rsid w:val="00DC66F7"/>
    <w:rsid w:val="00DC6B35"/>
    <w:rsid w:val="00DC6E04"/>
    <w:rsid w:val="00DC724C"/>
    <w:rsid w:val="00DC75C5"/>
    <w:rsid w:val="00DC7646"/>
    <w:rsid w:val="00DC7908"/>
    <w:rsid w:val="00DC7979"/>
    <w:rsid w:val="00DC7B26"/>
    <w:rsid w:val="00DC7B30"/>
    <w:rsid w:val="00DD02FD"/>
    <w:rsid w:val="00DD0493"/>
    <w:rsid w:val="00DD068E"/>
    <w:rsid w:val="00DD07B9"/>
    <w:rsid w:val="00DD0A4F"/>
    <w:rsid w:val="00DD1441"/>
    <w:rsid w:val="00DD1593"/>
    <w:rsid w:val="00DD188B"/>
    <w:rsid w:val="00DD277C"/>
    <w:rsid w:val="00DD2B08"/>
    <w:rsid w:val="00DD341B"/>
    <w:rsid w:val="00DD368C"/>
    <w:rsid w:val="00DD37EE"/>
    <w:rsid w:val="00DD4524"/>
    <w:rsid w:val="00DD559F"/>
    <w:rsid w:val="00DD569C"/>
    <w:rsid w:val="00DD69B5"/>
    <w:rsid w:val="00DD7388"/>
    <w:rsid w:val="00DE0830"/>
    <w:rsid w:val="00DE0892"/>
    <w:rsid w:val="00DE0F0E"/>
    <w:rsid w:val="00DE132E"/>
    <w:rsid w:val="00DE2A98"/>
    <w:rsid w:val="00DE32FF"/>
    <w:rsid w:val="00DE3B4E"/>
    <w:rsid w:val="00DE3DF9"/>
    <w:rsid w:val="00DE4264"/>
    <w:rsid w:val="00DE42BF"/>
    <w:rsid w:val="00DE4946"/>
    <w:rsid w:val="00DE4C90"/>
    <w:rsid w:val="00DE4CB2"/>
    <w:rsid w:val="00DE4D87"/>
    <w:rsid w:val="00DE5121"/>
    <w:rsid w:val="00DE519B"/>
    <w:rsid w:val="00DE5708"/>
    <w:rsid w:val="00DE5BE7"/>
    <w:rsid w:val="00DE5E49"/>
    <w:rsid w:val="00DE5FB6"/>
    <w:rsid w:val="00DE64AA"/>
    <w:rsid w:val="00DE74E7"/>
    <w:rsid w:val="00DE76EF"/>
    <w:rsid w:val="00DE7D72"/>
    <w:rsid w:val="00DE7F92"/>
    <w:rsid w:val="00DF0EE2"/>
    <w:rsid w:val="00DF100C"/>
    <w:rsid w:val="00DF128E"/>
    <w:rsid w:val="00DF17FD"/>
    <w:rsid w:val="00DF1E3F"/>
    <w:rsid w:val="00DF1E8A"/>
    <w:rsid w:val="00DF290B"/>
    <w:rsid w:val="00DF2E89"/>
    <w:rsid w:val="00DF30F6"/>
    <w:rsid w:val="00DF3167"/>
    <w:rsid w:val="00DF45C5"/>
    <w:rsid w:val="00DF4838"/>
    <w:rsid w:val="00DF48E1"/>
    <w:rsid w:val="00DF5324"/>
    <w:rsid w:val="00DF55CC"/>
    <w:rsid w:val="00DF68BD"/>
    <w:rsid w:val="00DF79BC"/>
    <w:rsid w:val="00DF7A46"/>
    <w:rsid w:val="00DF7A99"/>
    <w:rsid w:val="00DF7ADE"/>
    <w:rsid w:val="00DF7DF8"/>
    <w:rsid w:val="00DF7EC4"/>
    <w:rsid w:val="00E0014D"/>
    <w:rsid w:val="00E01097"/>
    <w:rsid w:val="00E012A5"/>
    <w:rsid w:val="00E01EF0"/>
    <w:rsid w:val="00E02A06"/>
    <w:rsid w:val="00E02C4E"/>
    <w:rsid w:val="00E0314F"/>
    <w:rsid w:val="00E03441"/>
    <w:rsid w:val="00E03470"/>
    <w:rsid w:val="00E04488"/>
    <w:rsid w:val="00E046EC"/>
    <w:rsid w:val="00E04960"/>
    <w:rsid w:val="00E04AFC"/>
    <w:rsid w:val="00E04F60"/>
    <w:rsid w:val="00E05870"/>
    <w:rsid w:val="00E065D5"/>
    <w:rsid w:val="00E0686F"/>
    <w:rsid w:val="00E06879"/>
    <w:rsid w:val="00E070B6"/>
    <w:rsid w:val="00E077F4"/>
    <w:rsid w:val="00E10147"/>
    <w:rsid w:val="00E105DE"/>
    <w:rsid w:val="00E10762"/>
    <w:rsid w:val="00E1080B"/>
    <w:rsid w:val="00E108F3"/>
    <w:rsid w:val="00E1099D"/>
    <w:rsid w:val="00E10BE7"/>
    <w:rsid w:val="00E110D9"/>
    <w:rsid w:val="00E11AC8"/>
    <w:rsid w:val="00E11E7D"/>
    <w:rsid w:val="00E124A8"/>
    <w:rsid w:val="00E12749"/>
    <w:rsid w:val="00E12FAA"/>
    <w:rsid w:val="00E13271"/>
    <w:rsid w:val="00E14D74"/>
    <w:rsid w:val="00E15206"/>
    <w:rsid w:val="00E15246"/>
    <w:rsid w:val="00E154F8"/>
    <w:rsid w:val="00E156D9"/>
    <w:rsid w:val="00E15D8F"/>
    <w:rsid w:val="00E1642B"/>
    <w:rsid w:val="00E167D7"/>
    <w:rsid w:val="00E16C1B"/>
    <w:rsid w:val="00E173B7"/>
    <w:rsid w:val="00E175E1"/>
    <w:rsid w:val="00E1788B"/>
    <w:rsid w:val="00E17A57"/>
    <w:rsid w:val="00E17E29"/>
    <w:rsid w:val="00E207CC"/>
    <w:rsid w:val="00E207E6"/>
    <w:rsid w:val="00E20916"/>
    <w:rsid w:val="00E20CA1"/>
    <w:rsid w:val="00E210A0"/>
    <w:rsid w:val="00E2121B"/>
    <w:rsid w:val="00E215B4"/>
    <w:rsid w:val="00E21894"/>
    <w:rsid w:val="00E21C31"/>
    <w:rsid w:val="00E21E33"/>
    <w:rsid w:val="00E22347"/>
    <w:rsid w:val="00E227C3"/>
    <w:rsid w:val="00E22D1D"/>
    <w:rsid w:val="00E22E4D"/>
    <w:rsid w:val="00E23180"/>
    <w:rsid w:val="00E233B7"/>
    <w:rsid w:val="00E237D0"/>
    <w:rsid w:val="00E23DA1"/>
    <w:rsid w:val="00E24512"/>
    <w:rsid w:val="00E24F5A"/>
    <w:rsid w:val="00E2509A"/>
    <w:rsid w:val="00E25508"/>
    <w:rsid w:val="00E25695"/>
    <w:rsid w:val="00E25C36"/>
    <w:rsid w:val="00E25C95"/>
    <w:rsid w:val="00E26AB7"/>
    <w:rsid w:val="00E26BC2"/>
    <w:rsid w:val="00E275C8"/>
    <w:rsid w:val="00E27658"/>
    <w:rsid w:val="00E27984"/>
    <w:rsid w:val="00E27A22"/>
    <w:rsid w:val="00E27CDF"/>
    <w:rsid w:val="00E3053D"/>
    <w:rsid w:val="00E3077C"/>
    <w:rsid w:val="00E30FE4"/>
    <w:rsid w:val="00E3120D"/>
    <w:rsid w:val="00E314D8"/>
    <w:rsid w:val="00E31595"/>
    <w:rsid w:val="00E31BA8"/>
    <w:rsid w:val="00E31F34"/>
    <w:rsid w:val="00E32041"/>
    <w:rsid w:val="00E32157"/>
    <w:rsid w:val="00E327A9"/>
    <w:rsid w:val="00E32C5A"/>
    <w:rsid w:val="00E32CAC"/>
    <w:rsid w:val="00E357F8"/>
    <w:rsid w:val="00E35F76"/>
    <w:rsid w:val="00E36467"/>
    <w:rsid w:val="00E36D70"/>
    <w:rsid w:val="00E36EE0"/>
    <w:rsid w:val="00E37421"/>
    <w:rsid w:val="00E377A6"/>
    <w:rsid w:val="00E37925"/>
    <w:rsid w:val="00E37ADE"/>
    <w:rsid w:val="00E4006E"/>
    <w:rsid w:val="00E40544"/>
    <w:rsid w:val="00E40616"/>
    <w:rsid w:val="00E40D71"/>
    <w:rsid w:val="00E40FCC"/>
    <w:rsid w:val="00E40FED"/>
    <w:rsid w:val="00E427C1"/>
    <w:rsid w:val="00E42E00"/>
    <w:rsid w:val="00E4332C"/>
    <w:rsid w:val="00E434F7"/>
    <w:rsid w:val="00E43600"/>
    <w:rsid w:val="00E43871"/>
    <w:rsid w:val="00E4393C"/>
    <w:rsid w:val="00E44145"/>
    <w:rsid w:val="00E44173"/>
    <w:rsid w:val="00E4462C"/>
    <w:rsid w:val="00E448C5"/>
    <w:rsid w:val="00E450D1"/>
    <w:rsid w:val="00E458BA"/>
    <w:rsid w:val="00E464F4"/>
    <w:rsid w:val="00E46816"/>
    <w:rsid w:val="00E47603"/>
    <w:rsid w:val="00E4767B"/>
    <w:rsid w:val="00E47948"/>
    <w:rsid w:val="00E47D30"/>
    <w:rsid w:val="00E47EAA"/>
    <w:rsid w:val="00E50F37"/>
    <w:rsid w:val="00E5199F"/>
    <w:rsid w:val="00E51D96"/>
    <w:rsid w:val="00E51E06"/>
    <w:rsid w:val="00E52913"/>
    <w:rsid w:val="00E52B76"/>
    <w:rsid w:val="00E52F00"/>
    <w:rsid w:val="00E52FD5"/>
    <w:rsid w:val="00E53BFB"/>
    <w:rsid w:val="00E53CE4"/>
    <w:rsid w:val="00E544D4"/>
    <w:rsid w:val="00E55052"/>
    <w:rsid w:val="00E5507F"/>
    <w:rsid w:val="00E5537F"/>
    <w:rsid w:val="00E56288"/>
    <w:rsid w:val="00E565D7"/>
    <w:rsid w:val="00E567AA"/>
    <w:rsid w:val="00E56AB1"/>
    <w:rsid w:val="00E56B33"/>
    <w:rsid w:val="00E56F5C"/>
    <w:rsid w:val="00E57D5F"/>
    <w:rsid w:val="00E60997"/>
    <w:rsid w:val="00E60B85"/>
    <w:rsid w:val="00E60E29"/>
    <w:rsid w:val="00E60FE1"/>
    <w:rsid w:val="00E6108F"/>
    <w:rsid w:val="00E61382"/>
    <w:rsid w:val="00E615D9"/>
    <w:rsid w:val="00E61B20"/>
    <w:rsid w:val="00E629D0"/>
    <w:rsid w:val="00E62B61"/>
    <w:rsid w:val="00E62F85"/>
    <w:rsid w:val="00E62FD3"/>
    <w:rsid w:val="00E632D6"/>
    <w:rsid w:val="00E64025"/>
    <w:rsid w:val="00E64077"/>
    <w:rsid w:val="00E64CC5"/>
    <w:rsid w:val="00E65388"/>
    <w:rsid w:val="00E65486"/>
    <w:rsid w:val="00E65C99"/>
    <w:rsid w:val="00E65F88"/>
    <w:rsid w:val="00E66356"/>
    <w:rsid w:val="00E66D04"/>
    <w:rsid w:val="00E6754F"/>
    <w:rsid w:val="00E67AE5"/>
    <w:rsid w:val="00E70133"/>
    <w:rsid w:val="00E7154E"/>
    <w:rsid w:val="00E71617"/>
    <w:rsid w:val="00E71ED5"/>
    <w:rsid w:val="00E7262F"/>
    <w:rsid w:val="00E7321D"/>
    <w:rsid w:val="00E73510"/>
    <w:rsid w:val="00E7407C"/>
    <w:rsid w:val="00E745FE"/>
    <w:rsid w:val="00E759EE"/>
    <w:rsid w:val="00E75F15"/>
    <w:rsid w:val="00E760CE"/>
    <w:rsid w:val="00E76158"/>
    <w:rsid w:val="00E766E5"/>
    <w:rsid w:val="00E76919"/>
    <w:rsid w:val="00E774AB"/>
    <w:rsid w:val="00E801CC"/>
    <w:rsid w:val="00E8023E"/>
    <w:rsid w:val="00E80798"/>
    <w:rsid w:val="00E80AE8"/>
    <w:rsid w:val="00E80F14"/>
    <w:rsid w:val="00E8150C"/>
    <w:rsid w:val="00E81A23"/>
    <w:rsid w:val="00E81F70"/>
    <w:rsid w:val="00E82033"/>
    <w:rsid w:val="00E821E8"/>
    <w:rsid w:val="00E82B33"/>
    <w:rsid w:val="00E82F78"/>
    <w:rsid w:val="00E8369D"/>
    <w:rsid w:val="00E83889"/>
    <w:rsid w:val="00E83CE3"/>
    <w:rsid w:val="00E83FC5"/>
    <w:rsid w:val="00E849C1"/>
    <w:rsid w:val="00E853E6"/>
    <w:rsid w:val="00E87559"/>
    <w:rsid w:val="00E875DB"/>
    <w:rsid w:val="00E87670"/>
    <w:rsid w:val="00E87943"/>
    <w:rsid w:val="00E87E39"/>
    <w:rsid w:val="00E900B3"/>
    <w:rsid w:val="00E902BC"/>
    <w:rsid w:val="00E903E0"/>
    <w:rsid w:val="00E90497"/>
    <w:rsid w:val="00E90852"/>
    <w:rsid w:val="00E90A4A"/>
    <w:rsid w:val="00E919E2"/>
    <w:rsid w:val="00E929A3"/>
    <w:rsid w:val="00E93EDE"/>
    <w:rsid w:val="00E93F78"/>
    <w:rsid w:val="00E944EB"/>
    <w:rsid w:val="00E94A67"/>
    <w:rsid w:val="00E950B1"/>
    <w:rsid w:val="00E9637E"/>
    <w:rsid w:val="00E963C9"/>
    <w:rsid w:val="00E97441"/>
    <w:rsid w:val="00E979DC"/>
    <w:rsid w:val="00EA08E9"/>
    <w:rsid w:val="00EA0DE8"/>
    <w:rsid w:val="00EA137E"/>
    <w:rsid w:val="00EA1758"/>
    <w:rsid w:val="00EA1967"/>
    <w:rsid w:val="00EA1B3B"/>
    <w:rsid w:val="00EA2659"/>
    <w:rsid w:val="00EA2894"/>
    <w:rsid w:val="00EA2D7E"/>
    <w:rsid w:val="00EA3711"/>
    <w:rsid w:val="00EA3C11"/>
    <w:rsid w:val="00EA4575"/>
    <w:rsid w:val="00EA4966"/>
    <w:rsid w:val="00EA52EF"/>
    <w:rsid w:val="00EA606F"/>
    <w:rsid w:val="00EA62F4"/>
    <w:rsid w:val="00EA6D5A"/>
    <w:rsid w:val="00EA6E7C"/>
    <w:rsid w:val="00EA764D"/>
    <w:rsid w:val="00EA783E"/>
    <w:rsid w:val="00EB00B3"/>
    <w:rsid w:val="00EB03CB"/>
    <w:rsid w:val="00EB044A"/>
    <w:rsid w:val="00EB05C7"/>
    <w:rsid w:val="00EB0B86"/>
    <w:rsid w:val="00EB1A17"/>
    <w:rsid w:val="00EB1AEB"/>
    <w:rsid w:val="00EB1B51"/>
    <w:rsid w:val="00EB233F"/>
    <w:rsid w:val="00EB246A"/>
    <w:rsid w:val="00EB2EFC"/>
    <w:rsid w:val="00EB2F44"/>
    <w:rsid w:val="00EB36DD"/>
    <w:rsid w:val="00EB3D5C"/>
    <w:rsid w:val="00EB430A"/>
    <w:rsid w:val="00EB43CF"/>
    <w:rsid w:val="00EB4570"/>
    <w:rsid w:val="00EB4780"/>
    <w:rsid w:val="00EB48BD"/>
    <w:rsid w:val="00EB4C3B"/>
    <w:rsid w:val="00EB53FC"/>
    <w:rsid w:val="00EB558B"/>
    <w:rsid w:val="00EB582B"/>
    <w:rsid w:val="00EB5A1B"/>
    <w:rsid w:val="00EB5B60"/>
    <w:rsid w:val="00EB5CEE"/>
    <w:rsid w:val="00EB5DAE"/>
    <w:rsid w:val="00EB5F0A"/>
    <w:rsid w:val="00EB6131"/>
    <w:rsid w:val="00EB7567"/>
    <w:rsid w:val="00EB75D0"/>
    <w:rsid w:val="00EB7644"/>
    <w:rsid w:val="00EB7C20"/>
    <w:rsid w:val="00EB7ECE"/>
    <w:rsid w:val="00EC0649"/>
    <w:rsid w:val="00EC0927"/>
    <w:rsid w:val="00EC099E"/>
    <w:rsid w:val="00EC1275"/>
    <w:rsid w:val="00EC21E5"/>
    <w:rsid w:val="00EC2633"/>
    <w:rsid w:val="00EC263D"/>
    <w:rsid w:val="00EC281E"/>
    <w:rsid w:val="00EC36BC"/>
    <w:rsid w:val="00EC3FDB"/>
    <w:rsid w:val="00EC4C78"/>
    <w:rsid w:val="00EC5023"/>
    <w:rsid w:val="00EC5720"/>
    <w:rsid w:val="00EC59AF"/>
    <w:rsid w:val="00EC6077"/>
    <w:rsid w:val="00EC7272"/>
    <w:rsid w:val="00EC78D6"/>
    <w:rsid w:val="00EC7A7C"/>
    <w:rsid w:val="00EC7FC0"/>
    <w:rsid w:val="00ED112F"/>
    <w:rsid w:val="00ED19D9"/>
    <w:rsid w:val="00ED27E8"/>
    <w:rsid w:val="00ED338B"/>
    <w:rsid w:val="00ED371F"/>
    <w:rsid w:val="00ED534D"/>
    <w:rsid w:val="00ED5512"/>
    <w:rsid w:val="00ED55A5"/>
    <w:rsid w:val="00ED6079"/>
    <w:rsid w:val="00ED6ED8"/>
    <w:rsid w:val="00ED6F5C"/>
    <w:rsid w:val="00ED706D"/>
    <w:rsid w:val="00ED76CE"/>
    <w:rsid w:val="00ED77C8"/>
    <w:rsid w:val="00ED7A04"/>
    <w:rsid w:val="00ED7C39"/>
    <w:rsid w:val="00ED7CE7"/>
    <w:rsid w:val="00EE0DF8"/>
    <w:rsid w:val="00EE13B0"/>
    <w:rsid w:val="00EE1579"/>
    <w:rsid w:val="00EE16EB"/>
    <w:rsid w:val="00EE1ADC"/>
    <w:rsid w:val="00EE1BA3"/>
    <w:rsid w:val="00EE24CA"/>
    <w:rsid w:val="00EE2ABB"/>
    <w:rsid w:val="00EE42F0"/>
    <w:rsid w:val="00EE4447"/>
    <w:rsid w:val="00EE461E"/>
    <w:rsid w:val="00EE5227"/>
    <w:rsid w:val="00EE53C4"/>
    <w:rsid w:val="00EE58DF"/>
    <w:rsid w:val="00EE6DB8"/>
    <w:rsid w:val="00EE7BAA"/>
    <w:rsid w:val="00EF018C"/>
    <w:rsid w:val="00EF0638"/>
    <w:rsid w:val="00EF0778"/>
    <w:rsid w:val="00EF0823"/>
    <w:rsid w:val="00EF0EAF"/>
    <w:rsid w:val="00EF1415"/>
    <w:rsid w:val="00EF21D5"/>
    <w:rsid w:val="00EF27F0"/>
    <w:rsid w:val="00EF2C76"/>
    <w:rsid w:val="00EF31B4"/>
    <w:rsid w:val="00EF3604"/>
    <w:rsid w:val="00EF3B1E"/>
    <w:rsid w:val="00EF3ED7"/>
    <w:rsid w:val="00EF482C"/>
    <w:rsid w:val="00EF4C97"/>
    <w:rsid w:val="00EF4F40"/>
    <w:rsid w:val="00EF50A4"/>
    <w:rsid w:val="00EF5443"/>
    <w:rsid w:val="00EF5E5F"/>
    <w:rsid w:val="00EF5EE9"/>
    <w:rsid w:val="00EF64D9"/>
    <w:rsid w:val="00EF6993"/>
    <w:rsid w:val="00EF791D"/>
    <w:rsid w:val="00EF7F6F"/>
    <w:rsid w:val="00F0080E"/>
    <w:rsid w:val="00F00974"/>
    <w:rsid w:val="00F00C0B"/>
    <w:rsid w:val="00F00C45"/>
    <w:rsid w:val="00F00DFA"/>
    <w:rsid w:val="00F010B1"/>
    <w:rsid w:val="00F0111D"/>
    <w:rsid w:val="00F0117F"/>
    <w:rsid w:val="00F01558"/>
    <w:rsid w:val="00F01711"/>
    <w:rsid w:val="00F01793"/>
    <w:rsid w:val="00F01954"/>
    <w:rsid w:val="00F01B93"/>
    <w:rsid w:val="00F01CB4"/>
    <w:rsid w:val="00F02552"/>
    <w:rsid w:val="00F028EF"/>
    <w:rsid w:val="00F0370F"/>
    <w:rsid w:val="00F04196"/>
    <w:rsid w:val="00F048D6"/>
    <w:rsid w:val="00F04C88"/>
    <w:rsid w:val="00F05397"/>
    <w:rsid w:val="00F053B5"/>
    <w:rsid w:val="00F053F2"/>
    <w:rsid w:val="00F05A99"/>
    <w:rsid w:val="00F05BD9"/>
    <w:rsid w:val="00F05BE4"/>
    <w:rsid w:val="00F066CA"/>
    <w:rsid w:val="00F06ADA"/>
    <w:rsid w:val="00F06F26"/>
    <w:rsid w:val="00F06FB5"/>
    <w:rsid w:val="00F07898"/>
    <w:rsid w:val="00F07BD7"/>
    <w:rsid w:val="00F07D18"/>
    <w:rsid w:val="00F102A5"/>
    <w:rsid w:val="00F10322"/>
    <w:rsid w:val="00F105AF"/>
    <w:rsid w:val="00F11078"/>
    <w:rsid w:val="00F11826"/>
    <w:rsid w:val="00F11ACF"/>
    <w:rsid w:val="00F12897"/>
    <w:rsid w:val="00F1297A"/>
    <w:rsid w:val="00F12ECD"/>
    <w:rsid w:val="00F12FA4"/>
    <w:rsid w:val="00F1300B"/>
    <w:rsid w:val="00F13050"/>
    <w:rsid w:val="00F130EF"/>
    <w:rsid w:val="00F13647"/>
    <w:rsid w:val="00F13703"/>
    <w:rsid w:val="00F14387"/>
    <w:rsid w:val="00F14E33"/>
    <w:rsid w:val="00F1515D"/>
    <w:rsid w:val="00F15895"/>
    <w:rsid w:val="00F166B4"/>
    <w:rsid w:val="00F1682A"/>
    <w:rsid w:val="00F16D8E"/>
    <w:rsid w:val="00F17496"/>
    <w:rsid w:val="00F17880"/>
    <w:rsid w:val="00F17F67"/>
    <w:rsid w:val="00F20302"/>
    <w:rsid w:val="00F204FF"/>
    <w:rsid w:val="00F207EE"/>
    <w:rsid w:val="00F20F93"/>
    <w:rsid w:val="00F215C0"/>
    <w:rsid w:val="00F21638"/>
    <w:rsid w:val="00F21ABC"/>
    <w:rsid w:val="00F21D0D"/>
    <w:rsid w:val="00F22136"/>
    <w:rsid w:val="00F221C2"/>
    <w:rsid w:val="00F23896"/>
    <w:rsid w:val="00F238CC"/>
    <w:rsid w:val="00F242CD"/>
    <w:rsid w:val="00F24424"/>
    <w:rsid w:val="00F245B2"/>
    <w:rsid w:val="00F24A33"/>
    <w:rsid w:val="00F24C0B"/>
    <w:rsid w:val="00F24D1B"/>
    <w:rsid w:val="00F24D64"/>
    <w:rsid w:val="00F251CC"/>
    <w:rsid w:val="00F2557E"/>
    <w:rsid w:val="00F25A93"/>
    <w:rsid w:val="00F269DB"/>
    <w:rsid w:val="00F27011"/>
    <w:rsid w:val="00F2704C"/>
    <w:rsid w:val="00F27611"/>
    <w:rsid w:val="00F27BE9"/>
    <w:rsid w:val="00F30118"/>
    <w:rsid w:val="00F3014E"/>
    <w:rsid w:val="00F30361"/>
    <w:rsid w:val="00F304F7"/>
    <w:rsid w:val="00F3246F"/>
    <w:rsid w:val="00F328E7"/>
    <w:rsid w:val="00F331C9"/>
    <w:rsid w:val="00F33F53"/>
    <w:rsid w:val="00F3428B"/>
    <w:rsid w:val="00F34336"/>
    <w:rsid w:val="00F34AEA"/>
    <w:rsid w:val="00F34E6A"/>
    <w:rsid w:val="00F34FCA"/>
    <w:rsid w:val="00F354AB"/>
    <w:rsid w:val="00F3573B"/>
    <w:rsid w:val="00F35A9E"/>
    <w:rsid w:val="00F36402"/>
    <w:rsid w:val="00F36BC8"/>
    <w:rsid w:val="00F374B2"/>
    <w:rsid w:val="00F375C6"/>
    <w:rsid w:val="00F377D7"/>
    <w:rsid w:val="00F37A0C"/>
    <w:rsid w:val="00F37A80"/>
    <w:rsid w:val="00F37F1E"/>
    <w:rsid w:val="00F40042"/>
    <w:rsid w:val="00F406FF"/>
    <w:rsid w:val="00F4089D"/>
    <w:rsid w:val="00F410F0"/>
    <w:rsid w:val="00F41AE2"/>
    <w:rsid w:val="00F41B69"/>
    <w:rsid w:val="00F41F05"/>
    <w:rsid w:val="00F41F95"/>
    <w:rsid w:val="00F43570"/>
    <w:rsid w:val="00F43B7E"/>
    <w:rsid w:val="00F455C9"/>
    <w:rsid w:val="00F460AA"/>
    <w:rsid w:val="00F463D6"/>
    <w:rsid w:val="00F465C8"/>
    <w:rsid w:val="00F46C61"/>
    <w:rsid w:val="00F47988"/>
    <w:rsid w:val="00F479C8"/>
    <w:rsid w:val="00F509FE"/>
    <w:rsid w:val="00F50D78"/>
    <w:rsid w:val="00F51B9C"/>
    <w:rsid w:val="00F52935"/>
    <w:rsid w:val="00F52FCC"/>
    <w:rsid w:val="00F53341"/>
    <w:rsid w:val="00F5356F"/>
    <w:rsid w:val="00F545A2"/>
    <w:rsid w:val="00F55601"/>
    <w:rsid w:val="00F55A0C"/>
    <w:rsid w:val="00F56505"/>
    <w:rsid w:val="00F56D28"/>
    <w:rsid w:val="00F5766E"/>
    <w:rsid w:val="00F57886"/>
    <w:rsid w:val="00F578B7"/>
    <w:rsid w:val="00F579C9"/>
    <w:rsid w:val="00F601CE"/>
    <w:rsid w:val="00F61016"/>
    <w:rsid w:val="00F610F6"/>
    <w:rsid w:val="00F6140A"/>
    <w:rsid w:val="00F614CC"/>
    <w:rsid w:val="00F61704"/>
    <w:rsid w:val="00F6178D"/>
    <w:rsid w:val="00F61C5A"/>
    <w:rsid w:val="00F61EBE"/>
    <w:rsid w:val="00F61EEA"/>
    <w:rsid w:val="00F62657"/>
    <w:rsid w:val="00F62A28"/>
    <w:rsid w:val="00F62CB3"/>
    <w:rsid w:val="00F62D87"/>
    <w:rsid w:val="00F639C2"/>
    <w:rsid w:val="00F63D04"/>
    <w:rsid w:val="00F63DA3"/>
    <w:rsid w:val="00F64591"/>
    <w:rsid w:val="00F64B34"/>
    <w:rsid w:val="00F64E56"/>
    <w:rsid w:val="00F65886"/>
    <w:rsid w:val="00F65890"/>
    <w:rsid w:val="00F6647A"/>
    <w:rsid w:val="00F668F0"/>
    <w:rsid w:val="00F66989"/>
    <w:rsid w:val="00F66AB0"/>
    <w:rsid w:val="00F66C40"/>
    <w:rsid w:val="00F66D44"/>
    <w:rsid w:val="00F66D73"/>
    <w:rsid w:val="00F6745C"/>
    <w:rsid w:val="00F67486"/>
    <w:rsid w:val="00F6753C"/>
    <w:rsid w:val="00F67CD6"/>
    <w:rsid w:val="00F7050C"/>
    <w:rsid w:val="00F70621"/>
    <w:rsid w:val="00F70748"/>
    <w:rsid w:val="00F7090B"/>
    <w:rsid w:val="00F70FD2"/>
    <w:rsid w:val="00F711A0"/>
    <w:rsid w:val="00F712A4"/>
    <w:rsid w:val="00F71518"/>
    <w:rsid w:val="00F715F0"/>
    <w:rsid w:val="00F7230D"/>
    <w:rsid w:val="00F72CEA"/>
    <w:rsid w:val="00F730D5"/>
    <w:rsid w:val="00F73890"/>
    <w:rsid w:val="00F73D3F"/>
    <w:rsid w:val="00F74A4D"/>
    <w:rsid w:val="00F74D30"/>
    <w:rsid w:val="00F75045"/>
    <w:rsid w:val="00F75135"/>
    <w:rsid w:val="00F75315"/>
    <w:rsid w:val="00F75403"/>
    <w:rsid w:val="00F758FD"/>
    <w:rsid w:val="00F760C7"/>
    <w:rsid w:val="00F77066"/>
    <w:rsid w:val="00F770B9"/>
    <w:rsid w:val="00F7732C"/>
    <w:rsid w:val="00F77677"/>
    <w:rsid w:val="00F779AC"/>
    <w:rsid w:val="00F77DD2"/>
    <w:rsid w:val="00F8057D"/>
    <w:rsid w:val="00F80B11"/>
    <w:rsid w:val="00F80EBE"/>
    <w:rsid w:val="00F8287E"/>
    <w:rsid w:val="00F83893"/>
    <w:rsid w:val="00F8395D"/>
    <w:rsid w:val="00F83C07"/>
    <w:rsid w:val="00F83C7F"/>
    <w:rsid w:val="00F83D7C"/>
    <w:rsid w:val="00F842F2"/>
    <w:rsid w:val="00F844DC"/>
    <w:rsid w:val="00F85150"/>
    <w:rsid w:val="00F8554F"/>
    <w:rsid w:val="00F85918"/>
    <w:rsid w:val="00F85AE7"/>
    <w:rsid w:val="00F85B5C"/>
    <w:rsid w:val="00F85DBB"/>
    <w:rsid w:val="00F86027"/>
    <w:rsid w:val="00F86595"/>
    <w:rsid w:val="00F86E52"/>
    <w:rsid w:val="00F86EA3"/>
    <w:rsid w:val="00F86ED8"/>
    <w:rsid w:val="00F87D90"/>
    <w:rsid w:val="00F900D8"/>
    <w:rsid w:val="00F902D0"/>
    <w:rsid w:val="00F90452"/>
    <w:rsid w:val="00F9059F"/>
    <w:rsid w:val="00F90A90"/>
    <w:rsid w:val="00F9134D"/>
    <w:rsid w:val="00F91842"/>
    <w:rsid w:val="00F924A1"/>
    <w:rsid w:val="00F92530"/>
    <w:rsid w:val="00F92646"/>
    <w:rsid w:val="00F93CEF"/>
    <w:rsid w:val="00F943DF"/>
    <w:rsid w:val="00F94E5C"/>
    <w:rsid w:val="00F94E79"/>
    <w:rsid w:val="00F94F63"/>
    <w:rsid w:val="00F952B4"/>
    <w:rsid w:val="00F955F7"/>
    <w:rsid w:val="00F95605"/>
    <w:rsid w:val="00F957CE"/>
    <w:rsid w:val="00F95BDD"/>
    <w:rsid w:val="00F95D6C"/>
    <w:rsid w:val="00F96398"/>
    <w:rsid w:val="00F968DD"/>
    <w:rsid w:val="00F96B27"/>
    <w:rsid w:val="00F96FAA"/>
    <w:rsid w:val="00F97BD9"/>
    <w:rsid w:val="00F97E10"/>
    <w:rsid w:val="00FA177E"/>
    <w:rsid w:val="00FA18A0"/>
    <w:rsid w:val="00FA225A"/>
    <w:rsid w:val="00FA22EF"/>
    <w:rsid w:val="00FA2374"/>
    <w:rsid w:val="00FA2504"/>
    <w:rsid w:val="00FA2511"/>
    <w:rsid w:val="00FA2872"/>
    <w:rsid w:val="00FA2A16"/>
    <w:rsid w:val="00FA2BA1"/>
    <w:rsid w:val="00FA3137"/>
    <w:rsid w:val="00FA32F7"/>
    <w:rsid w:val="00FA363B"/>
    <w:rsid w:val="00FA3C46"/>
    <w:rsid w:val="00FA4B58"/>
    <w:rsid w:val="00FA5201"/>
    <w:rsid w:val="00FA5460"/>
    <w:rsid w:val="00FA6120"/>
    <w:rsid w:val="00FA61AB"/>
    <w:rsid w:val="00FA6C06"/>
    <w:rsid w:val="00FA6E50"/>
    <w:rsid w:val="00FA78CA"/>
    <w:rsid w:val="00FA78F5"/>
    <w:rsid w:val="00FA791C"/>
    <w:rsid w:val="00FA7B9A"/>
    <w:rsid w:val="00FB0455"/>
    <w:rsid w:val="00FB0DE5"/>
    <w:rsid w:val="00FB100C"/>
    <w:rsid w:val="00FB105D"/>
    <w:rsid w:val="00FB2249"/>
    <w:rsid w:val="00FB245C"/>
    <w:rsid w:val="00FB24DE"/>
    <w:rsid w:val="00FB26F4"/>
    <w:rsid w:val="00FB2D6E"/>
    <w:rsid w:val="00FB3905"/>
    <w:rsid w:val="00FB3F66"/>
    <w:rsid w:val="00FB43A3"/>
    <w:rsid w:val="00FB45DE"/>
    <w:rsid w:val="00FB49E5"/>
    <w:rsid w:val="00FB4A4D"/>
    <w:rsid w:val="00FB4B0B"/>
    <w:rsid w:val="00FB4CA4"/>
    <w:rsid w:val="00FB4E44"/>
    <w:rsid w:val="00FB58EE"/>
    <w:rsid w:val="00FB600D"/>
    <w:rsid w:val="00FB60F2"/>
    <w:rsid w:val="00FB6119"/>
    <w:rsid w:val="00FB732E"/>
    <w:rsid w:val="00FB7AD6"/>
    <w:rsid w:val="00FC1505"/>
    <w:rsid w:val="00FC159E"/>
    <w:rsid w:val="00FC1733"/>
    <w:rsid w:val="00FC2550"/>
    <w:rsid w:val="00FC2BDC"/>
    <w:rsid w:val="00FC3110"/>
    <w:rsid w:val="00FC40EB"/>
    <w:rsid w:val="00FC4978"/>
    <w:rsid w:val="00FC5290"/>
    <w:rsid w:val="00FC5397"/>
    <w:rsid w:val="00FC5D8E"/>
    <w:rsid w:val="00FC62A9"/>
    <w:rsid w:val="00FC67A1"/>
    <w:rsid w:val="00FC6A79"/>
    <w:rsid w:val="00FC6EE0"/>
    <w:rsid w:val="00FC7EAE"/>
    <w:rsid w:val="00FC7F1B"/>
    <w:rsid w:val="00FD0DEE"/>
    <w:rsid w:val="00FD1ACE"/>
    <w:rsid w:val="00FD1ED7"/>
    <w:rsid w:val="00FD2630"/>
    <w:rsid w:val="00FD265D"/>
    <w:rsid w:val="00FD292E"/>
    <w:rsid w:val="00FD2E5E"/>
    <w:rsid w:val="00FD2F83"/>
    <w:rsid w:val="00FD3169"/>
    <w:rsid w:val="00FD3709"/>
    <w:rsid w:val="00FD37F7"/>
    <w:rsid w:val="00FD39A4"/>
    <w:rsid w:val="00FD3ABF"/>
    <w:rsid w:val="00FD3EF1"/>
    <w:rsid w:val="00FD3F5F"/>
    <w:rsid w:val="00FD4275"/>
    <w:rsid w:val="00FD4307"/>
    <w:rsid w:val="00FD4983"/>
    <w:rsid w:val="00FD4BB4"/>
    <w:rsid w:val="00FD55E4"/>
    <w:rsid w:val="00FD5A9D"/>
    <w:rsid w:val="00FD5B6F"/>
    <w:rsid w:val="00FD5CBD"/>
    <w:rsid w:val="00FD5EAD"/>
    <w:rsid w:val="00FD6306"/>
    <w:rsid w:val="00FD67DB"/>
    <w:rsid w:val="00FD6FE3"/>
    <w:rsid w:val="00FD7047"/>
    <w:rsid w:val="00FD729F"/>
    <w:rsid w:val="00FD797F"/>
    <w:rsid w:val="00FD7DED"/>
    <w:rsid w:val="00FE06BF"/>
    <w:rsid w:val="00FE07F4"/>
    <w:rsid w:val="00FE2D05"/>
    <w:rsid w:val="00FE2F53"/>
    <w:rsid w:val="00FE368E"/>
    <w:rsid w:val="00FE3F16"/>
    <w:rsid w:val="00FE4D49"/>
    <w:rsid w:val="00FE506F"/>
    <w:rsid w:val="00FE534A"/>
    <w:rsid w:val="00FE53F5"/>
    <w:rsid w:val="00FE5C4A"/>
    <w:rsid w:val="00FE5CBC"/>
    <w:rsid w:val="00FE69DF"/>
    <w:rsid w:val="00FE6C96"/>
    <w:rsid w:val="00FE6F78"/>
    <w:rsid w:val="00FF023E"/>
    <w:rsid w:val="00FF0410"/>
    <w:rsid w:val="00FF0A7B"/>
    <w:rsid w:val="00FF0AD3"/>
    <w:rsid w:val="00FF0BA3"/>
    <w:rsid w:val="00FF1128"/>
    <w:rsid w:val="00FF1427"/>
    <w:rsid w:val="00FF183C"/>
    <w:rsid w:val="00FF298F"/>
    <w:rsid w:val="00FF2F9B"/>
    <w:rsid w:val="00FF30CE"/>
    <w:rsid w:val="00FF30E4"/>
    <w:rsid w:val="00FF33D5"/>
    <w:rsid w:val="00FF3797"/>
    <w:rsid w:val="00FF3AC3"/>
    <w:rsid w:val="00FF3C98"/>
    <w:rsid w:val="00FF3EF7"/>
    <w:rsid w:val="00FF4B03"/>
    <w:rsid w:val="00FF4E6F"/>
    <w:rsid w:val="00FF57FD"/>
    <w:rsid w:val="00FF5870"/>
    <w:rsid w:val="00FF63E9"/>
    <w:rsid w:val="00FF67C6"/>
    <w:rsid w:val="00FF6D7F"/>
    <w:rsid w:val="00FF792E"/>
    <w:rsid w:val="00FF7C2D"/>
    <w:rsid w:val="0328168E"/>
    <w:rsid w:val="065BB7BB"/>
    <w:rsid w:val="0B732561"/>
    <w:rsid w:val="0BA16B26"/>
    <w:rsid w:val="0CAF177B"/>
    <w:rsid w:val="0CC6AEF1"/>
    <w:rsid w:val="0D6F7B26"/>
    <w:rsid w:val="0E53A115"/>
    <w:rsid w:val="0F090507"/>
    <w:rsid w:val="168EB605"/>
    <w:rsid w:val="1DDAFCFD"/>
    <w:rsid w:val="1E79AC91"/>
    <w:rsid w:val="22C21794"/>
    <w:rsid w:val="232A4F6C"/>
    <w:rsid w:val="23D096A2"/>
    <w:rsid w:val="24BB6E50"/>
    <w:rsid w:val="27275491"/>
    <w:rsid w:val="276F0EFF"/>
    <w:rsid w:val="286BE3C6"/>
    <w:rsid w:val="288D7D19"/>
    <w:rsid w:val="293BBEDE"/>
    <w:rsid w:val="2C376378"/>
    <w:rsid w:val="2CA91E58"/>
    <w:rsid w:val="2E1FC114"/>
    <w:rsid w:val="302430A1"/>
    <w:rsid w:val="32934409"/>
    <w:rsid w:val="36FFE045"/>
    <w:rsid w:val="37972D83"/>
    <w:rsid w:val="38B14F3A"/>
    <w:rsid w:val="39F90A30"/>
    <w:rsid w:val="3A8C2BA6"/>
    <w:rsid w:val="3A9B2A9B"/>
    <w:rsid w:val="3EDA9A6A"/>
    <w:rsid w:val="3FB3A98A"/>
    <w:rsid w:val="4236B4C2"/>
    <w:rsid w:val="442B9F52"/>
    <w:rsid w:val="44D7E5FA"/>
    <w:rsid w:val="4569242C"/>
    <w:rsid w:val="47DEC5F4"/>
    <w:rsid w:val="49D16E51"/>
    <w:rsid w:val="4C3388CD"/>
    <w:rsid w:val="4D78FA61"/>
    <w:rsid w:val="4DC066E8"/>
    <w:rsid w:val="506D34ED"/>
    <w:rsid w:val="52FE6472"/>
    <w:rsid w:val="559B79EB"/>
    <w:rsid w:val="5A670E77"/>
    <w:rsid w:val="5AB747C6"/>
    <w:rsid w:val="5CFC1B89"/>
    <w:rsid w:val="5E4BECA5"/>
    <w:rsid w:val="61A62053"/>
    <w:rsid w:val="629645B0"/>
    <w:rsid w:val="62C843C3"/>
    <w:rsid w:val="6311013C"/>
    <w:rsid w:val="63C4C2F1"/>
    <w:rsid w:val="64D08E74"/>
    <w:rsid w:val="659F602A"/>
    <w:rsid w:val="6667E3E6"/>
    <w:rsid w:val="66733D84"/>
    <w:rsid w:val="67EB107D"/>
    <w:rsid w:val="6A15CF6E"/>
    <w:rsid w:val="6AFC406F"/>
    <w:rsid w:val="6B5FFD0D"/>
    <w:rsid w:val="6E0C83F7"/>
    <w:rsid w:val="70A0773E"/>
    <w:rsid w:val="71B1CC1F"/>
    <w:rsid w:val="72197251"/>
    <w:rsid w:val="75D64214"/>
    <w:rsid w:val="79F7AB9F"/>
    <w:rsid w:val="7A2A57AB"/>
    <w:rsid w:val="7D8B3E8A"/>
    <w:rsid w:val="7EA18D37"/>
    <w:rsid w:val="7EF814D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B6DC5"/>
  <w15:chartTrackingRefBased/>
  <w15:docId w15:val="{7E2196B0-ECE4-4160-A800-023960B7C3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qFormat="1"/>
    <w:lsdException w:name="toc 5" w:semiHidden="1" w:unhideWhenUsed="1" w:qFormat="1"/>
    <w:lsdException w:name="toc 6" w:semiHidden="1" w:unhideWhenUsed="1" w:qFormat="1"/>
    <w:lsdException w:name="toc 7" w:semiHidden="1" w:uiPriority="39" w:unhideWhenUsed="1"/>
    <w:lsdException w:name="toc 8" w:semiHidden="1" w:uiPriority="39" w:unhideWhenUsed="1"/>
    <w:lsdException w:name="toc 9" w:semiHidden="1" w:uiPriority="39" w:unhideWhenUsed="1" w:qFormat="1"/>
    <w:lsdException w:name="Normal Indent" w:semiHidden="1" w:unhideWhenUsed="1"/>
    <w:lsdException w:name="footnote text" w:semiHidden="1" w:uiPriority="2"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1" w:unhideWhenUsed="1" w:qFormat="1"/>
    <w:lsdException w:name="table of figures" w:semiHidden="1" w:uiPriority="98" w:unhideWhenUsed="1" w:qFormat="1"/>
    <w:lsdException w:name="envelope address" w:semiHidden="1" w:unhideWhenUsed="1"/>
    <w:lsdException w:name="envelope return" w:semiHidden="1" w:unhideWhenUsed="1"/>
    <w:lsdException w:name="footnote reference" w:semiHidden="1" w:uiPriority="2" w:unhideWhenUsed="1"/>
    <w:lsdException w:name="annotation reference" w:semiHidden="1" w:unhideWhenUsed="1"/>
    <w:lsdException w:name="line number" w:semiHidden="1" w:unhideWhenUsed="1"/>
    <w:lsdException w:name="page number" w:semiHidden="1" w:uiPriority="2" w:unhideWhenUsed="1" w:qFormat="1"/>
    <w:lsdException w:name="endnote reference" w:semiHidden="1" w:uiPriority="2" w:unhideWhenUsed="1"/>
    <w:lsdException w:name="endnote text" w:semiHidden="1" w:uiPriority="0" w:unhideWhenUsed="1"/>
    <w:lsdException w:name="table of authorities" w:semiHidden="1" w:uiPriority="0" w:unhideWhenUsed="1"/>
    <w:lsdException w:name="macro" w:semiHidden="1" w:unhideWhenUsed="1"/>
    <w:lsdException w:name="toa heading" w:semiHidden="1" w:unhideWhenUsed="1"/>
    <w:lsdException w:name="List" w:semiHidden="1" w:uiPriority="0" w:unhideWhenUsed="1" w:qFormat="1"/>
    <w:lsdException w:name="List Bullet" w:semiHidden="1" w:uiPriority="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qFormat="1"/>
    <w:lsdException w:name="List Bullet 3" w:semiHidden="1" w:uiPriority="0" w:unhideWhenUsed="1"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40F3"/>
    <w:pPr>
      <w:tabs>
        <w:tab w:val="left" w:pos="360"/>
        <w:tab w:val="left" w:pos="720"/>
        <w:tab w:val="left" w:pos="1080"/>
      </w:tabs>
      <w:spacing w:after="0" w:line="240" w:lineRule="auto"/>
    </w:pPr>
    <w:rPr>
      <w:rFonts w:eastAsia="Times New Roman" w:cs="Times New Roman"/>
      <w:kern w:val="0"/>
      <w:sz w:val="22"/>
      <w:szCs w:val="22"/>
      <w:lang w:eastAsia="en-US"/>
      <w14:ligatures w14:val="none"/>
    </w:rPr>
  </w:style>
  <w:style w:type="paragraph" w:styleId="Heading1">
    <w:name w:val="heading 1"/>
    <w:next w:val="BodyText"/>
    <w:link w:val="Heading1Char"/>
    <w:uiPriority w:val="1"/>
    <w:qFormat/>
    <w:rsid w:val="008840F3"/>
    <w:pPr>
      <w:keepNext/>
      <w:pageBreakBefore/>
      <w:numPr>
        <w:numId w:val="52"/>
      </w:numPr>
      <w:spacing w:before="360" w:after="240" w:line="240" w:lineRule="auto"/>
      <w:outlineLvl w:val="0"/>
    </w:pPr>
    <w:rPr>
      <w:rFonts w:asciiTheme="majorHAnsi" w:eastAsia="Times New Roman" w:hAnsiTheme="majorHAnsi" w:cs="Times New Roman"/>
      <w:b/>
      <w:color w:val="0E2841" w:themeColor="text2"/>
      <w:kern w:val="28"/>
      <w:sz w:val="32"/>
      <w:szCs w:val="22"/>
      <w:lang w:eastAsia="en-US"/>
      <w14:ligatures w14:val="none"/>
    </w:rPr>
  </w:style>
  <w:style w:type="paragraph" w:styleId="Heading2">
    <w:name w:val="heading 2"/>
    <w:basedOn w:val="Heading1"/>
    <w:next w:val="BodyText"/>
    <w:link w:val="Heading2Char"/>
    <w:uiPriority w:val="1"/>
    <w:qFormat/>
    <w:rsid w:val="008840F3"/>
    <w:pPr>
      <w:pageBreakBefore w:val="0"/>
      <w:numPr>
        <w:ilvl w:val="1"/>
      </w:numPr>
      <w:spacing w:before="240" w:after="0"/>
      <w:outlineLvl w:val="1"/>
    </w:pPr>
    <w:rPr>
      <w:sz w:val="28"/>
    </w:rPr>
  </w:style>
  <w:style w:type="paragraph" w:styleId="Heading3">
    <w:name w:val="heading 3"/>
    <w:basedOn w:val="Heading2"/>
    <w:next w:val="BodyText"/>
    <w:link w:val="Heading3Char"/>
    <w:uiPriority w:val="1"/>
    <w:qFormat/>
    <w:rsid w:val="008840F3"/>
    <w:pPr>
      <w:numPr>
        <w:ilvl w:val="2"/>
      </w:numPr>
      <w:outlineLvl w:val="2"/>
    </w:pPr>
    <w:rPr>
      <w:sz w:val="24"/>
    </w:rPr>
  </w:style>
  <w:style w:type="paragraph" w:styleId="Heading4">
    <w:name w:val="heading 4"/>
    <w:basedOn w:val="Heading3"/>
    <w:next w:val="BodyText"/>
    <w:link w:val="Heading4Char"/>
    <w:uiPriority w:val="1"/>
    <w:qFormat/>
    <w:rsid w:val="008840F3"/>
    <w:pPr>
      <w:numPr>
        <w:ilvl w:val="3"/>
      </w:numPr>
      <w:outlineLvl w:val="3"/>
    </w:pPr>
    <w:rPr>
      <w:sz w:val="22"/>
    </w:rPr>
  </w:style>
  <w:style w:type="paragraph" w:styleId="Heading5">
    <w:name w:val="heading 5"/>
    <w:basedOn w:val="Heading4"/>
    <w:next w:val="Normal"/>
    <w:link w:val="Heading5Char"/>
    <w:uiPriority w:val="1"/>
    <w:qFormat/>
    <w:rsid w:val="008840F3"/>
    <w:pPr>
      <w:numPr>
        <w:ilvl w:val="4"/>
      </w:numPr>
      <w:outlineLvl w:val="4"/>
    </w:pPr>
  </w:style>
  <w:style w:type="paragraph" w:styleId="Heading6">
    <w:name w:val="heading 6"/>
    <w:basedOn w:val="Normal"/>
    <w:next w:val="BodyText"/>
    <w:link w:val="Heading6Char"/>
    <w:uiPriority w:val="1"/>
    <w:qFormat/>
    <w:rsid w:val="008840F3"/>
    <w:pPr>
      <w:numPr>
        <w:ilvl w:val="5"/>
        <w:numId w:val="52"/>
      </w:numPr>
      <w:tabs>
        <w:tab w:val="clear" w:pos="360"/>
        <w:tab w:val="clear" w:pos="720"/>
      </w:tabs>
      <w:spacing w:after="240"/>
      <w:jc w:val="center"/>
      <w:outlineLvl w:val="5"/>
    </w:pPr>
    <w:rPr>
      <w:rFonts w:asciiTheme="majorHAnsi" w:hAnsiTheme="majorHAnsi"/>
      <w:b/>
      <w:color w:val="0E2841" w:themeColor="text2"/>
      <w:sz w:val="32"/>
    </w:rPr>
  </w:style>
  <w:style w:type="paragraph" w:styleId="Heading7">
    <w:name w:val="heading 7"/>
    <w:basedOn w:val="Heading2"/>
    <w:next w:val="BodyText"/>
    <w:link w:val="Heading7Char"/>
    <w:uiPriority w:val="1"/>
    <w:qFormat/>
    <w:rsid w:val="008840F3"/>
    <w:pPr>
      <w:numPr>
        <w:ilvl w:val="6"/>
      </w:numPr>
      <w:outlineLvl w:val="6"/>
    </w:pPr>
  </w:style>
  <w:style w:type="paragraph" w:styleId="Heading8">
    <w:name w:val="heading 8"/>
    <w:basedOn w:val="Heading4"/>
    <w:next w:val="BodyText"/>
    <w:link w:val="Heading8Char"/>
    <w:uiPriority w:val="1"/>
    <w:qFormat/>
    <w:rsid w:val="008840F3"/>
    <w:pPr>
      <w:numPr>
        <w:ilvl w:val="7"/>
      </w:numPr>
      <w:outlineLvl w:val="7"/>
    </w:pPr>
    <w:rPr>
      <w:sz w:val="24"/>
    </w:rPr>
  </w:style>
  <w:style w:type="paragraph" w:styleId="Heading9">
    <w:name w:val="heading 9"/>
    <w:basedOn w:val="Heading4"/>
    <w:next w:val="BodyText"/>
    <w:link w:val="Heading9Char"/>
    <w:uiPriority w:val="1"/>
    <w:qFormat/>
    <w:rsid w:val="008840F3"/>
    <w:pPr>
      <w:numPr>
        <w:ilvl w:val="8"/>
      </w:numPr>
      <w:outlineLvl w:val="8"/>
    </w:pPr>
  </w:style>
  <w:style w:type="character" w:default="1" w:styleId="DefaultParagraphFont">
    <w:name w:val="Default Paragraph Font"/>
    <w:uiPriority w:val="1"/>
    <w:semiHidden/>
    <w:unhideWhenUsed/>
    <w:rsid w:val="008840F3"/>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8840F3"/>
  </w:style>
  <w:style w:type="character" w:customStyle="1" w:styleId="Heading1Char">
    <w:name w:val="Heading 1 Char"/>
    <w:basedOn w:val="DefaultParagraphFont"/>
    <w:link w:val="Heading1"/>
    <w:uiPriority w:val="1"/>
    <w:rsid w:val="008840F3"/>
    <w:rPr>
      <w:rFonts w:asciiTheme="majorHAnsi" w:eastAsia="Times New Roman" w:hAnsiTheme="majorHAnsi" w:cs="Times New Roman"/>
      <w:b/>
      <w:color w:val="0E2841" w:themeColor="text2"/>
      <w:kern w:val="28"/>
      <w:sz w:val="32"/>
      <w:szCs w:val="22"/>
      <w:lang w:eastAsia="en-US"/>
      <w14:ligatures w14:val="none"/>
    </w:rPr>
  </w:style>
  <w:style w:type="character" w:customStyle="1" w:styleId="Heading2Char">
    <w:name w:val="Heading 2 Char"/>
    <w:basedOn w:val="DefaultParagraphFont"/>
    <w:link w:val="Heading2"/>
    <w:uiPriority w:val="1"/>
    <w:rsid w:val="004A4101"/>
    <w:rPr>
      <w:rFonts w:asciiTheme="majorHAnsi" w:eastAsia="Times New Roman" w:hAnsiTheme="majorHAnsi" w:cs="Times New Roman"/>
      <w:b/>
      <w:color w:val="0E2841" w:themeColor="text2"/>
      <w:kern w:val="28"/>
      <w:sz w:val="28"/>
      <w:szCs w:val="22"/>
      <w:lang w:eastAsia="en-US"/>
      <w14:ligatures w14:val="none"/>
    </w:rPr>
  </w:style>
  <w:style w:type="character" w:customStyle="1" w:styleId="Heading3Char">
    <w:name w:val="Heading 3 Char"/>
    <w:basedOn w:val="DefaultParagraphFont"/>
    <w:link w:val="Heading3"/>
    <w:uiPriority w:val="1"/>
    <w:rsid w:val="004A4101"/>
    <w:rPr>
      <w:rFonts w:asciiTheme="majorHAnsi" w:eastAsia="Times New Roman" w:hAnsiTheme="majorHAnsi" w:cs="Times New Roman"/>
      <w:b/>
      <w:color w:val="0E2841" w:themeColor="text2"/>
      <w:kern w:val="28"/>
      <w:szCs w:val="22"/>
      <w:lang w:eastAsia="en-US"/>
      <w14:ligatures w14:val="none"/>
    </w:rPr>
  </w:style>
  <w:style w:type="character" w:customStyle="1" w:styleId="Heading4Char">
    <w:name w:val="Heading 4 Char"/>
    <w:basedOn w:val="DefaultParagraphFont"/>
    <w:link w:val="Heading4"/>
    <w:uiPriority w:val="1"/>
    <w:rsid w:val="004A4101"/>
    <w:rPr>
      <w:rFonts w:asciiTheme="majorHAnsi" w:eastAsia="Times New Roman" w:hAnsiTheme="majorHAnsi" w:cs="Times New Roman"/>
      <w:b/>
      <w:color w:val="0E2841" w:themeColor="text2"/>
      <w:kern w:val="28"/>
      <w:sz w:val="22"/>
      <w:szCs w:val="22"/>
      <w:lang w:eastAsia="en-US"/>
      <w14:ligatures w14:val="none"/>
    </w:rPr>
  </w:style>
  <w:style w:type="character" w:customStyle="1" w:styleId="Heading5Char">
    <w:name w:val="Heading 5 Char"/>
    <w:basedOn w:val="DefaultParagraphFont"/>
    <w:link w:val="Heading5"/>
    <w:uiPriority w:val="1"/>
    <w:rsid w:val="004A4101"/>
    <w:rPr>
      <w:rFonts w:asciiTheme="majorHAnsi" w:eastAsia="Times New Roman" w:hAnsiTheme="majorHAnsi" w:cs="Times New Roman"/>
      <w:b/>
      <w:color w:val="0E2841" w:themeColor="text2"/>
      <w:kern w:val="28"/>
      <w:sz w:val="22"/>
      <w:szCs w:val="22"/>
      <w:lang w:eastAsia="en-US"/>
      <w14:ligatures w14:val="none"/>
    </w:rPr>
  </w:style>
  <w:style w:type="character" w:customStyle="1" w:styleId="Heading6Char">
    <w:name w:val="Heading 6 Char"/>
    <w:basedOn w:val="DefaultParagraphFont"/>
    <w:link w:val="Heading6"/>
    <w:uiPriority w:val="1"/>
    <w:rsid w:val="008840F3"/>
    <w:rPr>
      <w:rFonts w:asciiTheme="majorHAnsi" w:eastAsia="Times New Roman" w:hAnsiTheme="majorHAnsi" w:cs="Times New Roman"/>
      <w:b/>
      <w:color w:val="0E2841" w:themeColor="text2"/>
      <w:kern w:val="0"/>
      <w:sz w:val="32"/>
      <w:szCs w:val="22"/>
      <w:lang w:eastAsia="en-US"/>
      <w14:ligatures w14:val="none"/>
    </w:rPr>
  </w:style>
  <w:style w:type="character" w:customStyle="1" w:styleId="Heading7Char">
    <w:name w:val="Heading 7 Char"/>
    <w:basedOn w:val="DefaultParagraphFont"/>
    <w:link w:val="Heading7"/>
    <w:uiPriority w:val="1"/>
    <w:rsid w:val="004A4101"/>
    <w:rPr>
      <w:rFonts w:asciiTheme="majorHAnsi" w:eastAsia="Times New Roman" w:hAnsiTheme="majorHAnsi" w:cs="Times New Roman"/>
      <w:b/>
      <w:color w:val="0E2841" w:themeColor="text2"/>
      <w:kern w:val="28"/>
      <w:sz w:val="28"/>
      <w:szCs w:val="22"/>
      <w:lang w:eastAsia="en-US"/>
      <w14:ligatures w14:val="none"/>
    </w:rPr>
  </w:style>
  <w:style w:type="character" w:customStyle="1" w:styleId="Heading8Char">
    <w:name w:val="Heading 8 Char"/>
    <w:basedOn w:val="DefaultParagraphFont"/>
    <w:link w:val="Heading8"/>
    <w:uiPriority w:val="1"/>
    <w:rsid w:val="004A4101"/>
    <w:rPr>
      <w:rFonts w:asciiTheme="majorHAnsi" w:eastAsia="Times New Roman" w:hAnsiTheme="majorHAnsi" w:cs="Times New Roman"/>
      <w:b/>
      <w:color w:val="0E2841" w:themeColor="text2"/>
      <w:kern w:val="28"/>
      <w:szCs w:val="22"/>
      <w:lang w:eastAsia="en-US"/>
      <w14:ligatures w14:val="none"/>
    </w:rPr>
  </w:style>
  <w:style w:type="character" w:customStyle="1" w:styleId="Heading9Char">
    <w:name w:val="Heading 9 Char"/>
    <w:basedOn w:val="DefaultParagraphFont"/>
    <w:link w:val="Heading9"/>
    <w:uiPriority w:val="1"/>
    <w:rsid w:val="004A4101"/>
    <w:rPr>
      <w:rFonts w:asciiTheme="majorHAnsi" w:eastAsia="Times New Roman" w:hAnsiTheme="majorHAnsi" w:cs="Times New Roman"/>
      <w:b/>
      <w:color w:val="0E2841" w:themeColor="text2"/>
      <w:kern w:val="28"/>
      <w:sz w:val="22"/>
      <w:szCs w:val="22"/>
      <w:lang w:eastAsia="en-US"/>
      <w14:ligatures w14:val="none"/>
    </w:rPr>
  </w:style>
  <w:style w:type="paragraph" w:styleId="Title">
    <w:name w:val="Title"/>
    <w:basedOn w:val="Normal"/>
    <w:next w:val="Normal"/>
    <w:link w:val="TitleChar"/>
    <w:uiPriority w:val="10"/>
    <w:qFormat/>
    <w:rsid w:val="004A410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A4101"/>
    <w:rPr>
      <w:rFonts w:asciiTheme="majorHAnsi" w:eastAsiaTheme="majorEastAsia" w:hAnsiTheme="majorHAnsi" w:cstheme="majorBidi"/>
      <w:spacing w:val="-10"/>
      <w:kern w:val="28"/>
      <w:sz w:val="56"/>
      <w:szCs w:val="56"/>
      <w:lang w:eastAsia="en-US"/>
      <w14:ligatures w14:val="none"/>
    </w:rPr>
  </w:style>
  <w:style w:type="paragraph" w:styleId="Subtitle">
    <w:name w:val="Subtitle"/>
    <w:basedOn w:val="Normal"/>
    <w:next w:val="Normal"/>
    <w:link w:val="SubtitleChar"/>
    <w:uiPriority w:val="11"/>
    <w:qFormat/>
    <w:rsid w:val="004A410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A410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A4101"/>
    <w:pPr>
      <w:spacing w:before="160"/>
      <w:jc w:val="center"/>
    </w:pPr>
    <w:rPr>
      <w:i/>
      <w:iCs/>
      <w:color w:val="404040" w:themeColor="text1" w:themeTint="BF"/>
    </w:rPr>
  </w:style>
  <w:style w:type="character" w:customStyle="1" w:styleId="QuoteChar">
    <w:name w:val="Quote Char"/>
    <w:basedOn w:val="DefaultParagraphFont"/>
    <w:link w:val="Quote"/>
    <w:uiPriority w:val="29"/>
    <w:rsid w:val="004A4101"/>
    <w:rPr>
      <w:i/>
      <w:iCs/>
      <w:color w:val="404040" w:themeColor="text1" w:themeTint="BF"/>
    </w:rPr>
  </w:style>
  <w:style w:type="paragraph" w:styleId="ListParagraph">
    <w:name w:val="List Paragraph"/>
    <w:basedOn w:val="Normal"/>
    <w:uiPriority w:val="34"/>
    <w:qFormat/>
    <w:rsid w:val="004A4101"/>
    <w:pPr>
      <w:ind w:left="720"/>
      <w:contextualSpacing/>
    </w:pPr>
  </w:style>
  <w:style w:type="character" w:styleId="IntenseEmphasis">
    <w:name w:val="Intense Emphasis"/>
    <w:basedOn w:val="DefaultParagraphFont"/>
    <w:uiPriority w:val="21"/>
    <w:qFormat/>
    <w:rsid w:val="004A4101"/>
    <w:rPr>
      <w:i/>
      <w:iCs/>
      <w:color w:val="0F4761" w:themeColor="accent1" w:themeShade="BF"/>
    </w:rPr>
  </w:style>
  <w:style w:type="paragraph" w:styleId="IntenseQuote">
    <w:name w:val="Intense Quote"/>
    <w:basedOn w:val="Normal"/>
    <w:next w:val="Normal"/>
    <w:link w:val="IntenseQuoteChar"/>
    <w:uiPriority w:val="30"/>
    <w:qFormat/>
    <w:rsid w:val="004A410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A4101"/>
    <w:rPr>
      <w:i/>
      <w:iCs/>
      <w:color w:val="0F4761" w:themeColor="accent1" w:themeShade="BF"/>
    </w:rPr>
  </w:style>
  <w:style w:type="character" w:styleId="IntenseReference">
    <w:name w:val="Intense Reference"/>
    <w:basedOn w:val="DefaultParagraphFont"/>
    <w:uiPriority w:val="32"/>
    <w:qFormat/>
    <w:rsid w:val="004A4101"/>
    <w:rPr>
      <w:b/>
      <w:bCs/>
      <w:smallCaps/>
      <w:color w:val="0F4761" w:themeColor="accent1" w:themeShade="BF"/>
      <w:spacing w:val="5"/>
    </w:rPr>
  </w:style>
  <w:style w:type="paragraph" w:styleId="Header">
    <w:name w:val="header"/>
    <w:link w:val="HeaderChar"/>
    <w:uiPriority w:val="99"/>
    <w:unhideWhenUsed/>
    <w:qFormat/>
    <w:rsid w:val="008840F3"/>
    <w:pPr>
      <w:spacing w:after="0" w:line="240" w:lineRule="auto"/>
      <w:ind w:left="-720" w:right="-720"/>
      <w:jc w:val="right"/>
    </w:pPr>
    <w:rPr>
      <w:rFonts w:asciiTheme="majorHAnsi" w:eastAsia="Times New Roman" w:hAnsiTheme="majorHAnsi" w:cs="Times New Roman"/>
      <w:kern w:val="0"/>
      <w:sz w:val="22"/>
      <w:szCs w:val="22"/>
      <w:lang w:eastAsia="en-US"/>
      <w14:ligatures w14:val="none"/>
    </w:rPr>
  </w:style>
  <w:style w:type="character" w:customStyle="1" w:styleId="HeaderChar">
    <w:name w:val="Header Char"/>
    <w:basedOn w:val="DefaultParagraphFont"/>
    <w:link w:val="Header"/>
    <w:uiPriority w:val="99"/>
    <w:rsid w:val="008840F3"/>
    <w:rPr>
      <w:rFonts w:asciiTheme="majorHAnsi" w:eastAsia="Times New Roman" w:hAnsiTheme="majorHAnsi" w:cs="Times New Roman"/>
      <w:kern w:val="0"/>
      <w:sz w:val="22"/>
      <w:szCs w:val="22"/>
      <w:lang w:eastAsia="en-US"/>
      <w14:ligatures w14:val="none"/>
    </w:rPr>
  </w:style>
  <w:style w:type="paragraph" w:styleId="Footer">
    <w:name w:val="footer"/>
    <w:basedOn w:val="Header"/>
    <w:link w:val="FooterChar"/>
    <w:uiPriority w:val="99"/>
    <w:unhideWhenUsed/>
    <w:qFormat/>
    <w:rsid w:val="008840F3"/>
    <w:pPr>
      <w:tabs>
        <w:tab w:val="right" w:pos="10080"/>
      </w:tabs>
      <w:jc w:val="center"/>
    </w:pPr>
  </w:style>
  <w:style w:type="character" w:customStyle="1" w:styleId="FooterChar">
    <w:name w:val="Footer Char"/>
    <w:basedOn w:val="DefaultParagraphFont"/>
    <w:link w:val="Footer"/>
    <w:uiPriority w:val="99"/>
    <w:rsid w:val="008840F3"/>
    <w:rPr>
      <w:rFonts w:asciiTheme="majorHAnsi" w:eastAsia="Times New Roman" w:hAnsiTheme="majorHAnsi" w:cs="Times New Roman"/>
      <w:kern w:val="0"/>
      <w:sz w:val="22"/>
      <w:szCs w:val="22"/>
      <w:lang w:eastAsia="en-US"/>
      <w14:ligatures w14:val="none"/>
    </w:rPr>
  </w:style>
  <w:style w:type="character" w:styleId="Strong">
    <w:name w:val="Strong"/>
    <w:basedOn w:val="DefaultParagraphFont"/>
    <w:uiPriority w:val="22"/>
    <w:qFormat/>
    <w:rsid w:val="00812D8B"/>
    <w:rPr>
      <w:b/>
      <w:bCs/>
    </w:rPr>
  </w:style>
  <w:style w:type="table" w:styleId="TableGrid">
    <w:name w:val="Table Grid"/>
    <w:basedOn w:val="TableNormal"/>
    <w:rsid w:val="008840F3"/>
    <w:pPr>
      <w:spacing w:after="0" w:line="240" w:lineRule="auto"/>
    </w:pPr>
    <w:rPr>
      <w:rFonts w:eastAsia="Times New Roman" w:cs="Times New Roman"/>
      <w:kern w:val="0"/>
      <w:sz w:val="20"/>
      <w:szCs w:val="22"/>
      <w:lang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A44FD2"/>
    <w:pPr>
      <w:autoSpaceDE w:val="0"/>
      <w:autoSpaceDN w:val="0"/>
      <w:adjustRightInd w:val="0"/>
      <w:spacing w:after="0" w:line="240" w:lineRule="auto"/>
    </w:pPr>
    <w:rPr>
      <w:rFonts w:ascii="Inter" w:hAnsi="Inter" w:cs="Inter"/>
      <w:color w:val="000000"/>
      <w:kern w:val="0"/>
    </w:rPr>
  </w:style>
  <w:style w:type="paragraph" w:styleId="NormalWeb">
    <w:name w:val="Normal (Web)"/>
    <w:basedOn w:val="Normal"/>
    <w:unhideWhenUsed/>
    <w:rsid w:val="008840F3"/>
    <w:rPr>
      <w:szCs w:val="24"/>
    </w:rPr>
  </w:style>
  <w:style w:type="character" w:styleId="Emphasis">
    <w:name w:val="Emphasis"/>
    <w:basedOn w:val="DefaultParagraphFont"/>
    <w:uiPriority w:val="20"/>
    <w:qFormat/>
    <w:rsid w:val="00F46C61"/>
    <w:rPr>
      <w:i/>
      <w:iCs/>
    </w:rPr>
  </w:style>
  <w:style w:type="paragraph" w:styleId="HTMLPreformatted">
    <w:name w:val="HTML Preformatted"/>
    <w:basedOn w:val="Normal"/>
    <w:link w:val="HTMLPreformattedChar"/>
    <w:uiPriority w:val="99"/>
    <w:semiHidden/>
    <w:unhideWhenUsed/>
    <w:rsid w:val="00C837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8371F"/>
    <w:rPr>
      <w:rFonts w:ascii="Courier New" w:eastAsia="Times New Roman" w:hAnsi="Courier New" w:cs="Courier New"/>
      <w:kern w:val="0"/>
      <w:sz w:val="20"/>
      <w:szCs w:val="20"/>
      <w:lang w:eastAsia="en-US"/>
      <w14:ligatures w14:val="none"/>
    </w:rPr>
  </w:style>
  <w:style w:type="character" w:styleId="HTMLCode">
    <w:name w:val="HTML Code"/>
    <w:basedOn w:val="DefaultParagraphFont"/>
    <w:uiPriority w:val="99"/>
    <w:semiHidden/>
    <w:unhideWhenUsed/>
    <w:rsid w:val="00C8371F"/>
    <w:rPr>
      <w:rFonts w:ascii="Courier New" w:eastAsia="Times New Roman" w:hAnsi="Courier New" w:cs="Courier New"/>
      <w:sz w:val="20"/>
      <w:szCs w:val="20"/>
    </w:rPr>
  </w:style>
  <w:style w:type="character" w:customStyle="1" w:styleId="hljs-comment">
    <w:name w:val="hljs-comment"/>
    <w:basedOn w:val="DefaultParagraphFont"/>
    <w:rsid w:val="00C8371F"/>
  </w:style>
  <w:style w:type="character" w:customStyle="1" w:styleId="hljs-punctuation">
    <w:name w:val="hljs-punctuation"/>
    <w:basedOn w:val="DefaultParagraphFont"/>
    <w:rsid w:val="00C8371F"/>
  </w:style>
  <w:style w:type="character" w:customStyle="1" w:styleId="hljs-builtin">
    <w:name w:val="hljs-built_in"/>
    <w:basedOn w:val="DefaultParagraphFont"/>
    <w:rsid w:val="00C8371F"/>
  </w:style>
  <w:style w:type="character" w:customStyle="1" w:styleId="hljs-type">
    <w:name w:val="hljs-type"/>
    <w:basedOn w:val="DefaultParagraphFont"/>
    <w:rsid w:val="00C8371F"/>
  </w:style>
  <w:style w:type="character" w:customStyle="1" w:styleId="hljs-keyword">
    <w:name w:val="hljs-keyword"/>
    <w:basedOn w:val="DefaultParagraphFont"/>
    <w:rsid w:val="00C8371F"/>
  </w:style>
  <w:style w:type="character" w:styleId="Hyperlink">
    <w:name w:val="Hyperlink"/>
    <w:basedOn w:val="DefaultParagraphFont"/>
    <w:uiPriority w:val="99"/>
    <w:unhideWhenUsed/>
    <w:rsid w:val="008840F3"/>
    <w:rPr>
      <w:color w:val="0000FF"/>
      <w:u w:val="single"/>
    </w:rPr>
  </w:style>
  <w:style w:type="character" w:styleId="UnresolvedMention">
    <w:name w:val="Unresolved Mention"/>
    <w:basedOn w:val="DefaultParagraphFont"/>
    <w:uiPriority w:val="99"/>
    <w:semiHidden/>
    <w:unhideWhenUsed/>
    <w:rsid w:val="008840F3"/>
    <w:rPr>
      <w:color w:val="808080"/>
      <w:shd w:val="clear" w:color="auto" w:fill="E6E6E6"/>
    </w:rPr>
  </w:style>
  <w:style w:type="paragraph" w:styleId="Revision">
    <w:name w:val="Revision"/>
    <w:hidden/>
    <w:uiPriority w:val="99"/>
    <w:semiHidden/>
    <w:rsid w:val="00F30361"/>
    <w:pPr>
      <w:spacing w:after="0" w:line="240" w:lineRule="auto"/>
    </w:pPr>
  </w:style>
  <w:style w:type="paragraph" w:customStyle="1" w:styleId="EndNoteBibliography">
    <w:name w:val="EndNote Bibliography"/>
    <w:basedOn w:val="Normal"/>
    <w:link w:val="EndNoteBibliographyChar"/>
    <w:rsid w:val="00961C61"/>
    <w:rPr>
      <w:rFonts w:ascii="Aptos" w:eastAsiaTheme="minorHAnsi" w:hAnsi="Aptos"/>
      <w:noProof/>
      <w:sz w:val="24"/>
    </w:rPr>
  </w:style>
  <w:style w:type="character" w:customStyle="1" w:styleId="EndNoteBibliographyChar">
    <w:name w:val="EndNote Bibliography Char"/>
    <w:basedOn w:val="DefaultParagraphFont"/>
    <w:link w:val="EndNoteBibliography"/>
    <w:rsid w:val="0061459A"/>
    <w:rPr>
      <w:rFonts w:ascii="Aptos" w:eastAsiaTheme="minorHAnsi" w:hAnsi="Aptos" w:cs="Times New Roman"/>
      <w:noProof/>
      <w:kern w:val="0"/>
      <w:szCs w:val="22"/>
      <w:lang w:eastAsia="en-US"/>
      <w14:ligatures w14:val="none"/>
    </w:rPr>
  </w:style>
  <w:style w:type="character" w:styleId="CommentReference">
    <w:name w:val="annotation reference"/>
    <w:basedOn w:val="DefaultParagraphFont"/>
    <w:uiPriority w:val="99"/>
    <w:semiHidden/>
    <w:unhideWhenUsed/>
    <w:rsid w:val="0080628A"/>
    <w:rPr>
      <w:sz w:val="16"/>
      <w:szCs w:val="16"/>
    </w:rPr>
  </w:style>
  <w:style w:type="paragraph" w:styleId="CommentText">
    <w:name w:val="annotation text"/>
    <w:basedOn w:val="Normal"/>
    <w:link w:val="CommentTextChar"/>
    <w:uiPriority w:val="99"/>
    <w:unhideWhenUsed/>
    <w:rsid w:val="00ED706D"/>
    <w:rPr>
      <w:sz w:val="20"/>
      <w:szCs w:val="20"/>
    </w:rPr>
  </w:style>
  <w:style w:type="character" w:customStyle="1" w:styleId="CommentTextChar">
    <w:name w:val="Comment Text Char"/>
    <w:basedOn w:val="DefaultParagraphFont"/>
    <w:link w:val="CommentText"/>
    <w:uiPriority w:val="99"/>
    <w:rsid w:val="0080628A"/>
    <w:rPr>
      <w:rFonts w:eastAsia="Times New Roman" w:cs="Times New Roman"/>
      <w:kern w:val="0"/>
      <w:sz w:val="20"/>
      <w:szCs w:val="20"/>
      <w:lang w:eastAsia="en-US"/>
      <w14:ligatures w14:val="none"/>
    </w:rPr>
  </w:style>
  <w:style w:type="paragraph" w:styleId="CommentSubject">
    <w:name w:val="annotation subject"/>
    <w:basedOn w:val="CommentText"/>
    <w:next w:val="CommentText"/>
    <w:link w:val="CommentSubjectChar"/>
    <w:uiPriority w:val="99"/>
    <w:semiHidden/>
    <w:unhideWhenUsed/>
    <w:rsid w:val="0080628A"/>
    <w:rPr>
      <w:b/>
      <w:bCs/>
    </w:rPr>
  </w:style>
  <w:style w:type="character" w:customStyle="1" w:styleId="CommentSubjectChar">
    <w:name w:val="Comment Subject Char"/>
    <w:basedOn w:val="CommentTextChar"/>
    <w:link w:val="CommentSubject"/>
    <w:uiPriority w:val="99"/>
    <w:semiHidden/>
    <w:rsid w:val="0080628A"/>
    <w:rPr>
      <w:rFonts w:eastAsia="Times New Roman" w:cs="Times New Roman"/>
      <w:b/>
      <w:bCs/>
      <w:kern w:val="0"/>
      <w:sz w:val="20"/>
      <w:szCs w:val="20"/>
      <w:lang w:eastAsia="en-US"/>
      <w14:ligatures w14:val="none"/>
    </w:rPr>
  </w:style>
  <w:style w:type="paragraph" w:customStyle="1" w:styleId="EndNoteBibliographyTitle">
    <w:name w:val="EndNote Bibliography Title"/>
    <w:basedOn w:val="Normal"/>
    <w:link w:val="EndNoteBibliographyTitleChar"/>
    <w:rsid w:val="00350A8E"/>
    <w:pPr>
      <w:jc w:val="center"/>
    </w:pPr>
    <w:rPr>
      <w:rFonts w:ascii="Aptos" w:hAnsi="Aptos"/>
      <w:noProof/>
      <w:sz w:val="24"/>
    </w:rPr>
  </w:style>
  <w:style w:type="character" w:customStyle="1" w:styleId="EndNoteBibliographyTitleChar">
    <w:name w:val="EndNote Bibliography Title Char"/>
    <w:basedOn w:val="DefaultParagraphFont"/>
    <w:link w:val="EndNoteBibliographyTitle"/>
    <w:rsid w:val="001A181B"/>
    <w:rPr>
      <w:rFonts w:ascii="Aptos" w:eastAsia="Times New Roman" w:hAnsi="Aptos" w:cs="Times New Roman"/>
      <w:noProof/>
      <w:kern w:val="0"/>
      <w:szCs w:val="22"/>
      <w:lang w:eastAsia="en-US"/>
      <w14:ligatures w14:val="none"/>
    </w:rPr>
  </w:style>
  <w:style w:type="character" w:styleId="Mention">
    <w:name w:val="Mention"/>
    <w:basedOn w:val="DefaultParagraphFont"/>
    <w:uiPriority w:val="99"/>
    <w:unhideWhenUsed/>
    <w:rsid w:val="001A181B"/>
    <w:rPr>
      <w:color w:val="2B579A"/>
      <w:shd w:val="clear" w:color="auto" w:fill="E1DFDD"/>
    </w:rPr>
  </w:style>
  <w:style w:type="paragraph" w:styleId="Caption">
    <w:name w:val="caption"/>
    <w:basedOn w:val="Normal"/>
    <w:next w:val="Normal"/>
    <w:uiPriority w:val="1"/>
    <w:qFormat/>
    <w:rsid w:val="008840F3"/>
    <w:pPr>
      <w:tabs>
        <w:tab w:val="clear" w:pos="360"/>
        <w:tab w:val="clear" w:pos="720"/>
        <w:tab w:val="clear" w:pos="1080"/>
      </w:tabs>
      <w:jc w:val="center"/>
    </w:pPr>
    <w:rPr>
      <w:color w:val="0E2841" w:themeColor="text2"/>
    </w:rPr>
  </w:style>
  <w:style w:type="paragraph" w:customStyle="1" w:styleId="Acronyms">
    <w:name w:val="Acronyms"/>
    <w:qFormat/>
    <w:rsid w:val="008840F3"/>
    <w:pPr>
      <w:spacing w:before="60" w:after="0" w:line="264" w:lineRule="auto"/>
      <w:ind w:left="2160" w:hanging="2160"/>
    </w:pPr>
    <w:rPr>
      <w:rFonts w:eastAsia="Times New Roman" w:cs="Times New Roman"/>
      <w:kern w:val="0"/>
      <w:sz w:val="22"/>
      <w:szCs w:val="22"/>
      <w:lang w:eastAsia="en-US"/>
      <w14:ligatures w14:val="none"/>
    </w:rPr>
  </w:style>
  <w:style w:type="paragraph" w:styleId="BodyText">
    <w:name w:val="Body Text"/>
    <w:basedOn w:val="Normal"/>
    <w:link w:val="BodyTextChar"/>
    <w:qFormat/>
    <w:rsid w:val="008840F3"/>
    <w:pPr>
      <w:spacing w:before="240"/>
    </w:pPr>
  </w:style>
  <w:style w:type="character" w:customStyle="1" w:styleId="BodyTextChar">
    <w:name w:val="Body Text Char"/>
    <w:basedOn w:val="DefaultParagraphFont"/>
    <w:link w:val="BodyText"/>
    <w:rsid w:val="008840F3"/>
    <w:rPr>
      <w:rFonts w:eastAsia="Times New Roman" w:cs="Times New Roman"/>
      <w:kern w:val="0"/>
      <w:sz w:val="22"/>
      <w:szCs w:val="22"/>
      <w:lang w:eastAsia="en-US"/>
      <w14:ligatures w14:val="none"/>
    </w:rPr>
  </w:style>
  <w:style w:type="paragraph" w:customStyle="1" w:styleId="Caption-Fig">
    <w:name w:val="Caption-Fig"/>
    <w:basedOn w:val="Caption"/>
    <w:next w:val="Normal"/>
    <w:qFormat/>
    <w:rsid w:val="008840F3"/>
    <w:pPr>
      <w:spacing w:before="120" w:after="240"/>
      <w:ind w:left="990" w:hanging="990"/>
      <w:jc w:val="left"/>
    </w:pPr>
  </w:style>
  <w:style w:type="paragraph" w:customStyle="1" w:styleId="Caption-Tab">
    <w:name w:val="Caption-Tab"/>
    <w:basedOn w:val="Caption"/>
    <w:next w:val="Normal"/>
    <w:qFormat/>
    <w:rsid w:val="008840F3"/>
    <w:pPr>
      <w:keepNext/>
      <w:spacing w:before="480" w:after="120"/>
      <w:ind w:left="990" w:hanging="990"/>
      <w:jc w:val="left"/>
    </w:pPr>
  </w:style>
  <w:style w:type="character" w:styleId="FootnoteReference">
    <w:name w:val="footnote reference"/>
    <w:basedOn w:val="DefaultParagraphFont"/>
    <w:uiPriority w:val="2"/>
    <w:unhideWhenUsed/>
    <w:rsid w:val="008840F3"/>
    <w:rPr>
      <w:rFonts w:ascii="Arial" w:hAnsi="Arial"/>
      <w:sz w:val="22"/>
      <w:bdr w:val="none" w:sz="0" w:space="0" w:color="auto"/>
      <w:shd w:val="clear" w:color="auto" w:fill="auto"/>
      <w:vertAlign w:val="superscript"/>
    </w:rPr>
  </w:style>
  <w:style w:type="paragraph" w:styleId="FootnoteText">
    <w:name w:val="footnote text"/>
    <w:link w:val="FootnoteTextChar"/>
    <w:uiPriority w:val="2"/>
    <w:unhideWhenUsed/>
    <w:rsid w:val="008840F3"/>
    <w:pPr>
      <w:spacing w:after="0" w:line="240" w:lineRule="auto"/>
    </w:pPr>
    <w:rPr>
      <w:rFonts w:ascii="Arial" w:eastAsia="Times New Roman" w:hAnsi="Arial" w:cs="Times New Roman"/>
      <w:kern w:val="0"/>
      <w:sz w:val="20"/>
      <w:szCs w:val="22"/>
      <w:lang w:eastAsia="en-US"/>
      <w14:ligatures w14:val="none"/>
    </w:rPr>
  </w:style>
  <w:style w:type="character" w:customStyle="1" w:styleId="FootnoteTextChar">
    <w:name w:val="Footnote Text Char"/>
    <w:basedOn w:val="DefaultParagraphFont"/>
    <w:link w:val="FootnoteText"/>
    <w:uiPriority w:val="2"/>
    <w:rsid w:val="00C5292E"/>
    <w:rPr>
      <w:rFonts w:ascii="Arial" w:eastAsia="Times New Roman" w:hAnsi="Arial" w:cs="Times New Roman"/>
      <w:kern w:val="0"/>
      <w:sz w:val="20"/>
      <w:szCs w:val="22"/>
      <w:lang w:eastAsia="en-US"/>
      <w14:ligatures w14:val="none"/>
    </w:rPr>
  </w:style>
  <w:style w:type="paragraph" w:customStyle="1" w:styleId="Heading-FrontTOC">
    <w:name w:val="Heading-Front (TOC)"/>
    <w:basedOn w:val="Heading1"/>
    <w:next w:val="BodyText"/>
    <w:uiPriority w:val="1"/>
    <w:qFormat/>
    <w:rsid w:val="008840F3"/>
    <w:pPr>
      <w:numPr>
        <w:numId w:val="0"/>
      </w:numPr>
      <w:spacing w:before="0" w:line="264" w:lineRule="auto"/>
    </w:pPr>
  </w:style>
  <w:style w:type="paragraph" w:customStyle="1" w:styleId="HeadingFrontNoTOC">
    <w:name w:val="Heading Front (No TOC)"/>
    <w:basedOn w:val="Heading-FrontTOC"/>
    <w:next w:val="BodyText"/>
    <w:uiPriority w:val="1"/>
    <w:qFormat/>
    <w:rsid w:val="008840F3"/>
    <w:pPr>
      <w:pageBreakBefore w:val="0"/>
    </w:pPr>
  </w:style>
  <w:style w:type="paragraph" w:styleId="List">
    <w:name w:val="List"/>
    <w:basedOn w:val="BodyText"/>
    <w:qFormat/>
    <w:rsid w:val="008840F3"/>
    <w:pPr>
      <w:numPr>
        <w:numId w:val="53"/>
      </w:numPr>
      <w:spacing w:before="120"/>
    </w:pPr>
  </w:style>
  <w:style w:type="paragraph" w:styleId="ListBullet">
    <w:name w:val="List Bullet"/>
    <w:basedOn w:val="List"/>
    <w:qFormat/>
    <w:rsid w:val="008840F3"/>
    <w:pPr>
      <w:numPr>
        <w:numId w:val="54"/>
      </w:numPr>
      <w:tabs>
        <w:tab w:val="clear" w:pos="720"/>
        <w:tab w:val="clear" w:pos="1080"/>
      </w:tabs>
      <w:ind w:left="360"/>
    </w:pPr>
  </w:style>
  <w:style w:type="paragraph" w:styleId="ListBullet2">
    <w:name w:val="List Bullet 2"/>
    <w:basedOn w:val="ListBullet"/>
    <w:qFormat/>
    <w:rsid w:val="008840F3"/>
    <w:pPr>
      <w:numPr>
        <w:numId w:val="55"/>
      </w:numPr>
    </w:pPr>
  </w:style>
  <w:style w:type="paragraph" w:styleId="ListBullet3">
    <w:name w:val="List Bullet 3"/>
    <w:basedOn w:val="ListBullet2"/>
    <w:qFormat/>
    <w:rsid w:val="008840F3"/>
    <w:pPr>
      <w:numPr>
        <w:numId w:val="56"/>
      </w:numPr>
    </w:pPr>
  </w:style>
  <w:style w:type="paragraph" w:customStyle="1" w:styleId="TableText">
    <w:name w:val="TableText"/>
    <w:basedOn w:val="BodyText"/>
    <w:qFormat/>
    <w:rsid w:val="008840F3"/>
    <w:pPr>
      <w:spacing w:before="0"/>
    </w:pPr>
    <w:rPr>
      <w:sz w:val="20"/>
      <w:szCs w:val="20"/>
    </w:rPr>
  </w:style>
  <w:style w:type="paragraph" w:customStyle="1" w:styleId="ListLetter">
    <w:name w:val="List Letter"/>
    <w:uiPriority w:val="99"/>
    <w:unhideWhenUsed/>
    <w:rsid w:val="008840F3"/>
    <w:pPr>
      <w:numPr>
        <w:numId w:val="57"/>
      </w:numPr>
      <w:spacing w:before="120" w:after="0" w:line="240" w:lineRule="auto"/>
    </w:pPr>
    <w:rPr>
      <w:rFonts w:ascii="Arial" w:eastAsia="Times New Roman" w:hAnsi="Arial" w:cs="Times New Roman"/>
      <w:kern w:val="0"/>
      <w:sz w:val="22"/>
      <w:szCs w:val="22"/>
      <w:lang w:eastAsia="en-US"/>
      <w14:ligatures w14:val="none"/>
    </w:rPr>
  </w:style>
  <w:style w:type="paragraph" w:styleId="ListNumber">
    <w:name w:val="List Number"/>
    <w:link w:val="ListNumberChar"/>
    <w:uiPriority w:val="99"/>
    <w:unhideWhenUsed/>
    <w:rsid w:val="008840F3"/>
    <w:pPr>
      <w:numPr>
        <w:numId w:val="67"/>
      </w:numPr>
      <w:spacing w:before="120" w:after="0" w:line="240" w:lineRule="auto"/>
    </w:pPr>
    <w:rPr>
      <w:rFonts w:eastAsia="Times New Roman" w:cs="Times New Roman"/>
      <w:kern w:val="0"/>
      <w:sz w:val="22"/>
      <w:szCs w:val="22"/>
      <w:lang w:eastAsia="en-US"/>
      <w14:ligatures w14:val="none"/>
    </w:rPr>
  </w:style>
  <w:style w:type="character" w:styleId="PageNumber">
    <w:name w:val="page number"/>
    <w:basedOn w:val="DefaultParagraphFont"/>
    <w:uiPriority w:val="2"/>
    <w:unhideWhenUsed/>
    <w:qFormat/>
    <w:rsid w:val="008840F3"/>
    <w:rPr>
      <w:b w:val="0"/>
      <w:noProof/>
      <w:color w:val="156082" w:themeColor="accent1"/>
      <w:sz w:val="22"/>
    </w:rPr>
  </w:style>
  <w:style w:type="paragraph" w:styleId="TableofAuthorities">
    <w:name w:val="table of authorities"/>
    <w:basedOn w:val="Normal"/>
    <w:next w:val="Normal"/>
    <w:semiHidden/>
    <w:unhideWhenUsed/>
    <w:rsid w:val="008840F3"/>
    <w:pPr>
      <w:tabs>
        <w:tab w:val="clear" w:pos="360"/>
        <w:tab w:val="clear" w:pos="720"/>
        <w:tab w:val="clear" w:pos="1080"/>
      </w:tabs>
      <w:ind w:left="220" w:hanging="220"/>
    </w:pPr>
  </w:style>
  <w:style w:type="paragraph" w:styleId="TableofFigures">
    <w:name w:val="table of figures"/>
    <w:basedOn w:val="Normal"/>
    <w:next w:val="Normal"/>
    <w:autoRedefine/>
    <w:uiPriority w:val="98"/>
    <w:qFormat/>
    <w:rsid w:val="008840F3"/>
    <w:pPr>
      <w:tabs>
        <w:tab w:val="clear" w:pos="360"/>
        <w:tab w:val="clear" w:pos="720"/>
        <w:tab w:val="clear" w:pos="1080"/>
        <w:tab w:val="right" w:leader="dot" w:pos="9360"/>
      </w:tabs>
      <w:spacing w:before="80"/>
      <w:ind w:left="1440" w:right="720" w:hanging="1440"/>
    </w:pPr>
    <w:rPr>
      <w:noProof/>
    </w:rPr>
  </w:style>
  <w:style w:type="paragraph" w:customStyle="1" w:styleId="TableTextFootnote">
    <w:name w:val="TableText_Footnote"/>
    <w:basedOn w:val="TableText"/>
    <w:qFormat/>
    <w:rsid w:val="008840F3"/>
    <w:pPr>
      <w:ind w:left="400" w:hanging="400"/>
    </w:pPr>
  </w:style>
  <w:style w:type="paragraph" w:styleId="TOC1">
    <w:name w:val="toc 1"/>
    <w:basedOn w:val="Normal"/>
    <w:next w:val="Normal"/>
    <w:autoRedefine/>
    <w:uiPriority w:val="39"/>
    <w:unhideWhenUsed/>
    <w:qFormat/>
    <w:rsid w:val="008840F3"/>
    <w:pPr>
      <w:keepLines/>
      <w:tabs>
        <w:tab w:val="clear" w:pos="360"/>
        <w:tab w:val="clear" w:pos="1080"/>
        <w:tab w:val="right" w:leader="dot" w:pos="9360"/>
      </w:tabs>
      <w:spacing w:before="80"/>
      <w:ind w:left="720" w:right="720" w:hanging="720"/>
    </w:pPr>
    <w:rPr>
      <w:noProof/>
    </w:rPr>
  </w:style>
  <w:style w:type="paragraph" w:styleId="TOC2">
    <w:name w:val="toc 2"/>
    <w:basedOn w:val="Normal"/>
    <w:next w:val="Normal"/>
    <w:autoRedefine/>
    <w:uiPriority w:val="39"/>
    <w:unhideWhenUsed/>
    <w:rsid w:val="008840F3"/>
    <w:pPr>
      <w:tabs>
        <w:tab w:val="clear" w:pos="360"/>
        <w:tab w:val="clear" w:pos="720"/>
        <w:tab w:val="clear" w:pos="1080"/>
        <w:tab w:val="left" w:pos="1440"/>
        <w:tab w:val="right" w:leader="dot" w:pos="9360"/>
      </w:tabs>
      <w:spacing w:before="80"/>
      <w:ind w:left="1440" w:right="720" w:hanging="720"/>
    </w:pPr>
    <w:rPr>
      <w:noProof/>
    </w:rPr>
  </w:style>
  <w:style w:type="paragraph" w:styleId="TOC3">
    <w:name w:val="toc 3"/>
    <w:basedOn w:val="Normal"/>
    <w:next w:val="Normal"/>
    <w:autoRedefine/>
    <w:uiPriority w:val="39"/>
    <w:unhideWhenUsed/>
    <w:rsid w:val="008840F3"/>
    <w:pPr>
      <w:tabs>
        <w:tab w:val="clear" w:pos="360"/>
        <w:tab w:val="clear" w:pos="720"/>
        <w:tab w:val="clear" w:pos="1080"/>
        <w:tab w:val="right" w:leader="dot" w:pos="9360"/>
      </w:tabs>
      <w:spacing w:before="80"/>
      <w:ind w:left="2340" w:right="720" w:hanging="875"/>
    </w:pPr>
    <w:rPr>
      <w:noProof/>
    </w:rPr>
  </w:style>
  <w:style w:type="paragraph" w:styleId="TOC4">
    <w:name w:val="toc 4"/>
    <w:basedOn w:val="TOC1"/>
    <w:next w:val="Normal"/>
    <w:autoRedefine/>
    <w:uiPriority w:val="39"/>
    <w:qFormat/>
    <w:rsid w:val="008840F3"/>
    <w:pPr>
      <w:ind w:left="3240" w:hanging="911"/>
    </w:pPr>
  </w:style>
  <w:style w:type="paragraph" w:styleId="TOC5">
    <w:name w:val="toc 5"/>
    <w:basedOn w:val="Normal"/>
    <w:next w:val="Normal"/>
    <w:autoRedefine/>
    <w:uiPriority w:val="99"/>
    <w:semiHidden/>
    <w:qFormat/>
    <w:rsid w:val="008840F3"/>
    <w:pPr>
      <w:tabs>
        <w:tab w:val="clear" w:pos="360"/>
        <w:tab w:val="clear" w:pos="720"/>
        <w:tab w:val="clear" w:pos="1080"/>
      </w:tabs>
      <w:ind w:left="880"/>
    </w:pPr>
  </w:style>
  <w:style w:type="paragraph" w:styleId="TOC6">
    <w:name w:val="toc 6"/>
    <w:basedOn w:val="Normal"/>
    <w:next w:val="Normal"/>
    <w:autoRedefine/>
    <w:uiPriority w:val="99"/>
    <w:semiHidden/>
    <w:qFormat/>
    <w:rsid w:val="008840F3"/>
    <w:pPr>
      <w:tabs>
        <w:tab w:val="clear" w:pos="360"/>
        <w:tab w:val="clear" w:pos="720"/>
        <w:tab w:val="clear" w:pos="1080"/>
        <w:tab w:val="right" w:leader="dot" w:pos="9360"/>
      </w:tabs>
    </w:pPr>
  </w:style>
  <w:style w:type="paragraph" w:customStyle="1" w:styleId="TableCaption">
    <w:name w:val="Table Caption"/>
    <w:basedOn w:val="Normal"/>
    <w:semiHidden/>
    <w:unhideWhenUsed/>
    <w:rsid w:val="008840F3"/>
    <w:pPr>
      <w:keepNext/>
      <w:spacing w:after="180"/>
    </w:pPr>
    <w:rPr>
      <w:b/>
      <w:bCs/>
    </w:rPr>
  </w:style>
  <w:style w:type="paragraph" w:customStyle="1" w:styleId="TableTextDecimal">
    <w:name w:val="TableText_Decimal"/>
    <w:basedOn w:val="TableText"/>
    <w:qFormat/>
    <w:rsid w:val="008840F3"/>
    <w:pPr>
      <w:tabs>
        <w:tab w:val="clear" w:pos="360"/>
        <w:tab w:val="clear" w:pos="720"/>
        <w:tab w:val="clear" w:pos="1080"/>
        <w:tab w:val="decimal" w:pos="456"/>
      </w:tabs>
    </w:pPr>
  </w:style>
  <w:style w:type="paragraph" w:styleId="TOC9">
    <w:name w:val="toc 9"/>
    <w:basedOn w:val="TOC1"/>
    <w:next w:val="Normal"/>
    <w:autoRedefine/>
    <w:uiPriority w:val="39"/>
    <w:unhideWhenUsed/>
    <w:qFormat/>
    <w:rsid w:val="008840F3"/>
  </w:style>
  <w:style w:type="paragraph" w:customStyle="1" w:styleId="distr">
    <w:name w:val="distr"/>
    <w:basedOn w:val="Normal"/>
    <w:uiPriority w:val="99"/>
    <w:qFormat/>
    <w:rsid w:val="008840F3"/>
    <w:pPr>
      <w:tabs>
        <w:tab w:val="clear" w:pos="360"/>
        <w:tab w:val="clear" w:pos="1080"/>
        <w:tab w:val="left" w:pos="900"/>
        <w:tab w:val="right" w:pos="3960"/>
      </w:tabs>
      <w:ind w:left="720" w:hanging="360"/>
    </w:pPr>
  </w:style>
  <w:style w:type="paragraph" w:customStyle="1" w:styleId="WhiteCoverPNNLPreparedFor">
    <w:name w:val="White_Cover_PNNL_Prepared_For"/>
    <w:basedOn w:val="Normal"/>
    <w:qFormat/>
    <w:rsid w:val="008840F3"/>
    <w:pPr>
      <w:framePr w:hSpace="187" w:wrap="around" w:hAnchor="margin" w:yAlign="bottom"/>
      <w:tabs>
        <w:tab w:val="clear" w:pos="360"/>
        <w:tab w:val="clear" w:pos="720"/>
        <w:tab w:val="clear" w:pos="1080"/>
        <w:tab w:val="left" w:pos="2160"/>
        <w:tab w:val="left" w:pos="4680"/>
      </w:tabs>
      <w:spacing w:before="240" w:line="264" w:lineRule="auto"/>
      <w:suppressOverlap/>
    </w:pPr>
    <w:rPr>
      <w:rFonts w:asciiTheme="majorHAnsi" w:eastAsiaTheme="minorEastAsia" w:hAnsiTheme="majorHAnsi" w:cstheme="minorBidi"/>
      <w:sz w:val="14"/>
      <w:szCs w:val="24"/>
    </w:rPr>
  </w:style>
  <w:style w:type="character" w:styleId="EndnoteReference">
    <w:name w:val="endnote reference"/>
    <w:basedOn w:val="DefaultParagraphFont"/>
    <w:uiPriority w:val="2"/>
    <w:unhideWhenUsed/>
    <w:rsid w:val="008840F3"/>
    <w:rPr>
      <w:rFonts w:ascii="Arial" w:hAnsi="Arial"/>
      <w:vertAlign w:val="superscript"/>
    </w:rPr>
  </w:style>
  <w:style w:type="paragraph" w:customStyle="1" w:styleId="Figure">
    <w:name w:val="Figure"/>
    <w:basedOn w:val="Normal"/>
    <w:next w:val="Caption-Fig"/>
    <w:qFormat/>
    <w:rsid w:val="008840F3"/>
    <w:pPr>
      <w:keepNext/>
      <w:spacing w:before="240"/>
      <w:ind w:left="-720" w:right="-720"/>
      <w:jc w:val="center"/>
    </w:pPr>
  </w:style>
  <w:style w:type="character" w:styleId="FollowedHyperlink">
    <w:name w:val="FollowedHyperlink"/>
    <w:basedOn w:val="DefaultParagraphFont"/>
    <w:semiHidden/>
    <w:unhideWhenUsed/>
    <w:rsid w:val="008840F3"/>
    <w:rPr>
      <w:color w:val="800080"/>
      <w:u w:val="single"/>
    </w:rPr>
  </w:style>
  <w:style w:type="paragraph" w:styleId="TOCHeading">
    <w:name w:val="TOC Heading"/>
    <w:basedOn w:val="Heading1"/>
    <w:next w:val="Normal"/>
    <w:uiPriority w:val="39"/>
    <w:semiHidden/>
    <w:unhideWhenUsed/>
    <w:qFormat/>
    <w:rsid w:val="008840F3"/>
    <w:pPr>
      <w:keepLines/>
      <w:numPr>
        <w:numId w:val="0"/>
      </w:numPr>
      <w:spacing w:before="480" w:after="0" w:line="276" w:lineRule="auto"/>
      <w:outlineLvl w:val="9"/>
    </w:pPr>
    <w:rPr>
      <w:rFonts w:ascii="Cambria" w:hAnsi="Cambria"/>
      <w:bCs/>
      <w:color w:val="365F91"/>
      <w:kern w:val="0"/>
      <w:sz w:val="28"/>
      <w:szCs w:val="28"/>
    </w:rPr>
  </w:style>
  <w:style w:type="paragraph" w:customStyle="1" w:styleId="PNNLTitlePageTitle">
    <w:name w:val="PNNL_Title_Page_Title"/>
    <w:basedOn w:val="Normal"/>
    <w:uiPriority w:val="99"/>
    <w:qFormat/>
    <w:rsid w:val="008840F3"/>
    <w:rPr>
      <w:rFonts w:asciiTheme="majorHAnsi" w:hAnsiTheme="majorHAnsi" w:cs="Arial"/>
      <w:b/>
      <w:w w:val="104"/>
      <w:sz w:val="40"/>
      <w:szCs w:val="40"/>
    </w:rPr>
  </w:style>
  <w:style w:type="paragraph" w:customStyle="1" w:styleId="PNNLTitle-PageText">
    <w:name w:val="PNNL_Title-Page_Text"/>
    <w:basedOn w:val="Normal"/>
    <w:uiPriority w:val="99"/>
    <w:qFormat/>
    <w:rsid w:val="008840F3"/>
    <w:pPr>
      <w:tabs>
        <w:tab w:val="clear" w:pos="360"/>
        <w:tab w:val="clear" w:pos="720"/>
        <w:tab w:val="clear" w:pos="1080"/>
        <w:tab w:val="left" w:pos="2880"/>
      </w:tabs>
    </w:pPr>
    <w:rPr>
      <w:rFonts w:asciiTheme="majorHAnsi" w:hAnsiTheme="majorHAnsi"/>
      <w:sz w:val="24"/>
      <w:szCs w:val="24"/>
    </w:rPr>
  </w:style>
  <w:style w:type="paragraph" w:customStyle="1" w:styleId="Equation">
    <w:name w:val="Equation"/>
    <w:basedOn w:val="BodyText"/>
    <w:uiPriority w:val="2"/>
    <w:qFormat/>
    <w:rsid w:val="008840F3"/>
    <w:pPr>
      <w:tabs>
        <w:tab w:val="clear" w:pos="360"/>
        <w:tab w:val="clear" w:pos="720"/>
        <w:tab w:val="clear" w:pos="1080"/>
      </w:tabs>
    </w:pPr>
  </w:style>
  <w:style w:type="paragraph" w:styleId="DocumentMap">
    <w:name w:val="Document Map"/>
    <w:basedOn w:val="Normal"/>
    <w:link w:val="DocumentMapChar"/>
    <w:semiHidden/>
    <w:unhideWhenUsed/>
    <w:rsid w:val="008840F3"/>
    <w:rPr>
      <w:rFonts w:ascii="Tahoma" w:hAnsi="Tahoma" w:cs="Tahoma"/>
      <w:sz w:val="16"/>
      <w:szCs w:val="16"/>
    </w:rPr>
  </w:style>
  <w:style w:type="character" w:customStyle="1" w:styleId="DocumentMapChar">
    <w:name w:val="Document Map Char"/>
    <w:basedOn w:val="DefaultParagraphFont"/>
    <w:link w:val="DocumentMap"/>
    <w:semiHidden/>
    <w:rsid w:val="008840F3"/>
    <w:rPr>
      <w:rFonts w:ascii="Tahoma" w:eastAsia="Times New Roman" w:hAnsi="Tahoma" w:cs="Tahoma"/>
      <w:kern w:val="0"/>
      <w:sz w:val="16"/>
      <w:szCs w:val="16"/>
      <w:lang w:eastAsia="en-US"/>
      <w14:ligatures w14:val="none"/>
    </w:rPr>
  </w:style>
  <w:style w:type="paragraph" w:styleId="BalloonText">
    <w:name w:val="Balloon Text"/>
    <w:basedOn w:val="Normal"/>
    <w:link w:val="BalloonTextChar"/>
    <w:semiHidden/>
    <w:unhideWhenUsed/>
    <w:rsid w:val="008840F3"/>
    <w:rPr>
      <w:rFonts w:ascii="Tahoma" w:hAnsi="Tahoma" w:cs="Tahoma"/>
      <w:sz w:val="16"/>
      <w:szCs w:val="16"/>
    </w:rPr>
  </w:style>
  <w:style w:type="character" w:customStyle="1" w:styleId="BalloonTextChar">
    <w:name w:val="Balloon Text Char"/>
    <w:basedOn w:val="DefaultParagraphFont"/>
    <w:link w:val="BalloonText"/>
    <w:semiHidden/>
    <w:rsid w:val="008840F3"/>
    <w:rPr>
      <w:rFonts w:ascii="Tahoma" w:eastAsia="Times New Roman" w:hAnsi="Tahoma" w:cs="Tahoma"/>
      <w:kern w:val="0"/>
      <w:sz w:val="16"/>
      <w:szCs w:val="16"/>
      <w:lang w:eastAsia="en-US"/>
      <w14:ligatures w14:val="none"/>
    </w:rPr>
  </w:style>
  <w:style w:type="paragraph" w:customStyle="1" w:styleId="wherestatement">
    <w:name w:val="where statement"/>
    <w:basedOn w:val="Normal"/>
    <w:qFormat/>
    <w:rsid w:val="008840F3"/>
    <w:pPr>
      <w:tabs>
        <w:tab w:val="clear" w:pos="360"/>
        <w:tab w:val="clear" w:pos="720"/>
        <w:tab w:val="clear" w:pos="1080"/>
        <w:tab w:val="right" w:pos="1530"/>
        <w:tab w:val="left" w:pos="1710"/>
        <w:tab w:val="left" w:pos="2070"/>
      </w:tabs>
      <w:ind w:left="2074" w:hanging="2074"/>
    </w:pPr>
  </w:style>
  <w:style w:type="paragraph" w:styleId="EndnoteText">
    <w:name w:val="endnote text"/>
    <w:basedOn w:val="Normal"/>
    <w:link w:val="EndnoteTextChar"/>
    <w:semiHidden/>
    <w:unhideWhenUsed/>
    <w:rsid w:val="008840F3"/>
    <w:rPr>
      <w:sz w:val="20"/>
      <w:szCs w:val="20"/>
    </w:rPr>
  </w:style>
  <w:style w:type="character" w:customStyle="1" w:styleId="EndnoteTextChar">
    <w:name w:val="Endnote Text Char"/>
    <w:basedOn w:val="DefaultParagraphFont"/>
    <w:link w:val="EndnoteText"/>
    <w:semiHidden/>
    <w:rsid w:val="008840F3"/>
    <w:rPr>
      <w:rFonts w:eastAsia="Times New Roman" w:cs="Times New Roman"/>
      <w:kern w:val="0"/>
      <w:sz w:val="20"/>
      <w:szCs w:val="20"/>
      <w:lang w:eastAsia="en-US"/>
      <w14:ligatures w14:val="none"/>
    </w:rPr>
  </w:style>
  <w:style w:type="character" w:customStyle="1" w:styleId="ListNumberChar">
    <w:name w:val="List Number Char"/>
    <w:basedOn w:val="DefaultParagraphFont"/>
    <w:link w:val="ListNumber"/>
    <w:uiPriority w:val="99"/>
    <w:rsid w:val="008840F3"/>
    <w:rPr>
      <w:rFonts w:eastAsia="Times New Roman" w:cs="Times New Roman"/>
      <w:kern w:val="0"/>
      <w:sz w:val="22"/>
      <w:szCs w:val="22"/>
      <w:lang w:eastAsia="en-US"/>
      <w14:ligatures w14:val="none"/>
    </w:rPr>
  </w:style>
  <w:style w:type="paragraph" w:customStyle="1" w:styleId="HeaderCover">
    <w:name w:val="HeaderCover"/>
    <w:basedOn w:val="Header"/>
    <w:semiHidden/>
    <w:qFormat/>
    <w:rsid w:val="008840F3"/>
    <w:pPr>
      <w:tabs>
        <w:tab w:val="center" w:pos="7920"/>
      </w:tabs>
    </w:pPr>
  </w:style>
  <w:style w:type="paragraph" w:customStyle="1" w:styleId="PNNLTitlePageSubtitle">
    <w:name w:val="PNNL_Title_Page_Subtitle"/>
    <w:basedOn w:val="PNNLTitle-PageText"/>
    <w:uiPriority w:val="99"/>
    <w:qFormat/>
    <w:rsid w:val="008840F3"/>
    <w:pPr>
      <w:spacing w:before="240"/>
    </w:pPr>
    <w:rPr>
      <w:sz w:val="28"/>
    </w:rPr>
  </w:style>
  <w:style w:type="character" w:styleId="PlaceholderText">
    <w:name w:val="Placeholder Text"/>
    <w:basedOn w:val="DefaultParagraphFont"/>
    <w:uiPriority w:val="99"/>
    <w:semiHidden/>
    <w:rsid w:val="008840F3"/>
    <w:rPr>
      <w:color w:val="808080"/>
    </w:rPr>
  </w:style>
  <w:style w:type="paragraph" w:customStyle="1" w:styleId="TextBoxHeader">
    <w:name w:val="Text Box Header"/>
    <w:basedOn w:val="Normal"/>
    <w:qFormat/>
    <w:rsid w:val="008840F3"/>
    <w:rPr>
      <w:rFonts w:asciiTheme="majorHAnsi" w:hAnsiTheme="majorHAnsi"/>
      <w:b/>
      <w:color w:val="0E2841" w:themeColor="text2"/>
      <w:sz w:val="28"/>
    </w:rPr>
  </w:style>
  <w:style w:type="table" w:customStyle="1" w:styleId="PNNLSingleHeaderRowFootnote">
    <w:name w:val="PNNL_Single_Header_Row_Footnote"/>
    <w:basedOn w:val="TableNormal"/>
    <w:uiPriority w:val="99"/>
    <w:rsid w:val="008840F3"/>
    <w:pPr>
      <w:spacing w:after="0" w:line="240" w:lineRule="auto"/>
    </w:pPr>
    <w:rPr>
      <w:rFonts w:eastAsia="Times New Roman" w:cs="Times New Roman"/>
      <w:kern w:val="0"/>
      <w:sz w:val="20"/>
      <w:szCs w:val="22"/>
      <w:lang w:eastAsia="en-US"/>
      <w14:ligatures w14:val="none"/>
    </w:rPr>
    <w:tblPr>
      <w:tblStyleRowBandSize w:val="1"/>
      <w:jc w:val="center"/>
      <w:tblBorders>
        <w:bottom w:val="single" w:sz="8" w:space="0" w:color="0E2841" w:themeColor="text2"/>
      </w:tblBorders>
      <w:tblCellMar>
        <w:top w:w="29" w:type="dxa"/>
        <w:left w:w="58" w:type="dxa"/>
        <w:bottom w:w="29" w:type="dxa"/>
        <w:right w:w="58" w:type="dxa"/>
      </w:tblCellMar>
    </w:tblPr>
    <w:trPr>
      <w:jc w:val="center"/>
    </w:trPr>
    <w:tcPr>
      <w:shd w:val="clear" w:color="auto" w:fill="auto"/>
    </w:tcPr>
    <w:tblStylePr w:type="firstRow">
      <w:pPr>
        <w:wordWrap/>
        <w:spacing w:beforeLines="0" w:before="0" w:beforeAutospacing="0" w:afterLines="0" w:after="0" w:afterAutospacing="0" w:line="240" w:lineRule="auto"/>
        <w:ind w:leftChars="0" w:left="0" w:rightChars="0" w:right="0" w:firstLineChars="0" w:firstLine="0"/>
        <w:jc w:val="center"/>
        <w:outlineLvl w:val="9"/>
      </w:pPr>
      <w:rPr>
        <w:rFonts w:asciiTheme="minorHAnsi" w:hAnsiTheme="minorHAnsi"/>
        <w:b w:val="0"/>
        <w:sz w:val="20"/>
      </w:rPr>
      <w:tblPr/>
      <w:tcPr>
        <w:tcBorders>
          <w:top w:val="single" w:sz="8" w:space="0" w:color="0E2841" w:themeColor="text2"/>
          <w:left w:val="nil"/>
          <w:bottom w:val="single" w:sz="8" w:space="0" w:color="0E2841" w:themeColor="text2"/>
          <w:right w:val="nil"/>
          <w:insideH w:val="nil"/>
          <w:insideV w:val="nil"/>
          <w:tl2br w:val="nil"/>
          <w:tr2bl w:val="nil"/>
        </w:tcBorders>
        <w:vAlign w:val="bottom"/>
      </w:tcPr>
    </w:tblStylePr>
    <w:tblStylePr w:type="lastRow">
      <w:pPr>
        <w:wordWrap/>
        <w:spacing w:beforeLines="0" w:before="0" w:beforeAutospacing="0" w:afterLines="0" w:after="0" w:afterAutospacing="0" w:line="240" w:lineRule="auto"/>
        <w:ind w:leftChars="0" w:left="0" w:rightChars="0" w:right="0" w:firstLineChars="0" w:firstLine="0"/>
        <w:jc w:val="left"/>
        <w:outlineLvl w:val="9"/>
      </w:pPr>
      <w:rPr>
        <w:rFonts w:asciiTheme="minorHAnsi" w:hAnsiTheme="minorHAnsi"/>
        <w:sz w:val="20"/>
      </w:rPr>
      <w:tblPr/>
      <w:tcPr>
        <w:tcBorders>
          <w:top w:val="single" w:sz="8" w:space="0" w:color="0E2841" w:themeColor="text2"/>
        </w:tcBorders>
        <w:shd w:val="clear" w:color="auto" w:fill="auto"/>
      </w:tcPr>
    </w:tblStylePr>
    <w:tblStylePr w:type="band1Horz">
      <w:pPr>
        <w:wordWrap/>
        <w:spacing w:beforeLines="0" w:before="0" w:beforeAutospacing="0" w:afterLines="0" w:after="0" w:afterAutospacing="0" w:line="240" w:lineRule="auto"/>
        <w:ind w:leftChars="0" w:left="0" w:rightChars="0" w:right="0" w:firstLineChars="0" w:firstLine="0"/>
        <w:jc w:val="left"/>
        <w:outlineLvl w:val="9"/>
      </w:pPr>
      <w:rPr>
        <w:rFonts w:asciiTheme="minorHAnsi" w:hAnsiTheme="minorHAnsi"/>
        <w:sz w:val="20"/>
      </w:rPr>
    </w:tblStylePr>
    <w:tblStylePr w:type="band2Horz">
      <w:pPr>
        <w:wordWrap/>
        <w:spacing w:beforeLines="0" w:before="0" w:beforeAutospacing="0" w:afterLines="0" w:after="0" w:afterAutospacing="0" w:line="240" w:lineRule="auto"/>
        <w:ind w:leftChars="0" w:left="0" w:rightChars="0" w:right="0" w:firstLineChars="0" w:firstLine="0"/>
        <w:jc w:val="left"/>
        <w:outlineLvl w:val="9"/>
      </w:pPr>
      <w:rPr>
        <w:rFonts w:asciiTheme="minorHAnsi" w:hAnsiTheme="minorHAnsi"/>
        <w:sz w:val="20"/>
      </w:rPr>
      <w:tblPr/>
      <w:tcPr>
        <w:shd w:val="clear" w:color="auto" w:fill="D9D9D9" w:themeFill="background1" w:themeFillShade="D9"/>
      </w:tcPr>
    </w:tblStylePr>
  </w:style>
  <w:style w:type="table" w:customStyle="1" w:styleId="PNNLSolidHeaderRow">
    <w:name w:val="PNNL_Solid_Header_Row"/>
    <w:basedOn w:val="PNNLSingleHeaderRowFootnote"/>
    <w:uiPriority w:val="99"/>
    <w:rsid w:val="008840F3"/>
    <w:rPr>
      <w:color w:val="000000"/>
    </w:rPr>
    <w:tblPr>
      <w:tblStyleColBandSize w:val="1"/>
      <w:tblBorders>
        <w:bottom w:val="single" w:sz="4" w:space="0" w:color="auto"/>
      </w:tblBorders>
    </w:tblPr>
    <w:tblStylePr w:type="firstRow">
      <w:pPr>
        <w:wordWrap/>
        <w:spacing w:beforeLines="0" w:before="0" w:beforeAutospacing="0" w:afterLines="0" w:after="0" w:afterAutospacing="0" w:line="240" w:lineRule="auto"/>
        <w:ind w:leftChars="0" w:left="0" w:rightChars="0" w:right="0" w:firstLineChars="0" w:firstLine="0"/>
        <w:jc w:val="center"/>
        <w:outlineLvl w:val="9"/>
      </w:pPr>
      <w:rPr>
        <w:rFonts w:asciiTheme="minorHAnsi" w:hAnsiTheme="minorHAnsi"/>
        <w:b/>
        <w:i w:val="0"/>
        <w:color w:val="FFFFFF" w:themeColor="background1"/>
        <w:sz w:val="20"/>
      </w:rPr>
      <w:tblPr/>
      <w:tcPr>
        <w:tcBorders>
          <w:top w:val="nil"/>
          <w:left w:val="nil"/>
          <w:bottom w:val="nil"/>
          <w:right w:val="nil"/>
          <w:insideH w:val="nil"/>
          <w:insideV w:val="nil"/>
          <w:tl2br w:val="nil"/>
          <w:tr2bl w:val="nil"/>
        </w:tcBorders>
        <w:shd w:val="clear" w:color="auto" w:fill="0E2841" w:themeFill="text2"/>
        <w:vAlign w:val="bottom"/>
      </w:tcPr>
    </w:tblStylePr>
    <w:tblStylePr w:type="lastRow">
      <w:pPr>
        <w:wordWrap/>
        <w:spacing w:beforeLines="0" w:before="0" w:beforeAutospacing="0" w:afterLines="0" w:after="0" w:afterAutospacing="0" w:line="240" w:lineRule="auto"/>
        <w:ind w:leftChars="0" w:left="0" w:rightChars="0" w:right="0" w:firstLineChars="0" w:firstLine="0"/>
        <w:jc w:val="left"/>
        <w:outlineLvl w:val="9"/>
      </w:pPr>
      <w:rPr>
        <w:rFonts w:asciiTheme="minorHAnsi" w:hAnsiTheme="minorHAnsi"/>
        <w:sz w:val="20"/>
      </w:rPr>
      <w:tblPr/>
      <w:tcPr>
        <w:tcBorders>
          <w:top w:val="single" w:sz="8" w:space="0" w:color="auto"/>
          <w:left w:val="nil"/>
          <w:bottom w:val="single" w:sz="8" w:space="0" w:color="auto"/>
          <w:right w:val="nil"/>
          <w:insideH w:val="nil"/>
          <w:insideV w:val="nil"/>
          <w:tl2br w:val="nil"/>
          <w:tr2bl w:val="nil"/>
        </w:tcBorders>
        <w:shd w:val="clear" w:color="auto" w:fill="auto"/>
      </w:tcPr>
    </w:tblStylePr>
    <w:tblStylePr w:type="band1Horz">
      <w:pPr>
        <w:wordWrap/>
        <w:spacing w:beforeLines="0" w:before="0" w:beforeAutospacing="0" w:afterLines="0" w:after="0" w:afterAutospacing="0" w:line="240" w:lineRule="auto"/>
        <w:ind w:leftChars="0" w:left="0" w:rightChars="0" w:right="0" w:firstLineChars="0" w:firstLine="0"/>
        <w:jc w:val="left"/>
        <w:outlineLvl w:val="9"/>
      </w:pPr>
      <w:rPr>
        <w:rFonts w:asciiTheme="minorHAnsi" w:hAnsiTheme="minorHAnsi"/>
        <w:sz w:val="20"/>
      </w:rPr>
    </w:tblStylePr>
    <w:tblStylePr w:type="band2Horz">
      <w:pPr>
        <w:wordWrap/>
        <w:spacing w:beforeLines="0" w:before="0" w:beforeAutospacing="0" w:afterLines="0" w:after="0" w:afterAutospacing="0" w:line="240" w:lineRule="auto"/>
        <w:ind w:leftChars="0" w:left="0" w:rightChars="0" w:right="0" w:firstLineChars="0" w:firstLine="0"/>
        <w:jc w:val="left"/>
        <w:outlineLvl w:val="9"/>
      </w:pPr>
      <w:rPr>
        <w:rFonts w:asciiTheme="minorHAnsi" w:hAnsiTheme="minorHAnsi"/>
        <w:sz w:val="20"/>
      </w:rPr>
      <w:tblPr/>
      <w:tcPr>
        <w:shd w:val="clear" w:color="auto" w:fill="D9D9D9" w:themeFill="background1" w:themeFillShade="D9"/>
      </w:tcPr>
    </w:tblStylePr>
  </w:style>
  <w:style w:type="paragraph" w:styleId="NoSpacing">
    <w:name w:val="No Spacing"/>
    <w:link w:val="NoSpacingChar"/>
    <w:uiPriority w:val="1"/>
    <w:qFormat/>
    <w:rsid w:val="008840F3"/>
    <w:pPr>
      <w:spacing w:after="0" w:line="240" w:lineRule="auto"/>
    </w:pPr>
    <w:rPr>
      <w:kern w:val="0"/>
      <w:sz w:val="22"/>
      <w:szCs w:val="22"/>
      <w:lang w:eastAsia="en-US"/>
      <w14:ligatures w14:val="none"/>
    </w:rPr>
  </w:style>
  <w:style w:type="character" w:customStyle="1" w:styleId="NoSpacingChar">
    <w:name w:val="No Spacing Char"/>
    <w:basedOn w:val="DefaultParagraphFont"/>
    <w:link w:val="NoSpacing"/>
    <w:uiPriority w:val="1"/>
    <w:rsid w:val="008840F3"/>
    <w:rPr>
      <w:kern w:val="0"/>
      <w:sz w:val="22"/>
      <w:szCs w:val="22"/>
      <w:lang w:eastAsia="en-US"/>
      <w14:ligatures w14:val="none"/>
    </w:rPr>
  </w:style>
  <w:style w:type="paragraph" w:customStyle="1" w:styleId="disclaimer">
    <w:name w:val="disclaimer"/>
    <w:basedOn w:val="Normal"/>
    <w:qFormat/>
    <w:rsid w:val="008840F3"/>
    <w:pPr>
      <w:autoSpaceDE w:val="0"/>
      <w:autoSpaceDN w:val="0"/>
      <w:adjustRightInd w:val="0"/>
      <w:spacing w:before="240"/>
      <w:ind w:left="1440" w:right="1440"/>
      <w:jc w:val="both"/>
    </w:pPr>
    <w:rPr>
      <w:rFonts w:ascii="Times New Roman" w:hAnsi="Times New Roman"/>
      <w:color w:val="000000"/>
      <w:sz w:val="20"/>
      <w:szCs w:val="20"/>
    </w:rPr>
  </w:style>
  <w:style w:type="paragraph" w:customStyle="1" w:styleId="reference">
    <w:name w:val="reference"/>
    <w:basedOn w:val="BodyText"/>
    <w:link w:val="referenceChar"/>
    <w:qFormat/>
    <w:rsid w:val="008840F3"/>
  </w:style>
  <w:style w:type="character" w:customStyle="1" w:styleId="referenceChar">
    <w:name w:val="reference Char"/>
    <w:basedOn w:val="BodyTextChar"/>
    <w:link w:val="reference"/>
    <w:rsid w:val="008840F3"/>
    <w:rPr>
      <w:rFonts w:eastAsia="Times New Roman" w:cs="Times New Roman"/>
      <w:kern w:val="0"/>
      <w:sz w:val="22"/>
      <w:szCs w:val="22"/>
      <w:lang w:eastAsia="en-US"/>
      <w14:ligatures w14:val="none"/>
    </w:rPr>
  </w:style>
  <w:style w:type="paragraph" w:customStyle="1" w:styleId="CoverImage">
    <w:name w:val="CoverImage"/>
    <w:basedOn w:val="Normal"/>
    <w:qFormat/>
    <w:rsid w:val="008840F3"/>
    <w:pPr>
      <w:ind w:left="-1440" w:right="-1440"/>
    </w:pPr>
    <w:rPr>
      <w:noProof/>
    </w:rPr>
  </w:style>
  <w:style w:type="paragraph" w:customStyle="1" w:styleId="PNNLCoverContract">
    <w:name w:val="PNNL_Cover_Contract"/>
    <w:basedOn w:val="CoverImage"/>
    <w:qFormat/>
    <w:rsid w:val="008840F3"/>
    <w:pPr>
      <w:ind w:left="0" w:right="0"/>
    </w:pPr>
    <w:rPr>
      <w:sz w:val="14"/>
      <w:szCs w:val="14"/>
    </w:rPr>
  </w:style>
  <w:style w:type="paragraph" w:customStyle="1" w:styleId="PNNLCoverDate">
    <w:name w:val="PNNL_Cover_Date"/>
    <w:basedOn w:val="Normal"/>
    <w:qFormat/>
    <w:rsid w:val="008840F3"/>
    <w:pPr>
      <w:tabs>
        <w:tab w:val="clear" w:pos="360"/>
        <w:tab w:val="clear" w:pos="720"/>
        <w:tab w:val="clear" w:pos="1080"/>
        <w:tab w:val="center" w:pos="5400"/>
      </w:tabs>
      <w:spacing w:before="240" w:after="520"/>
    </w:pPr>
    <w:rPr>
      <w:rFonts w:asciiTheme="majorHAnsi" w:eastAsiaTheme="minorEastAsia" w:hAnsiTheme="majorHAnsi" w:cstheme="minorBidi"/>
      <w:sz w:val="36"/>
      <w:szCs w:val="24"/>
    </w:rPr>
  </w:style>
  <w:style w:type="paragraph" w:customStyle="1" w:styleId="PNNLCoverSubtitle">
    <w:name w:val="PNNL_Cover_Subtitle"/>
    <w:basedOn w:val="Normal"/>
    <w:qFormat/>
    <w:rsid w:val="008840F3"/>
    <w:pPr>
      <w:tabs>
        <w:tab w:val="clear" w:pos="360"/>
        <w:tab w:val="clear" w:pos="720"/>
        <w:tab w:val="clear" w:pos="1080"/>
        <w:tab w:val="left" w:pos="2700"/>
      </w:tabs>
      <w:spacing w:before="240" w:after="240"/>
    </w:pPr>
    <w:rPr>
      <w:rFonts w:asciiTheme="majorHAnsi" w:eastAsiaTheme="minorEastAsia" w:hAnsiTheme="majorHAnsi" w:cstheme="minorBidi"/>
      <w:sz w:val="40"/>
      <w:szCs w:val="24"/>
    </w:rPr>
  </w:style>
  <w:style w:type="paragraph" w:customStyle="1" w:styleId="PNNLCoverTitle">
    <w:name w:val="PNNL_Cover_Title"/>
    <w:qFormat/>
    <w:rsid w:val="008840F3"/>
    <w:pPr>
      <w:spacing w:after="0" w:line="240" w:lineRule="auto"/>
      <w:outlineLvl w:val="0"/>
    </w:pPr>
    <w:rPr>
      <w:rFonts w:asciiTheme="majorHAnsi" w:eastAsia="Times New Roman" w:hAnsiTheme="majorHAnsi" w:cs="Arial"/>
      <w:b/>
      <w:color w:val="0E2841" w:themeColor="text2"/>
      <w:kern w:val="0"/>
      <w:sz w:val="56"/>
      <w:szCs w:val="70"/>
      <w:lang w:eastAsia="en-US"/>
      <w14:ligatures w14:val="none"/>
    </w:rPr>
  </w:style>
  <w:style w:type="paragraph" w:customStyle="1" w:styleId="PNNLCoverNumber">
    <w:name w:val="PNNL_Cover_Number"/>
    <w:basedOn w:val="Normal"/>
    <w:qFormat/>
    <w:rsid w:val="008840F3"/>
    <w:pPr>
      <w:jc w:val="center"/>
    </w:pPr>
    <w:rPr>
      <w:rFonts w:ascii="Arial Narrow" w:hAnsi="Arial Narrow"/>
      <w:sz w:val="18"/>
    </w:rPr>
  </w:style>
  <w:style w:type="paragraph" w:customStyle="1" w:styleId="PNNLCoverAuthors">
    <w:name w:val="PNNL_Cover_Authors"/>
    <w:basedOn w:val="Normal"/>
    <w:qFormat/>
    <w:rsid w:val="008840F3"/>
    <w:pPr>
      <w:tabs>
        <w:tab w:val="clear" w:pos="360"/>
        <w:tab w:val="clear" w:pos="720"/>
        <w:tab w:val="clear" w:pos="1080"/>
        <w:tab w:val="left" w:pos="2160"/>
        <w:tab w:val="left" w:pos="4680"/>
      </w:tabs>
      <w:spacing w:line="264" w:lineRule="auto"/>
    </w:pPr>
    <w:rPr>
      <w:rFonts w:asciiTheme="majorHAnsi" w:eastAsiaTheme="minorEastAsia" w:hAnsiTheme="majorHAnsi" w:cstheme="minorBidi"/>
      <w:sz w:val="28"/>
      <w:szCs w:val="24"/>
    </w:rPr>
  </w:style>
  <w:style w:type="paragraph" w:customStyle="1" w:styleId="PNNLCoverImage">
    <w:name w:val="PNNL_Cover_Image"/>
    <w:basedOn w:val="Normal"/>
    <w:qFormat/>
    <w:rsid w:val="008840F3"/>
    <w:pPr>
      <w:ind w:left="-1440" w:right="-1440"/>
    </w:pPr>
    <w:rPr>
      <w:noProof/>
    </w:rPr>
  </w:style>
  <w:style w:type="paragraph" w:customStyle="1" w:styleId="PNNLBackCover">
    <w:name w:val="PNNL_Back_Cover"/>
    <w:basedOn w:val="Normal"/>
    <w:uiPriority w:val="99"/>
    <w:qFormat/>
    <w:rsid w:val="008840F3"/>
    <w:pPr>
      <w:spacing w:after="240"/>
      <w:ind w:left="-630"/>
    </w:pPr>
    <w:rPr>
      <w:rFonts w:asciiTheme="majorHAnsi" w:hAnsiTheme="majorHAnsi"/>
      <w:b/>
      <w:noProof/>
      <w:sz w:val="40"/>
      <w:szCs w:val="26"/>
    </w:rPr>
  </w:style>
  <w:style w:type="paragraph" w:customStyle="1" w:styleId="PNNLBackCoverAddress">
    <w:name w:val="PNNL_Back_Cover_Address"/>
    <w:basedOn w:val="Normal"/>
    <w:uiPriority w:val="99"/>
    <w:qFormat/>
    <w:rsid w:val="008840F3"/>
    <w:pPr>
      <w:spacing w:line="288" w:lineRule="auto"/>
      <w:ind w:left="-630"/>
    </w:pPr>
    <w:rPr>
      <w:noProof/>
    </w:rPr>
  </w:style>
  <w:style w:type="paragraph" w:customStyle="1" w:styleId="PNNLBackCoverWeb">
    <w:name w:val="PNNL_Back_Cover_Web"/>
    <w:basedOn w:val="Normal"/>
    <w:uiPriority w:val="99"/>
    <w:qFormat/>
    <w:rsid w:val="008840F3"/>
    <w:pPr>
      <w:spacing w:before="240"/>
      <w:ind w:left="-634"/>
    </w:pPr>
  </w:style>
  <w:style w:type="paragraph" w:customStyle="1" w:styleId="CoverPNNLNumber">
    <w:name w:val="Cover_PNNL_Number"/>
    <w:basedOn w:val="Normal"/>
    <w:link w:val="CoverPNNLNumberChar"/>
    <w:qFormat/>
    <w:rsid w:val="008840F3"/>
    <w:rPr>
      <w:rFonts w:ascii="Arial Narrow" w:hAnsi="Arial Narrow"/>
      <w:sz w:val="18"/>
    </w:rPr>
  </w:style>
  <w:style w:type="character" w:customStyle="1" w:styleId="CoverPNNLNumberChar">
    <w:name w:val="Cover_PNNL_Number Char"/>
    <w:basedOn w:val="DefaultParagraphFont"/>
    <w:link w:val="CoverPNNLNumber"/>
    <w:rsid w:val="008840F3"/>
    <w:rPr>
      <w:rFonts w:ascii="Arial Narrow" w:eastAsia="Times New Roman" w:hAnsi="Arial Narrow" w:cs="Times New Roman"/>
      <w:kern w:val="0"/>
      <w:sz w:val="18"/>
      <w:szCs w:val="22"/>
      <w:lang w:eastAsia="en-US"/>
      <w14:ligatures w14:val="none"/>
    </w:rPr>
  </w:style>
  <w:style w:type="table" w:customStyle="1" w:styleId="PNNLClassic">
    <w:name w:val="PNNL_Classic"/>
    <w:basedOn w:val="TableNormal"/>
    <w:uiPriority w:val="99"/>
    <w:rsid w:val="008840F3"/>
    <w:pPr>
      <w:spacing w:after="0" w:line="240" w:lineRule="auto"/>
    </w:pPr>
    <w:rPr>
      <w:rFonts w:ascii="Arial" w:eastAsia="Times New Roman" w:hAnsi="Arial" w:cs="Times New Roman"/>
      <w:kern w:val="0"/>
      <w:sz w:val="20"/>
      <w:szCs w:val="22"/>
      <w:lang w:eastAsia="en-US"/>
      <w14:ligatures w14:val="none"/>
    </w:rPr>
    <w:tblPr>
      <w:tblStyleRowBandSize w:val="1"/>
      <w:jc w:val="center"/>
      <w:tblBorders>
        <w:top w:val="single" w:sz="4" w:space="0" w:color="auto"/>
        <w:bottom w:val="single" w:sz="4" w:space="0" w:color="auto"/>
      </w:tblBorders>
      <w:tblCellMar>
        <w:top w:w="29" w:type="dxa"/>
        <w:left w:w="58" w:type="dxa"/>
        <w:bottom w:w="29" w:type="dxa"/>
        <w:right w:w="58" w:type="dxa"/>
      </w:tblCellMar>
    </w:tblPr>
    <w:trPr>
      <w:jc w:val="center"/>
    </w:trPr>
    <w:tblStylePr w:type="firstRow">
      <w:pPr>
        <w:jc w:val="center"/>
      </w:pPr>
      <w:rPr>
        <w:rFonts w:asciiTheme="minorHAnsi" w:hAnsiTheme="minorHAnsi"/>
        <w:sz w:val="20"/>
      </w:rPr>
      <w:tblPr/>
      <w:tcPr>
        <w:tcBorders>
          <w:top w:val="single" w:sz="4" w:space="0" w:color="auto"/>
          <w:bottom w:val="single" w:sz="4" w:space="0" w:color="auto"/>
        </w:tcBorders>
        <w:vAlign w:val="bottom"/>
      </w:tcPr>
    </w:tblStylePr>
    <w:tblStylePr w:type="lastRow">
      <w:tblPr/>
      <w:tcPr>
        <w:tcBorders>
          <w:top w:val="single" w:sz="4" w:space="0" w:color="auto"/>
        </w:tcBorders>
      </w:tcPr>
    </w:tblStylePr>
    <w:tblStylePr w:type="band2Horz">
      <w:tblPr/>
      <w:tcPr>
        <w:shd w:val="clear" w:color="auto" w:fill="D9D9D9" w:themeFill="background1" w:themeFillShade="D9"/>
      </w:tcPr>
    </w:tblStylePr>
  </w:style>
  <w:style w:type="paragraph" w:customStyle="1" w:styleId="NNSA">
    <w:name w:val="NNSA"/>
    <w:rsid w:val="008840F3"/>
    <w:pPr>
      <w:tabs>
        <w:tab w:val="left" w:pos="360"/>
        <w:tab w:val="left" w:pos="720"/>
        <w:tab w:val="left" w:pos="1080"/>
      </w:tabs>
      <w:spacing w:after="0" w:line="240" w:lineRule="auto"/>
    </w:pPr>
    <w:rPr>
      <w:rFonts w:eastAsia="Times New Roman" w:cs="Times New Roman"/>
      <w:kern w:val="0"/>
      <w:sz w:val="22"/>
      <w:szCs w:val="22"/>
      <w:lang w:eastAsia="en-US"/>
      <w14:ligatures w14:val="none"/>
    </w:rPr>
  </w:style>
  <w:style w:type="character" w:customStyle="1" w:styleId="apple-converted-space">
    <w:name w:val="apple-converted-space"/>
    <w:basedOn w:val="DefaultParagraphFont"/>
    <w:rsid w:val="00721E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976830">
      <w:bodyDiv w:val="1"/>
      <w:marLeft w:val="0"/>
      <w:marRight w:val="0"/>
      <w:marTop w:val="0"/>
      <w:marBottom w:val="0"/>
      <w:divBdr>
        <w:top w:val="none" w:sz="0" w:space="0" w:color="auto"/>
        <w:left w:val="none" w:sz="0" w:space="0" w:color="auto"/>
        <w:bottom w:val="none" w:sz="0" w:space="0" w:color="auto"/>
        <w:right w:val="none" w:sz="0" w:space="0" w:color="auto"/>
      </w:divBdr>
    </w:div>
    <w:div w:id="139854515">
      <w:bodyDiv w:val="1"/>
      <w:marLeft w:val="0"/>
      <w:marRight w:val="0"/>
      <w:marTop w:val="0"/>
      <w:marBottom w:val="0"/>
      <w:divBdr>
        <w:top w:val="none" w:sz="0" w:space="0" w:color="auto"/>
        <w:left w:val="none" w:sz="0" w:space="0" w:color="auto"/>
        <w:bottom w:val="none" w:sz="0" w:space="0" w:color="auto"/>
        <w:right w:val="none" w:sz="0" w:space="0" w:color="auto"/>
      </w:divBdr>
    </w:div>
    <w:div w:id="192354535">
      <w:bodyDiv w:val="1"/>
      <w:marLeft w:val="0"/>
      <w:marRight w:val="0"/>
      <w:marTop w:val="0"/>
      <w:marBottom w:val="0"/>
      <w:divBdr>
        <w:top w:val="none" w:sz="0" w:space="0" w:color="auto"/>
        <w:left w:val="none" w:sz="0" w:space="0" w:color="auto"/>
        <w:bottom w:val="none" w:sz="0" w:space="0" w:color="auto"/>
        <w:right w:val="none" w:sz="0" w:space="0" w:color="auto"/>
      </w:divBdr>
    </w:div>
    <w:div w:id="209464500">
      <w:bodyDiv w:val="1"/>
      <w:marLeft w:val="0"/>
      <w:marRight w:val="0"/>
      <w:marTop w:val="0"/>
      <w:marBottom w:val="0"/>
      <w:divBdr>
        <w:top w:val="none" w:sz="0" w:space="0" w:color="auto"/>
        <w:left w:val="none" w:sz="0" w:space="0" w:color="auto"/>
        <w:bottom w:val="none" w:sz="0" w:space="0" w:color="auto"/>
        <w:right w:val="none" w:sz="0" w:space="0" w:color="auto"/>
      </w:divBdr>
    </w:div>
    <w:div w:id="246355273">
      <w:bodyDiv w:val="1"/>
      <w:marLeft w:val="0"/>
      <w:marRight w:val="0"/>
      <w:marTop w:val="0"/>
      <w:marBottom w:val="0"/>
      <w:divBdr>
        <w:top w:val="none" w:sz="0" w:space="0" w:color="auto"/>
        <w:left w:val="none" w:sz="0" w:space="0" w:color="auto"/>
        <w:bottom w:val="none" w:sz="0" w:space="0" w:color="auto"/>
        <w:right w:val="none" w:sz="0" w:space="0" w:color="auto"/>
      </w:divBdr>
      <w:divsChild>
        <w:div w:id="1170680055">
          <w:marLeft w:val="0"/>
          <w:marRight w:val="0"/>
          <w:marTop w:val="0"/>
          <w:marBottom w:val="0"/>
          <w:divBdr>
            <w:top w:val="none" w:sz="0" w:space="0" w:color="auto"/>
            <w:left w:val="none" w:sz="0" w:space="0" w:color="auto"/>
            <w:bottom w:val="none" w:sz="0" w:space="0" w:color="auto"/>
            <w:right w:val="none" w:sz="0" w:space="0" w:color="auto"/>
          </w:divBdr>
          <w:divsChild>
            <w:div w:id="957830382">
              <w:marLeft w:val="0"/>
              <w:marRight w:val="0"/>
              <w:marTop w:val="0"/>
              <w:marBottom w:val="0"/>
              <w:divBdr>
                <w:top w:val="none" w:sz="0" w:space="0" w:color="auto"/>
                <w:left w:val="none" w:sz="0" w:space="0" w:color="auto"/>
                <w:bottom w:val="none" w:sz="0" w:space="0" w:color="auto"/>
                <w:right w:val="none" w:sz="0" w:space="0" w:color="auto"/>
              </w:divBdr>
              <w:divsChild>
                <w:div w:id="967052951">
                  <w:marLeft w:val="0"/>
                  <w:marRight w:val="0"/>
                  <w:marTop w:val="0"/>
                  <w:marBottom w:val="0"/>
                  <w:divBdr>
                    <w:top w:val="none" w:sz="0" w:space="0" w:color="auto"/>
                    <w:left w:val="none" w:sz="0" w:space="0" w:color="auto"/>
                    <w:bottom w:val="none" w:sz="0" w:space="0" w:color="auto"/>
                    <w:right w:val="none" w:sz="0" w:space="0" w:color="auto"/>
                  </w:divBdr>
                  <w:divsChild>
                    <w:div w:id="1192838197">
                      <w:marLeft w:val="0"/>
                      <w:marRight w:val="0"/>
                      <w:marTop w:val="0"/>
                      <w:marBottom w:val="0"/>
                      <w:divBdr>
                        <w:top w:val="none" w:sz="0" w:space="0" w:color="auto"/>
                        <w:left w:val="none" w:sz="0" w:space="0" w:color="auto"/>
                        <w:bottom w:val="none" w:sz="0" w:space="0" w:color="auto"/>
                        <w:right w:val="none" w:sz="0" w:space="0" w:color="auto"/>
                      </w:divBdr>
                      <w:divsChild>
                        <w:div w:id="1575241781">
                          <w:marLeft w:val="0"/>
                          <w:marRight w:val="0"/>
                          <w:marTop w:val="0"/>
                          <w:marBottom w:val="0"/>
                          <w:divBdr>
                            <w:top w:val="none" w:sz="0" w:space="0" w:color="auto"/>
                            <w:left w:val="none" w:sz="0" w:space="0" w:color="auto"/>
                            <w:bottom w:val="none" w:sz="0" w:space="0" w:color="auto"/>
                            <w:right w:val="none" w:sz="0" w:space="0" w:color="auto"/>
                          </w:divBdr>
                          <w:divsChild>
                            <w:div w:id="214298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8728519">
      <w:bodyDiv w:val="1"/>
      <w:marLeft w:val="0"/>
      <w:marRight w:val="0"/>
      <w:marTop w:val="0"/>
      <w:marBottom w:val="0"/>
      <w:divBdr>
        <w:top w:val="none" w:sz="0" w:space="0" w:color="auto"/>
        <w:left w:val="none" w:sz="0" w:space="0" w:color="auto"/>
        <w:bottom w:val="none" w:sz="0" w:space="0" w:color="auto"/>
        <w:right w:val="none" w:sz="0" w:space="0" w:color="auto"/>
      </w:divBdr>
    </w:div>
    <w:div w:id="379280006">
      <w:bodyDiv w:val="1"/>
      <w:marLeft w:val="0"/>
      <w:marRight w:val="0"/>
      <w:marTop w:val="0"/>
      <w:marBottom w:val="0"/>
      <w:divBdr>
        <w:top w:val="none" w:sz="0" w:space="0" w:color="auto"/>
        <w:left w:val="none" w:sz="0" w:space="0" w:color="auto"/>
        <w:bottom w:val="none" w:sz="0" w:space="0" w:color="auto"/>
        <w:right w:val="none" w:sz="0" w:space="0" w:color="auto"/>
      </w:divBdr>
      <w:divsChild>
        <w:div w:id="626354617">
          <w:marLeft w:val="446"/>
          <w:marRight w:val="0"/>
          <w:marTop w:val="0"/>
          <w:marBottom w:val="0"/>
          <w:divBdr>
            <w:top w:val="none" w:sz="0" w:space="0" w:color="auto"/>
            <w:left w:val="none" w:sz="0" w:space="0" w:color="auto"/>
            <w:bottom w:val="none" w:sz="0" w:space="0" w:color="auto"/>
            <w:right w:val="none" w:sz="0" w:space="0" w:color="auto"/>
          </w:divBdr>
        </w:div>
      </w:divsChild>
    </w:div>
    <w:div w:id="421879148">
      <w:bodyDiv w:val="1"/>
      <w:marLeft w:val="0"/>
      <w:marRight w:val="0"/>
      <w:marTop w:val="0"/>
      <w:marBottom w:val="0"/>
      <w:divBdr>
        <w:top w:val="none" w:sz="0" w:space="0" w:color="auto"/>
        <w:left w:val="none" w:sz="0" w:space="0" w:color="auto"/>
        <w:bottom w:val="none" w:sz="0" w:space="0" w:color="auto"/>
        <w:right w:val="none" w:sz="0" w:space="0" w:color="auto"/>
      </w:divBdr>
    </w:div>
    <w:div w:id="435103987">
      <w:bodyDiv w:val="1"/>
      <w:marLeft w:val="0"/>
      <w:marRight w:val="0"/>
      <w:marTop w:val="0"/>
      <w:marBottom w:val="0"/>
      <w:divBdr>
        <w:top w:val="none" w:sz="0" w:space="0" w:color="auto"/>
        <w:left w:val="none" w:sz="0" w:space="0" w:color="auto"/>
        <w:bottom w:val="none" w:sz="0" w:space="0" w:color="auto"/>
        <w:right w:val="none" w:sz="0" w:space="0" w:color="auto"/>
      </w:divBdr>
      <w:divsChild>
        <w:div w:id="1373382119">
          <w:marLeft w:val="446"/>
          <w:marRight w:val="0"/>
          <w:marTop w:val="0"/>
          <w:marBottom w:val="0"/>
          <w:divBdr>
            <w:top w:val="none" w:sz="0" w:space="0" w:color="auto"/>
            <w:left w:val="none" w:sz="0" w:space="0" w:color="auto"/>
            <w:bottom w:val="none" w:sz="0" w:space="0" w:color="auto"/>
            <w:right w:val="none" w:sz="0" w:space="0" w:color="auto"/>
          </w:divBdr>
        </w:div>
      </w:divsChild>
    </w:div>
    <w:div w:id="439640957">
      <w:bodyDiv w:val="1"/>
      <w:marLeft w:val="0"/>
      <w:marRight w:val="0"/>
      <w:marTop w:val="0"/>
      <w:marBottom w:val="0"/>
      <w:divBdr>
        <w:top w:val="none" w:sz="0" w:space="0" w:color="auto"/>
        <w:left w:val="none" w:sz="0" w:space="0" w:color="auto"/>
        <w:bottom w:val="none" w:sz="0" w:space="0" w:color="auto"/>
        <w:right w:val="none" w:sz="0" w:space="0" w:color="auto"/>
      </w:divBdr>
    </w:div>
    <w:div w:id="502741097">
      <w:bodyDiv w:val="1"/>
      <w:marLeft w:val="0"/>
      <w:marRight w:val="0"/>
      <w:marTop w:val="0"/>
      <w:marBottom w:val="0"/>
      <w:divBdr>
        <w:top w:val="none" w:sz="0" w:space="0" w:color="auto"/>
        <w:left w:val="none" w:sz="0" w:space="0" w:color="auto"/>
        <w:bottom w:val="none" w:sz="0" w:space="0" w:color="auto"/>
        <w:right w:val="none" w:sz="0" w:space="0" w:color="auto"/>
      </w:divBdr>
    </w:div>
    <w:div w:id="631525313">
      <w:bodyDiv w:val="1"/>
      <w:marLeft w:val="0"/>
      <w:marRight w:val="0"/>
      <w:marTop w:val="0"/>
      <w:marBottom w:val="0"/>
      <w:divBdr>
        <w:top w:val="none" w:sz="0" w:space="0" w:color="auto"/>
        <w:left w:val="none" w:sz="0" w:space="0" w:color="auto"/>
        <w:bottom w:val="none" w:sz="0" w:space="0" w:color="auto"/>
        <w:right w:val="none" w:sz="0" w:space="0" w:color="auto"/>
      </w:divBdr>
    </w:div>
    <w:div w:id="638190871">
      <w:bodyDiv w:val="1"/>
      <w:marLeft w:val="0"/>
      <w:marRight w:val="0"/>
      <w:marTop w:val="0"/>
      <w:marBottom w:val="0"/>
      <w:divBdr>
        <w:top w:val="none" w:sz="0" w:space="0" w:color="auto"/>
        <w:left w:val="none" w:sz="0" w:space="0" w:color="auto"/>
        <w:bottom w:val="none" w:sz="0" w:space="0" w:color="auto"/>
        <w:right w:val="none" w:sz="0" w:space="0" w:color="auto"/>
      </w:divBdr>
    </w:div>
    <w:div w:id="711001494">
      <w:bodyDiv w:val="1"/>
      <w:marLeft w:val="0"/>
      <w:marRight w:val="0"/>
      <w:marTop w:val="0"/>
      <w:marBottom w:val="0"/>
      <w:divBdr>
        <w:top w:val="none" w:sz="0" w:space="0" w:color="auto"/>
        <w:left w:val="none" w:sz="0" w:space="0" w:color="auto"/>
        <w:bottom w:val="none" w:sz="0" w:space="0" w:color="auto"/>
        <w:right w:val="none" w:sz="0" w:space="0" w:color="auto"/>
      </w:divBdr>
      <w:divsChild>
        <w:div w:id="287902325">
          <w:marLeft w:val="446"/>
          <w:marRight w:val="0"/>
          <w:marTop w:val="0"/>
          <w:marBottom w:val="0"/>
          <w:divBdr>
            <w:top w:val="none" w:sz="0" w:space="0" w:color="auto"/>
            <w:left w:val="none" w:sz="0" w:space="0" w:color="auto"/>
            <w:bottom w:val="none" w:sz="0" w:space="0" w:color="auto"/>
            <w:right w:val="none" w:sz="0" w:space="0" w:color="auto"/>
          </w:divBdr>
        </w:div>
      </w:divsChild>
    </w:div>
    <w:div w:id="748044857">
      <w:bodyDiv w:val="1"/>
      <w:marLeft w:val="0"/>
      <w:marRight w:val="0"/>
      <w:marTop w:val="0"/>
      <w:marBottom w:val="0"/>
      <w:divBdr>
        <w:top w:val="none" w:sz="0" w:space="0" w:color="auto"/>
        <w:left w:val="none" w:sz="0" w:space="0" w:color="auto"/>
        <w:bottom w:val="none" w:sz="0" w:space="0" w:color="auto"/>
        <w:right w:val="none" w:sz="0" w:space="0" w:color="auto"/>
      </w:divBdr>
    </w:div>
    <w:div w:id="755638323">
      <w:bodyDiv w:val="1"/>
      <w:marLeft w:val="0"/>
      <w:marRight w:val="0"/>
      <w:marTop w:val="0"/>
      <w:marBottom w:val="0"/>
      <w:divBdr>
        <w:top w:val="none" w:sz="0" w:space="0" w:color="auto"/>
        <w:left w:val="none" w:sz="0" w:space="0" w:color="auto"/>
        <w:bottom w:val="none" w:sz="0" w:space="0" w:color="auto"/>
        <w:right w:val="none" w:sz="0" w:space="0" w:color="auto"/>
      </w:divBdr>
    </w:div>
    <w:div w:id="956372764">
      <w:bodyDiv w:val="1"/>
      <w:marLeft w:val="0"/>
      <w:marRight w:val="0"/>
      <w:marTop w:val="0"/>
      <w:marBottom w:val="0"/>
      <w:divBdr>
        <w:top w:val="none" w:sz="0" w:space="0" w:color="auto"/>
        <w:left w:val="none" w:sz="0" w:space="0" w:color="auto"/>
        <w:bottom w:val="none" w:sz="0" w:space="0" w:color="auto"/>
        <w:right w:val="none" w:sz="0" w:space="0" w:color="auto"/>
      </w:divBdr>
    </w:div>
    <w:div w:id="992568304">
      <w:bodyDiv w:val="1"/>
      <w:marLeft w:val="0"/>
      <w:marRight w:val="0"/>
      <w:marTop w:val="0"/>
      <w:marBottom w:val="0"/>
      <w:divBdr>
        <w:top w:val="none" w:sz="0" w:space="0" w:color="auto"/>
        <w:left w:val="none" w:sz="0" w:space="0" w:color="auto"/>
        <w:bottom w:val="none" w:sz="0" w:space="0" w:color="auto"/>
        <w:right w:val="none" w:sz="0" w:space="0" w:color="auto"/>
      </w:divBdr>
      <w:divsChild>
        <w:div w:id="145824528">
          <w:marLeft w:val="0"/>
          <w:marRight w:val="0"/>
          <w:marTop w:val="0"/>
          <w:marBottom w:val="0"/>
          <w:divBdr>
            <w:top w:val="none" w:sz="0" w:space="0" w:color="auto"/>
            <w:left w:val="none" w:sz="0" w:space="0" w:color="auto"/>
            <w:bottom w:val="none" w:sz="0" w:space="0" w:color="auto"/>
            <w:right w:val="none" w:sz="0" w:space="0" w:color="auto"/>
          </w:divBdr>
          <w:divsChild>
            <w:div w:id="554123082">
              <w:marLeft w:val="0"/>
              <w:marRight w:val="0"/>
              <w:marTop w:val="0"/>
              <w:marBottom w:val="0"/>
              <w:divBdr>
                <w:top w:val="none" w:sz="0" w:space="0" w:color="auto"/>
                <w:left w:val="none" w:sz="0" w:space="0" w:color="auto"/>
                <w:bottom w:val="none" w:sz="0" w:space="0" w:color="auto"/>
                <w:right w:val="none" w:sz="0" w:space="0" w:color="auto"/>
              </w:divBdr>
            </w:div>
          </w:divsChild>
        </w:div>
        <w:div w:id="446392118">
          <w:marLeft w:val="0"/>
          <w:marRight w:val="0"/>
          <w:marTop w:val="0"/>
          <w:marBottom w:val="0"/>
          <w:divBdr>
            <w:top w:val="none" w:sz="0" w:space="0" w:color="auto"/>
            <w:left w:val="none" w:sz="0" w:space="0" w:color="auto"/>
            <w:bottom w:val="none" w:sz="0" w:space="0" w:color="auto"/>
            <w:right w:val="none" w:sz="0" w:space="0" w:color="auto"/>
          </w:divBdr>
          <w:divsChild>
            <w:div w:id="1202285536">
              <w:marLeft w:val="0"/>
              <w:marRight w:val="0"/>
              <w:marTop w:val="0"/>
              <w:marBottom w:val="0"/>
              <w:divBdr>
                <w:top w:val="none" w:sz="0" w:space="0" w:color="auto"/>
                <w:left w:val="none" w:sz="0" w:space="0" w:color="auto"/>
                <w:bottom w:val="none" w:sz="0" w:space="0" w:color="auto"/>
                <w:right w:val="none" w:sz="0" w:space="0" w:color="auto"/>
              </w:divBdr>
            </w:div>
          </w:divsChild>
        </w:div>
        <w:div w:id="682588527">
          <w:marLeft w:val="0"/>
          <w:marRight w:val="0"/>
          <w:marTop w:val="0"/>
          <w:marBottom w:val="0"/>
          <w:divBdr>
            <w:top w:val="none" w:sz="0" w:space="0" w:color="auto"/>
            <w:left w:val="none" w:sz="0" w:space="0" w:color="auto"/>
            <w:bottom w:val="none" w:sz="0" w:space="0" w:color="auto"/>
            <w:right w:val="none" w:sz="0" w:space="0" w:color="auto"/>
          </w:divBdr>
          <w:divsChild>
            <w:div w:id="1886136901">
              <w:marLeft w:val="0"/>
              <w:marRight w:val="0"/>
              <w:marTop w:val="0"/>
              <w:marBottom w:val="0"/>
              <w:divBdr>
                <w:top w:val="none" w:sz="0" w:space="0" w:color="auto"/>
                <w:left w:val="none" w:sz="0" w:space="0" w:color="auto"/>
                <w:bottom w:val="none" w:sz="0" w:space="0" w:color="auto"/>
                <w:right w:val="none" w:sz="0" w:space="0" w:color="auto"/>
              </w:divBdr>
            </w:div>
          </w:divsChild>
        </w:div>
        <w:div w:id="1341665299">
          <w:marLeft w:val="0"/>
          <w:marRight w:val="0"/>
          <w:marTop w:val="0"/>
          <w:marBottom w:val="0"/>
          <w:divBdr>
            <w:top w:val="none" w:sz="0" w:space="0" w:color="auto"/>
            <w:left w:val="none" w:sz="0" w:space="0" w:color="auto"/>
            <w:bottom w:val="none" w:sz="0" w:space="0" w:color="auto"/>
            <w:right w:val="none" w:sz="0" w:space="0" w:color="auto"/>
          </w:divBdr>
          <w:divsChild>
            <w:div w:id="119565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124296">
      <w:bodyDiv w:val="1"/>
      <w:marLeft w:val="0"/>
      <w:marRight w:val="0"/>
      <w:marTop w:val="0"/>
      <w:marBottom w:val="0"/>
      <w:divBdr>
        <w:top w:val="none" w:sz="0" w:space="0" w:color="auto"/>
        <w:left w:val="none" w:sz="0" w:space="0" w:color="auto"/>
        <w:bottom w:val="none" w:sz="0" w:space="0" w:color="auto"/>
        <w:right w:val="none" w:sz="0" w:space="0" w:color="auto"/>
      </w:divBdr>
    </w:div>
    <w:div w:id="1145468619">
      <w:bodyDiv w:val="1"/>
      <w:marLeft w:val="0"/>
      <w:marRight w:val="0"/>
      <w:marTop w:val="0"/>
      <w:marBottom w:val="0"/>
      <w:divBdr>
        <w:top w:val="none" w:sz="0" w:space="0" w:color="auto"/>
        <w:left w:val="none" w:sz="0" w:space="0" w:color="auto"/>
        <w:bottom w:val="none" w:sz="0" w:space="0" w:color="auto"/>
        <w:right w:val="none" w:sz="0" w:space="0" w:color="auto"/>
      </w:divBdr>
    </w:div>
    <w:div w:id="1190027403">
      <w:bodyDiv w:val="1"/>
      <w:marLeft w:val="0"/>
      <w:marRight w:val="0"/>
      <w:marTop w:val="0"/>
      <w:marBottom w:val="0"/>
      <w:divBdr>
        <w:top w:val="none" w:sz="0" w:space="0" w:color="auto"/>
        <w:left w:val="none" w:sz="0" w:space="0" w:color="auto"/>
        <w:bottom w:val="none" w:sz="0" w:space="0" w:color="auto"/>
        <w:right w:val="none" w:sz="0" w:space="0" w:color="auto"/>
      </w:divBdr>
    </w:div>
    <w:div w:id="1230188528">
      <w:bodyDiv w:val="1"/>
      <w:marLeft w:val="0"/>
      <w:marRight w:val="0"/>
      <w:marTop w:val="0"/>
      <w:marBottom w:val="0"/>
      <w:divBdr>
        <w:top w:val="none" w:sz="0" w:space="0" w:color="auto"/>
        <w:left w:val="none" w:sz="0" w:space="0" w:color="auto"/>
        <w:bottom w:val="none" w:sz="0" w:space="0" w:color="auto"/>
        <w:right w:val="none" w:sz="0" w:space="0" w:color="auto"/>
      </w:divBdr>
    </w:div>
    <w:div w:id="1391077883">
      <w:bodyDiv w:val="1"/>
      <w:marLeft w:val="0"/>
      <w:marRight w:val="0"/>
      <w:marTop w:val="0"/>
      <w:marBottom w:val="0"/>
      <w:divBdr>
        <w:top w:val="none" w:sz="0" w:space="0" w:color="auto"/>
        <w:left w:val="none" w:sz="0" w:space="0" w:color="auto"/>
        <w:bottom w:val="none" w:sz="0" w:space="0" w:color="auto"/>
        <w:right w:val="none" w:sz="0" w:space="0" w:color="auto"/>
      </w:divBdr>
    </w:div>
    <w:div w:id="1477335075">
      <w:bodyDiv w:val="1"/>
      <w:marLeft w:val="0"/>
      <w:marRight w:val="0"/>
      <w:marTop w:val="0"/>
      <w:marBottom w:val="0"/>
      <w:divBdr>
        <w:top w:val="none" w:sz="0" w:space="0" w:color="auto"/>
        <w:left w:val="none" w:sz="0" w:space="0" w:color="auto"/>
        <w:bottom w:val="none" w:sz="0" w:space="0" w:color="auto"/>
        <w:right w:val="none" w:sz="0" w:space="0" w:color="auto"/>
      </w:divBdr>
    </w:div>
    <w:div w:id="1499223523">
      <w:bodyDiv w:val="1"/>
      <w:marLeft w:val="0"/>
      <w:marRight w:val="0"/>
      <w:marTop w:val="0"/>
      <w:marBottom w:val="0"/>
      <w:divBdr>
        <w:top w:val="none" w:sz="0" w:space="0" w:color="auto"/>
        <w:left w:val="none" w:sz="0" w:space="0" w:color="auto"/>
        <w:bottom w:val="none" w:sz="0" w:space="0" w:color="auto"/>
        <w:right w:val="none" w:sz="0" w:space="0" w:color="auto"/>
      </w:divBdr>
      <w:divsChild>
        <w:div w:id="309137018">
          <w:marLeft w:val="0"/>
          <w:marRight w:val="0"/>
          <w:marTop w:val="0"/>
          <w:marBottom w:val="0"/>
          <w:divBdr>
            <w:top w:val="none" w:sz="0" w:space="0" w:color="auto"/>
            <w:left w:val="none" w:sz="0" w:space="0" w:color="auto"/>
            <w:bottom w:val="none" w:sz="0" w:space="0" w:color="auto"/>
            <w:right w:val="none" w:sz="0" w:space="0" w:color="auto"/>
          </w:divBdr>
          <w:divsChild>
            <w:div w:id="21948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938810">
      <w:bodyDiv w:val="1"/>
      <w:marLeft w:val="0"/>
      <w:marRight w:val="0"/>
      <w:marTop w:val="0"/>
      <w:marBottom w:val="0"/>
      <w:divBdr>
        <w:top w:val="none" w:sz="0" w:space="0" w:color="auto"/>
        <w:left w:val="none" w:sz="0" w:space="0" w:color="auto"/>
        <w:bottom w:val="none" w:sz="0" w:space="0" w:color="auto"/>
        <w:right w:val="none" w:sz="0" w:space="0" w:color="auto"/>
      </w:divBdr>
    </w:div>
    <w:div w:id="1923685144">
      <w:bodyDiv w:val="1"/>
      <w:marLeft w:val="0"/>
      <w:marRight w:val="0"/>
      <w:marTop w:val="0"/>
      <w:marBottom w:val="0"/>
      <w:divBdr>
        <w:top w:val="none" w:sz="0" w:space="0" w:color="auto"/>
        <w:left w:val="none" w:sz="0" w:space="0" w:color="auto"/>
        <w:bottom w:val="none" w:sz="0" w:space="0" w:color="auto"/>
        <w:right w:val="none" w:sz="0" w:space="0" w:color="auto"/>
      </w:divBdr>
    </w:div>
    <w:div w:id="2039962349">
      <w:bodyDiv w:val="1"/>
      <w:marLeft w:val="0"/>
      <w:marRight w:val="0"/>
      <w:marTop w:val="0"/>
      <w:marBottom w:val="0"/>
      <w:divBdr>
        <w:top w:val="none" w:sz="0" w:space="0" w:color="auto"/>
        <w:left w:val="none" w:sz="0" w:space="0" w:color="auto"/>
        <w:bottom w:val="none" w:sz="0" w:space="0" w:color="auto"/>
        <w:right w:val="none" w:sz="0" w:space="0" w:color="auto"/>
      </w:divBdr>
      <w:divsChild>
        <w:div w:id="1139762309">
          <w:marLeft w:val="446"/>
          <w:marRight w:val="0"/>
          <w:marTop w:val="0"/>
          <w:marBottom w:val="0"/>
          <w:divBdr>
            <w:top w:val="none" w:sz="0" w:space="0" w:color="auto"/>
            <w:left w:val="none" w:sz="0" w:space="0" w:color="auto"/>
            <w:bottom w:val="none" w:sz="0" w:space="0" w:color="auto"/>
            <w:right w:val="none" w:sz="0" w:space="0" w:color="auto"/>
          </w:divBdr>
        </w:div>
      </w:divsChild>
    </w:div>
    <w:div w:id="2135826754">
      <w:bodyDiv w:val="1"/>
      <w:marLeft w:val="0"/>
      <w:marRight w:val="0"/>
      <w:marTop w:val="0"/>
      <w:marBottom w:val="0"/>
      <w:divBdr>
        <w:top w:val="none" w:sz="0" w:space="0" w:color="auto"/>
        <w:left w:val="none" w:sz="0" w:space="0" w:color="auto"/>
        <w:bottom w:val="none" w:sz="0" w:space="0" w:color="auto"/>
        <w:right w:val="none" w:sz="0" w:space="0" w:color="auto"/>
      </w:divBdr>
      <w:divsChild>
        <w:div w:id="263926791">
          <w:marLeft w:val="446"/>
          <w:marRight w:val="0"/>
          <w:marTop w:val="0"/>
          <w:marBottom w:val="0"/>
          <w:divBdr>
            <w:top w:val="none" w:sz="0" w:space="0" w:color="auto"/>
            <w:left w:val="none" w:sz="0" w:space="0" w:color="auto"/>
            <w:bottom w:val="none" w:sz="0" w:space="0" w:color="auto"/>
            <w:right w:val="none" w:sz="0" w:space="0" w:color="auto"/>
          </w:divBdr>
        </w:div>
      </w:divsChild>
    </w:div>
  </w:divs>
  <w:encoding w:val="macintosh"/>
  <w:optimizeForBrowser/>
  <w:allowPNG/>
</w:webSettings>
</file>

<file path=word/_rels/comments.xml.rels><?xml version="1.0" encoding="UTF-8" standalone="yes"?>
<Relationships xmlns="http://schemas.openxmlformats.org/package/2006/relationships"><Relationship Id="rId8" Type="http://schemas.openxmlformats.org/officeDocument/2006/relationships/hyperlink" Target="https://rmcs-1.itrcweb.org/6-15-hanford-200-area-zp-1-ou-washington/" TargetMode="External"/><Relationship Id="rId13" Type="http://schemas.openxmlformats.org/officeDocument/2006/relationships/hyperlink" Target="https://www.nature.com/articles/s41586-022-04959-9" TargetMode="External"/><Relationship Id="rId3" Type="http://schemas.openxmlformats.org/officeDocument/2006/relationships/hyperlink" Target="https://www.epa.gov/sites/default/files/2015-06/documents/dnapl_issue_paper.pdf" TargetMode="External"/><Relationship Id="rId7" Type="http://schemas.openxmlformats.org/officeDocument/2006/relationships/hyperlink" Target="https://www.epa.gov/sites/default/files/2015-06/documents/dnapl_issue_paper.pdf" TargetMode="External"/><Relationship Id="rId12" Type="http://schemas.openxmlformats.org/officeDocument/2006/relationships/hyperlink" Target="https://agupubs.onlinelibrary.wiley.com/doi/full/10.1029/2019EF001456" TargetMode="External"/><Relationship Id="rId2" Type="http://schemas.openxmlformats.org/officeDocument/2006/relationships/hyperlink" Target="https://www.epa.gov/sites/default/files/2015-06/documents/lnapl.pdf" TargetMode="External"/><Relationship Id="rId1" Type="http://schemas.openxmlformats.org/officeDocument/2006/relationships/hyperlink" Target="https://www.epa.gov/sites/default/files/2015-06/documents/napl.pdf" TargetMode="External"/><Relationship Id="rId6" Type="http://schemas.openxmlformats.org/officeDocument/2006/relationships/hyperlink" Target="https://www.epa.gov/sites/default/files/2015-06/documents/lnapl.pdf" TargetMode="External"/><Relationship Id="rId11" Type="http://schemas.openxmlformats.org/officeDocument/2006/relationships/hyperlink" Target="https://www.pnas.org/doi/10.1073/pnas.2106140118" TargetMode="External"/><Relationship Id="rId5" Type="http://schemas.openxmlformats.org/officeDocument/2006/relationships/hyperlink" Target="https://www.epa.gov/sites/default/files/2015-06/documents/napl.pdf" TargetMode="External"/><Relationship Id="rId15" Type="http://schemas.openxmlformats.org/officeDocument/2006/relationships/hyperlink" Target="https://www.sciencedirect.com/science/article/pii/S0098300424000943" TargetMode="External"/><Relationship Id="rId10" Type="http://schemas.openxmlformats.org/officeDocument/2006/relationships/hyperlink" Target="https://www.nature.com/articles/s41558-025-02328-8" TargetMode="External"/><Relationship Id="rId4" Type="http://schemas.openxmlformats.org/officeDocument/2006/relationships/hyperlink" Target="https://rmcs-1.itrcweb.org/6-15-hanford-200-area-zp-1-ou-washington/" TargetMode="External"/><Relationship Id="rId9" Type="http://schemas.openxmlformats.org/officeDocument/2006/relationships/hyperlink" Target="https://esd.copernicus.org/articles/15/1117/2024/" TargetMode="External"/><Relationship Id="rId14" Type="http://schemas.openxmlformats.org/officeDocument/2006/relationships/hyperlink" Target="https://www.sciencedirect.com/science/article/pii/S0098300423002121"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www.chicagomanualofstyle.org/home.html" TargetMode="External"/><Relationship Id="rId21" Type="http://schemas.openxmlformats.org/officeDocument/2006/relationships/footer" Target="footer3.xml"/><Relationship Id="rId34" Type="http://schemas.openxmlformats.org/officeDocument/2006/relationships/image" Target="media/image4.png"/><Relationship Id="rId42" Type="http://schemas.openxmlformats.org/officeDocument/2006/relationships/image" Target="media/image8.png"/><Relationship Id="rId47" Type="http://schemas.openxmlformats.org/officeDocument/2006/relationships/image" Target="media/image13.png"/><Relationship Id="rId50" Type="http://schemas.openxmlformats.org/officeDocument/2006/relationships/image" Target="media/image16.png"/><Relationship Id="rId55" Type="http://schemas.openxmlformats.org/officeDocument/2006/relationships/image" Target="media/image21.png"/><Relationship Id="rId63" Type="http://schemas.openxmlformats.org/officeDocument/2006/relationships/image" Target="media/image29.png"/><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mailto:info@ntis.gov" TargetMode="External"/><Relationship Id="rId29" Type="http://schemas.openxmlformats.org/officeDocument/2006/relationships/footer" Target="footer7.xml"/><Relationship Id="rId11" Type="http://schemas.openxmlformats.org/officeDocument/2006/relationships/image" Target="media/image1.png"/><Relationship Id="rId24" Type="http://schemas.openxmlformats.org/officeDocument/2006/relationships/footer" Target="footer5.xml"/><Relationship Id="rId32" Type="http://schemas.microsoft.com/office/2016/09/relationships/commentsIds" Target="commentsIds.xml"/><Relationship Id="rId37" Type="http://schemas.openxmlformats.org/officeDocument/2006/relationships/hyperlink" Target="https://www.epa.gov/laws-regulations/summary-comprehensive-environmental-response-compensation-and-liability-act" TargetMode="External"/><Relationship Id="rId40" Type="http://schemas.openxmlformats.org/officeDocument/2006/relationships/hyperlink" Target="https://www.asme.org/codes-standards/find-codes-standards/quality-assurance-requirements-for-nuclear-facility-applications" TargetMode="External"/><Relationship Id="rId45" Type="http://schemas.openxmlformats.org/officeDocument/2006/relationships/image" Target="media/image11.png"/><Relationship Id="rId53" Type="http://schemas.openxmlformats.org/officeDocument/2006/relationships/image" Target="media/image19.jpeg"/><Relationship Id="rId58" Type="http://schemas.openxmlformats.org/officeDocument/2006/relationships/image" Target="media/image24.png"/><Relationship Id="rId66" Type="http://schemas.microsoft.com/office/2011/relationships/people" Target="people.xml"/><Relationship Id="rId5" Type="http://schemas.openxmlformats.org/officeDocument/2006/relationships/numbering" Target="numbering.xml"/><Relationship Id="rId61" Type="http://schemas.openxmlformats.org/officeDocument/2006/relationships/image" Target="media/image27.png"/><Relationship Id="rId19" Type="http://schemas.openxmlformats.org/officeDocument/2006/relationships/footer" Target="footer2.xml"/><Relationship Id="rId14" Type="http://schemas.openxmlformats.org/officeDocument/2006/relationships/hyperlink" Target="http://www.osti.gov" TargetMode="External"/><Relationship Id="rId22" Type="http://schemas.openxmlformats.org/officeDocument/2006/relationships/header" Target="header2.xml"/><Relationship Id="rId27" Type="http://schemas.openxmlformats.org/officeDocument/2006/relationships/hyperlink" Target="http://www.chicagomanualofstyle.org/book/ed17/part2/ch10/toc.html" TargetMode="External"/><Relationship Id="rId30" Type="http://schemas.openxmlformats.org/officeDocument/2006/relationships/comments" Target="comments.xml"/><Relationship Id="rId35" Type="http://schemas.openxmlformats.org/officeDocument/2006/relationships/image" Target="media/image5.png"/><Relationship Id="rId43" Type="http://schemas.openxmlformats.org/officeDocument/2006/relationships/image" Target="media/image9.png"/><Relationship Id="rId48" Type="http://schemas.openxmlformats.org/officeDocument/2006/relationships/image" Target="media/image14.png"/><Relationship Id="rId56" Type="http://schemas.openxmlformats.org/officeDocument/2006/relationships/image" Target="media/image22.png"/><Relationship Id="rId64" Type="http://schemas.openxmlformats.org/officeDocument/2006/relationships/image" Target="media/image30.png"/><Relationship Id="rId8" Type="http://schemas.openxmlformats.org/officeDocument/2006/relationships/webSettings" Target="webSettings.xml"/><Relationship Id="rId51" Type="http://schemas.openxmlformats.org/officeDocument/2006/relationships/image" Target="media/image17.png"/><Relationship Id="rId3" Type="http://schemas.openxmlformats.org/officeDocument/2006/relationships/customXml" Target="../customXml/item3.xml"/><Relationship Id="rId12" Type="http://schemas.openxmlformats.org/officeDocument/2006/relationships/image" Target="media/image2.svg"/><Relationship Id="rId17" Type="http://schemas.openxmlformats.org/officeDocument/2006/relationships/hyperlink" Target="http://www.ntis.gov" TargetMode="External"/><Relationship Id="rId25" Type="http://schemas.openxmlformats.org/officeDocument/2006/relationships/hyperlink" Target="http://www.chicagomanualofstyle.org/home.html" TargetMode="External"/><Relationship Id="rId33" Type="http://schemas.microsoft.com/office/2018/08/relationships/commentsExtensible" Target="commentsExtensible.xml"/><Relationship Id="rId38" Type="http://schemas.openxmlformats.org/officeDocument/2006/relationships/hyperlink" Target="https://www.directives.doe.gov/directives-documents/400-series/0414.1-BOrder-d-chg2-ltdchg" TargetMode="External"/><Relationship Id="rId46" Type="http://schemas.openxmlformats.org/officeDocument/2006/relationships/image" Target="media/image12.png"/><Relationship Id="rId59" Type="http://schemas.openxmlformats.org/officeDocument/2006/relationships/image" Target="media/image25.png"/><Relationship Id="rId67" Type="http://schemas.openxmlformats.org/officeDocument/2006/relationships/glossaryDocument" Target="glossary/document.xml"/><Relationship Id="rId20" Type="http://schemas.openxmlformats.org/officeDocument/2006/relationships/header" Target="header1.xml"/><Relationship Id="rId41" Type="http://schemas.openxmlformats.org/officeDocument/2006/relationships/image" Target="media/image7.png"/><Relationship Id="rId54" Type="http://schemas.openxmlformats.org/officeDocument/2006/relationships/image" Target="media/image20.png"/><Relationship Id="rId62"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reports@osti.gov" TargetMode="External"/><Relationship Id="rId23" Type="http://schemas.openxmlformats.org/officeDocument/2006/relationships/footer" Target="footer4.xml"/><Relationship Id="rId28" Type="http://schemas.openxmlformats.org/officeDocument/2006/relationships/footer" Target="footer6.xml"/><Relationship Id="rId36" Type="http://schemas.openxmlformats.org/officeDocument/2006/relationships/image" Target="media/image6.png"/><Relationship Id="rId49" Type="http://schemas.openxmlformats.org/officeDocument/2006/relationships/image" Target="media/image15.png"/><Relationship Id="rId57" Type="http://schemas.openxmlformats.org/officeDocument/2006/relationships/image" Target="media/image23.png"/><Relationship Id="rId10" Type="http://schemas.openxmlformats.org/officeDocument/2006/relationships/endnotes" Target="endnotes.xml"/><Relationship Id="rId31" Type="http://schemas.microsoft.com/office/2011/relationships/commentsExtended" Target="commentsExtended.xm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image" Target="media/image26.jp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footer" Target="footer1.xml"/><Relationship Id="rId39" Type="http://schemas.openxmlformats.org/officeDocument/2006/relationships/hyperlink" Target="https://emcbc.doe.gov/SEB/Files/WVDPPhase1B/DocLib/EM-QA-001%20R2%20FINAL%20(04-10-19).pdf"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Data\PNNL\Office\Templates\report%20templates\report%20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http://www.chicagomanualofstyle.org/book/ed17/part2/ch10/toc.html" TargetMode="External"/><Relationship Id="rId5" Type="http://schemas.openxmlformats.org/officeDocument/2006/relationships/hyperlink" Target="http://www.chicagomanualofstyle.org/home.html" TargetMode="External"/><Relationship Id="rId4" Type="http://schemas.openxmlformats.org/officeDocument/2006/relationships/hyperlink" Target="http://www.chicagomanualofstyle.org/home.html" TargetMode="Externa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D774529067442199439D35A74218570"/>
        <w:category>
          <w:name w:val="General"/>
          <w:gallery w:val="placeholder"/>
        </w:category>
        <w:types>
          <w:type w:val="bbPlcHdr"/>
        </w:types>
        <w:behaviors>
          <w:behavior w:val="content"/>
        </w:behaviors>
        <w:guid w:val="{AEBA9643-4C17-4FFC-9726-CCA24C43B169}"/>
      </w:docPartPr>
      <w:docPartBody>
        <w:p w:rsidR="00FD4983" w:rsidRDefault="00FD4983">
          <w:pPr>
            <w:pStyle w:val="3D774529067442199439D35A74218570"/>
          </w:pPr>
          <w:r w:rsidRPr="003A752C">
            <w:rPr>
              <w:rStyle w:val="PlaceholderText"/>
            </w:rPr>
            <w:t>Click or tap here to enter text.</w:t>
          </w:r>
        </w:p>
      </w:docPartBody>
    </w:docPart>
    <w:docPart>
      <w:docPartPr>
        <w:name w:val="93C15C84591B442388A6B266AD3E5158"/>
        <w:category>
          <w:name w:val="General"/>
          <w:gallery w:val="placeholder"/>
        </w:category>
        <w:types>
          <w:type w:val="bbPlcHdr"/>
        </w:types>
        <w:behaviors>
          <w:behavior w:val="content"/>
        </w:behaviors>
        <w:guid w:val="{5C65979E-940C-447A-93DA-13C2C526CBF3}"/>
      </w:docPartPr>
      <w:docPartBody>
        <w:p w:rsidR="00FD4983" w:rsidRDefault="00FD4983">
          <w:pPr>
            <w:pStyle w:val="93C15C84591B442388A6B266AD3E5158"/>
          </w:pPr>
          <w:r w:rsidRPr="004C49C2">
            <w:rPr>
              <w:rStyle w:val="PlaceholderText"/>
            </w:rPr>
            <w:t>Click here to enter text.</w:t>
          </w:r>
        </w:p>
      </w:docPartBody>
    </w:docPart>
    <w:docPart>
      <w:docPartPr>
        <w:name w:val="C4593B14B3B84D858F68E90287B59229"/>
        <w:category>
          <w:name w:val="General"/>
          <w:gallery w:val="placeholder"/>
        </w:category>
        <w:types>
          <w:type w:val="bbPlcHdr"/>
        </w:types>
        <w:behaviors>
          <w:behavior w:val="content"/>
        </w:behaviors>
        <w:guid w:val="{B494CD89-DCB8-4AFF-8EA4-22A4A888D23F}"/>
      </w:docPartPr>
      <w:docPartBody>
        <w:p w:rsidR="00FD4983" w:rsidRDefault="00FD4983">
          <w:pPr>
            <w:pStyle w:val="C4593B14B3B84D858F68E90287B59229"/>
          </w:pPr>
          <w:r w:rsidRPr="004F3754">
            <w:rPr>
              <w:rStyle w:val="PlaceholderText"/>
            </w:rPr>
            <w:t>Click here to enter a date.</w:t>
          </w:r>
        </w:p>
      </w:docPartBody>
    </w:docPart>
    <w:docPart>
      <w:docPartPr>
        <w:name w:val="AD63144F3DD14D43A08E19694CFCB9B1"/>
        <w:category>
          <w:name w:val="General"/>
          <w:gallery w:val="placeholder"/>
        </w:category>
        <w:types>
          <w:type w:val="bbPlcHdr"/>
        </w:types>
        <w:behaviors>
          <w:behavior w:val="content"/>
        </w:behaviors>
        <w:guid w:val="{75E634EA-06E2-4A19-9771-FF174F777A4E}"/>
      </w:docPartPr>
      <w:docPartBody>
        <w:p w:rsidR="00FD4983" w:rsidRDefault="00FD4983">
          <w:pPr>
            <w:pStyle w:val="AD63144F3DD14D43A08E19694CFCB9B1"/>
          </w:pPr>
          <w:r w:rsidRPr="004C49C2">
            <w:rPr>
              <w:rStyle w:val="PlaceholderText"/>
            </w:rPr>
            <w:t>Click here to enter text.</w:t>
          </w:r>
        </w:p>
      </w:docPartBody>
    </w:docPart>
    <w:docPart>
      <w:docPartPr>
        <w:name w:val="B9F36DDD16C948839AAE00ECD897ED01"/>
        <w:category>
          <w:name w:val="General"/>
          <w:gallery w:val="placeholder"/>
        </w:category>
        <w:types>
          <w:type w:val="bbPlcHdr"/>
        </w:types>
        <w:behaviors>
          <w:behavior w:val="content"/>
        </w:behaviors>
        <w:guid w:val="{72286329-F6C9-41B4-B52D-A9A60714A83B}"/>
      </w:docPartPr>
      <w:docPartBody>
        <w:p w:rsidR="00FD4983" w:rsidRDefault="00FD4983">
          <w:pPr>
            <w:pStyle w:val="B9F36DDD16C948839AAE00ECD897ED01"/>
          </w:pPr>
          <w:r w:rsidRPr="003A752C">
            <w:rPr>
              <w:rStyle w:val="PlaceholderText"/>
            </w:rPr>
            <w:t>Click or tap here to enter text.</w:t>
          </w:r>
        </w:p>
      </w:docPartBody>
    </w:docPart>
    <w:docPart>
      <w:docPartPr>
        <w:name w:val="19102BFF7DA74BE58B1900A542E60FE8"/>
        <w:category>
          <w:name w:val="General"/>
          <w:gallery w:val="placeholder"/>
        </w:category>
        <w:types>
          <w:type w:val="bbPlcHdr"/>
        </w:types>
        <w:behaviors>
          <w:behavior w:val="content"/>
        </w:behaviors>
        <w:guid w:val="{586C3C5A-4DB7-4733-9631-3D70F7DDA30F}"/>
      </w:docPartPr>
      <w:docPartBody>
        <w:p w:rsidR="00FD4983" w:rsidRDefault="00FD4983">
          <w:pPr>
            <w:pStyle w:val="19102BFF7DA74BE58B1900A542E60FE8"/>
          </w:pPr>
          <w:r w:rsidRPr="004C49C2">
            <w:rPr>
              <w:rStyle w:val="PlaceholderText"/>
            </w:rPr>
            <w:t>Click here to enter text.</w:t>
          </w:r>
        </w:p>
      </w:docPartBody>
    </w:docPart>
    <w:docPart>
      <w:docPartPr>
        <w:name w:val="EB390FDD74D34B9EA5B8EC43DF4D1EA3"/>
        <w:category>
          <w:name w:val="General"/>
          <w:gallery w:val="placeholder"/>
        </w:category>
        <w:types>
          <w:type w:val="bbPlcHdr"/>
        </w:types>
        <w:behaviors>
          <w:behavior w:val="content"/>
        </w:behaviors>
        <w:guid w:val="{EC289935-FD60-4DA1-AC4E-07BA4CB4323E}"/>
      </w:docPartPr>
      <w:docPartBody>
        <w:p w:rsidR="00FD4983" w:rsidRDefault="00FD4983">
          <w:pPr>
            <w:pStyle w:val="EB390FDD74D34B9EA5B8EC43DF4D1EA3"/>
          </w:pPr>
          <w:r w:rsidRPr="004F3754">
            <w:rPr>
              <w:rStyle w:val="PlaceholderText"/>
            </w:rPr>
            <w:t>Click here to enter a date.</w:t>
          </w:r>
        </w:p>
      </w:docPartBody>
    </w:docPart>
    <w:docPart>
      <w:docPartPr>
        <w:name w:val="3AA8724D2D9C4A71BA32B1188B2E2F50"/>
        <w:category>
          <w:name w:val="General"/>
          <w:gallery w:val="placeholder"/>
        </w:category>
        <w:types>
          <w:type w:val="bbPlcHdr"/>
        </w:types>
        <w:behaviors>
          <w:behavior w:val="content"/>
        </w:behaviors>
        <w:guid w:val="{7E3531F2-239E-4617-9A32-CD12DA415265}"/>
      </w:docPartPr>
      <w:docPartBody>
        <w:p w:rsidR="00FD4983" w:rsidRDefault="00FD4983">
          <w:pPr>
            <w:pStyle w:val="3AA8724D2D9C4A71BA32B1188B2E2F50"/>
          </w:pPr>
          <w:r w:rsidRPr="004C49C2">
            <w:rPr>
              <w:rStyle w:val="PlaceholderText"/>
            </w:rPr>
            <w:t>Click here to enter text.</w:t>
          </w:r>
        </w:p>
      </w:docPartBody>
    </w:docPart>
    <w:docPart>
      <w:docPartPr>
        <w:name w:val="1DF2863102F04DE48DADCFA2D94F6047"/>
        <w:category>
          <w:name w:val="General"/>
          <w:gallery w:val="placeholder"/>
        </w:category>
        <w:types>
          <w:type w:val="bbPlcHdr"/>
        </w:types>
        <w:behaviors>
          <w:behavior w:val="content"/>
        </w:behaviors>
        <w:guid w:val="{61CB15B7-BBDB-471A-8851-ED0B9582BFCD}"/>
      </w:docPartPr>
      <w:docPartBody>
        <w:p w:rsidR="00FD4983" w:rsidRDefault="00FD4983">
          <w:pPr>
            <w:pStyle w:val="1DF2863102F04DE48DADCFA2D94F6047"/>
          </w:pPr>
          <w:r w:rsidRPr="001316CE">
            <w:rPr>
              <w:rStyle w:val="PlaceholderText"/>
            </w:rPr>
            <w:t>Use Body Text for paragraphs in this section. PNNL reports use</w:t>
          </w:r>
          <w:r>
            <w:t xml:space="preserve"> </w:t>
          </w:r>
          <w:hyperlink r:id="rId4" w:history="1">
            <w:r w:rsidRPr="00EF5210">
              <w:rPr>
                <w:rStyle w:val="Hyperlink"/>
              </w:rPr>
              <w:t>http://www.chicagomanualofstyle.org/home.html</w:t>
            </w:r>
          </w:hyperlink>
          <w:r>
            <w:rPr>
              <w:rStyle w:val="PlaceholderText"/>
            </w:rPr>
            <w:t xml:space="preserve"> for document style. Right-click and choose open hyperlink to view the style guide.</w:t>
          </w:r>
        </w:p>
      </w:docPartBody>
    </w:docPart>
    <w:docPart>
      <w:docPartPr>
        <w:name w:val="2E21E3C3F7204447B01CCAB465C29459"/>
        <w:category>
          <w:name w:val="General"/>
          <w:gallery w:val="placeholder"/>
        </w:category>
        <w:types>
          <w:type w:val="bbPlcHdr"/>
        </w:types>
        <w:behaviors>
          <w:behavior w:val="content"/>
        </w:behaviors>
        <w:guid w:val="{0811406B-C34D-48B2-9694-AB43EA9FF5F2}"/>
      </w:docPartPr>
      <w:docPartBody>
        <w:p w:rsidR="00FD4983" w:rsidRDefault="00FD4983">
          <w:pPr>
            <w:pStyle w:val="2E21E3C3F7204447B01CCAB465C29459"/>
          </w:pPr>
          <w:r w:rsidRPr="001316CE">
            <w:rPr>
              <w:rStyle w:val="PlaceholderText"/>
            </w:rPr>
            <w:t xml:space="preserve">Use Body Text for paragraphs in this section. PNNL reports </w:t>
          </w:r>
          <w:r>
            <w:rPr>
              <w:rStyle w:val="PlaceholderText"/>
            </w:rPr>
            <w:t>use</w:t>
          </w:r>
          <w:r>
            <w:t xml:space="preserve"> </w:t>
          </w:r>
          <w:hyperlink r:id="rId5" w:history="1">
            <w:r w:rsidRPr="00EF5210">
              <w:rPr>
                <w:rStyle w:val="Hyperlink"/>
              </w:rPr>
              <w:t>http://www.chicagomanualofstyle.org/home.html</w:t>
            </w:r>
          </w:hyperlink>
          <w:r>
            <w:rPr>
              <w:rStyle w:val="PlaceholderText"/>
            </w:rPr>
            <w:t xml:space="preserve"> for document style. Right-click and choose open hyperlink to view the style guide.</w:t>
          </w:r>
        </w:p>
      </w:docPartBody>
    </w:docPart>
    <w:docPart>
      <w:docPartPr>
        <w:name w:val="B2EDEE8F91FA488391A3006466C7C8EF"/>
        <w:category>
          <w:name w:val="General"/>
          <w:gallery w:val="placeholder"/>
        </w:category>
        <w:types>
          <w:type w:val="bbPlcHdr"/>
        </w:types>
        <w:behaviors>
          <w:behavior w:val="content"/>
        </w:behaviors>
        <w:guid w:val="{CC84CE66-BEE2-4635-84CE-CE2A3FEDBAE6}"/>
      </w:docPartPr>
      <w:docPartBody>
        <w:p w:rsidR="00FD4983" w:rsidRDefault="00FD4983">
          <w:pPr>
            <w:pStyle w:val="B2EDEE8F91FA488391A3006466C7C8EF"/>
          </w:pPr>
          <w:r w:rsidRPr="001316CE">
            <w:rPr>
              <w:rStyle w:val="PlaceholderText"/>
            </w:rPr>
            <w:t xml:space="preserve">Use </w:t>
          </w:r>
          <w:r>
            <w:rPr>
              <w:rStyle w:val="PlaceholderText"/>
            </w:rPr>
            <w:t>Acronyms Word style</w:t>
          </w:r>
          <w:r w:rsidRPr="001316CE">
            <w:rPr>
              <w:rStyle w:val="PlaceholderText"/>
            </w:rPr>
            <w:t xml:space="preserve"> for paragraphs in this section. </w:t>
          </w:r>
          <w:r>
            <w:rPr>
              <w:rStyle w:val="PlaceholderText"/>
            </w:rPr>
            <w:t xml:space="preserve">Acronym use in </w:t>
          </w:r>
          <w:r w:rsidRPr="001316CE">
            <w:rPr>
              <w:rStyle w:val="PlaceholderText"/>
            </w:rPr>
            <w:t xml:space="preserve">PNNL reports </w:t>
          </w:r>
          <w:r>
            <w:rPr>
              <w:rStyle w:val="PlaceholderText"/>
            </w:rPr>
            <w:t xml:space="preserve">follows </w:t>
          </w:r>
          <w:hyperlink r:id="rId6" w:history="1">
            <w:r w:rsidRPr="00EF5210">
              <w:rPr>
                <w:rStyle w:val="Hyperlink"/>
              </w:rPr>
              <w:t>http://www.chicagomanualofstyle.org/book/ed17/part2/ch10/toc.html</w:t>
            </w:r>
          </w:hyperlink>
          <w:r>
            <w:rPr>
              <w:rStyle w:val="PlaceholderText"/>
            </w:rPr>
            <w:t>. Right-click and choose open hyperlink to view the style guide.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Inter">
    <w:altName w:val="Calibri"/>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Aptos Narrow">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ADE"/>
    <w:rsid w:val="00223B19"/>
    <w:rsid w:val="00233D1D"/>
    <w:rsid w:val="00630A99"/>
    <w:rsid w:val="0087651F"/>
    <w:rsid w:val="008C438E"/>
    <w:rsid w:val="00A17629"/>
    <w:rsid w:val="00C84688"/>
    <w:rsid w:val="00CA5216"/>
    <w:rsid w:val="00D22ADE"/>
    <w:rsid w:val="00DA0B39"/>
    <w:rsid w:val="00F207EE"/>
    <w:rsid w:val="00F80B11"/>
    <w:rsid w:val="00FD498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3D774529067442199439D35A74218570">
    <w:name w:val="3D774529067442199439D35A74218570"/>
  </w:style>
  <w:style w:type="paragraph" w:customStyle="1" w:styleId="93C15C84591B442388A6B266AD3E5158">
    <w:name w:val="93C15C84591B442388A6B266AD3E5158"/>
  </w:style>
  <w:style w:type="paragraph" w:customStyle="1" w:styleId="C4593B14B3B84D858F68E90287B59229">
    <w:name w:val="C4593B14B3B84D858F68E90287B59229"/>
  </w:style>
  <w:style w:type="paragraph" w:customStyle="1" w:styleId="AD63144F3DD14D43A08E19694CFCB9B1">
    <w:name w:val="AD63144F3DD14D43A08E19694CFCB9B1"/>
  </w:style>
  <w:style w:type="paragraph" w:customStyle="1" w:styleId="B9F36DDD16C948839AAE00ECD897ED01">
    <w:name w:val="B9F36DDD16C948839AAE00ECD897ED01"/>
  </w:style>
  <w:style w:type="paragraph" w:customStyle="1" w:styleId="19102BFF7DA74BE58B1900A542E60FE8">
    <w:name w:val="19102BFF7DA74BE58B1900A542E60FE8"/>
  </w:style>
  <w:style w:type="paragraph" w:customStyle="1" w:styleId="EB390FDD74D34B9EA5B8EC43DF4D1EA3">
    <w:name w:val="EB390FDD74D34B9EA5B8EC43DF4D1EA3"/>
  </w:style>
  <w:style w:type="paragraph" w:customStyle="1" w:styleId="3AA8724D2D9C4A71BA32B1188B2E2F50">
    <w:name w:val="3AA8724D2D9C4A71BA32B1188B2E2F50"/>
  </w:style>
  <w:style w:type="character" w:styleId="Hyperlink">
    <w:name w:val="Hyperlink"/>
    <w:basedOn w:val="DefaultParagraphFont"/>
    <w:uiPriority w:val="99"/>
    <w:unhideWhenUsed/>
    <w:rPr>
      <w:color w:val="0000FF"/>
      <w:u w:val="single"/>
    </w:rPr>
  </w:style>
  <w:style w:type="paragraph" w:customStyle="1" w:styleId="1DF2863102F04DE48DADCFA2D94F6047">
    <w:name w:val="1DF2863102F04DE48DADCFA2D94F6047"/>
  </w:style>
  <w:style w:type="paragraph" w:customStyle="1" w:styleId="2E21E3C3F7204447B01CCAB465C29459">
    <w:name w:val="2E21E3C3F7204447B01CCAB465C29459"/>
  </w:style>
  <w:style w:type="paragraph" w:customStyle="1" w:styleId="B2EDEE8F91FA488391A3006466C7C8EF">
    <w:name w:val="B2EDEE8F91FA488391A3006466C7C8E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FB75EE52495BD4499E12DE2773F80A97" ma:contentTypeVersion="3" ma:contentTypeDescription="Create a new document." ma:contentTypeScope="" ma:versionID="b892a2aded7d9e0f9aac270095e3cc76">
  <xsd:schema xmlns:xsd="http://www.w3.org/2001/XMLSchema" xmlns:xs="http://www.w3.org/2001/XMLSchema" xmlns:p="http://schemas.microsoft.com/office/2006/metadata/properties" xmlns:ns2="478bd83a-8eba-45c4-8251-1867dc4e9e70" targetNamespace="http://schemas.microsoft.com/office/2006/metadata/properties" ma:root="true" ma:fieldsID="b798f1a07abe8a7b80a221eeb9e90d42" ns2:_="">
    <xsd:import namespace="478bd83a-8eba-45c4-8251-1867dc4e9e70"/>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78bd83a-8eba-45c4-8251-1867dc4e9e7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511C190-E78D-4B35-8105-FAA94EB01A0B}">
  <ds:schemaRefs>
    <ds:schemaRef ds:uri="http://purl.org/dc/dcmitype/"/>
    <ds:schemaRef ds:uri="http://www.w3.org/XML/1998/namespace"/>
    <ds:schemaRef ds:uri="http://purl.org/dc/elements/1.1/"/>
    <ds:schemaRef ds:uri="478bd83a-8eba-45c4-8251-1867dc4e9e70"/>
    <ds:schemaRef ds:uri="http://schemas.openxmlformats.org/package/2006/metadata/core-properties"/>
    <ds:schemaRef ds:uri="http://schemas.microsoft.com/office/2006/documentManagement/types"/>
    <ds:schemaRef ds:uri="http://schemas.microsoft.com/office/2006/metadata/properties"/>
    <ds:schemaRef ds:uri="http://schemas.microsoft.com/office/infopath/2007/PartnerControls"/>
    <ds:schemaRef ds:uri="http://purl.org/dc/terms/"/>
  </ds:schemaRefs>
</ds:datastoreItem>
</file>

<file path=customXml/itemProps2.xml><?xml version="1.0" encoding="utf-8"?>
<ds:datastoreItem xmlns:ds="http://schemas.openxmlformats.org/officeDocument/2006/customXml" ds:itemID="{E124B82F-59A3-4F37-95C0-FEDBDB406A1B}">
  <ds:schemaRefs>
    <ds:schemaRef ds:uri="http://schemas.openxmlformats.org/officeDocument/2006/bibliography"/>
  </ds:schemaRefs>
</ds:datastoreItem>
</file>

<file path=customXml/itemProps3.xml><?xml version="1.0" encoding="utf-8"?>
<ds:datastoreItem xmlns:ds="http://schemas.openxmlformats.org/officeDocument/2006/customXml" ds:itemID="{B04E9944-764F-456E-8280-BE58A062E0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78bd83a-8eba-45c4-8251-1867dc4e9e7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6CB76A6-1438-41C0-8C05-1AD3BFA6968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report template.dotx</Template>
  <TotalTime>1</TotalTime>
  <Pages>83</Pages>
  <Words>52521</Words>
  <Characters>299375</Characters>
  <Application>Microsoft Office Word</Application>
  <DocSecurity>0</DocSecurity>
  <Lines>2494</Lines>
  <Paragraphs>702</Paragraphs>
  <ScaleCrop>false</ScaleCrop>
  <Company/>
  <LinksUpToDate>false</LinksUpToDate>
  <CharactersWithSpaces>351194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Song, Xuehang</dc:creator>
  <cp:keywords/>
  <dc:description/>
  <cp:lastModifiedBy>Song, Xuehang</cp:lastModifiedBy>
  <cp:revision>2</cp:revision>
  <cp:lastPrinted>2026-02-03T21:44:00Z</cp:lastPrinted>
  <dcterms:created xsi:type="dcterms:W3CDTF">2026-02-25T22:44:00Z</dcterms:created>
  <dcterms:modified xsi:type="dcterms:W3CDTF">2026-02-25T22:44:00Z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0x010100FB75EE52495BD4499E12DE2773F80A97</vt:lpwstr>
  </property>
  <property fmtid="{D5CDD505-2E9C-101B-9397-08002B2CF9AE}" pid="3" name="docLang">
    <vt:lpwstr>en</vt:lpwstr>
  </property>
</Properties>
</file>